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0669E9" w14:textId="770ACA3C" w:rsidR="00B50F23" w:rsidRPr="00131DAA" w:rsidRDefault="00B50F23" w:rsidP="00B50F23">
      <w:pPr>
        <w:pStyle w:val="NoSpacing"/>
        <w:rPr>
          <w:rFonts w:ascii="Helvetica" w:hAnsi="Helvetica" w:cs="Helvetica"/>
          <w:sz w:val="44"/>
          <w:szCs w:val="60"/>
        </w:rPr>
      </w:pPr>
    </w:p>
    <w:p w14:paraId="581A0368" w14:textId="330E36AF" w:rsidR="00B50F23" w:rsidRPr="00131DAA" w:rsidRDefault="00B50F23" w:rsidP="00B50F23">
      <w:pPr>
        <w:pStyle w:val="NoSpacing"/>
        <w:rPr>
          <w:rFonts w:ascii="Helvetica" w:hAnsi="Helvetica" w:cs="Helvetica"/>
          <w:sz w:val="44"/>
          <w:szCs w:val="60"/>
        </w:rPr>
      </w:pPr>
    </w:p>
    <w:p w14:paraId="47A6C18A" w14:textId="252E85DE" w:rsidR="003246B3" w:rsidRPr="00131DAA" w:rsidRDefault="003246B3" w:rsidP="003246B3">
      <w:pPr>
        <w:pStyle w:val="NoSpacing"/>
        <w:rPr>
          <w:rFonts w:ascii="Helvetica" w:hAnsi="Helvetica" w:cs="Helvetica"/>
          <w:b/>
          <w:sz w:val="32"/>
          <w:szCs w:val="60"/>
        </w:rPr>
      </w:pPr>
      <w:r w:rsidRPr="00131DAA">
        <w:rPr>
          <w:rFonts w:ascii="Helvetica" w:hAnsi="Helvetica" w:cs="Helvetica"/>
          <w:b/>
          <w:sz w:val="32"/>
          <w:szCs w:val="60"/>
        </w:rPr>
        <w:t xml:space="preserve">Design </w:t>
      </w:r>
      <w:r w:rsidR="009D31E6" w:rsidRPr="00131DAA">
        <w:rPr>
          <w:rFonts w:ascii="Helvetica" w:hAnsi="Helvetica" w:cs="Helvetica"/>
          <w:b/>
          <w:sz w:val="32"/>
          <w:szCs w:val="60"/>
        </w:rPr>
        <w:t>Journal</w:t>
      </w:r>
      <w:r w:rsidR="00F15C3A" w:rsidRPr="00131DAA">
        <w:rPr>
          <w:rFonts w:ascii="Helvetica" w:hAnsi="Helvetica" w:cs="Helvetica"/>
          <w:b/>
          <w:sz w:val="32"/>
          <w:szCs w:val="60"/>
        </w:rPr>
        <w:t xml:space="preserve"> Summary</w:t>
      </w:r>
    </w:p>
    <w:p w14:paraId="635BACC3" w14:textId="77777777" w:rsidR="003246B3" w:rsidRPr="00131DAA" w:rsidRDefault="003246B3" w:rsidP="003246B3">
      <w:pPr>
        <w:pStyle w:val="NoSpacing"/>
        <w:rPr>
          <w:rFonts w:ascii="Helvetica" w:hAnsi="Helvetica" w:cs="Helvetica"/>
          <w:sz w:val="60"/>
          <w:szCs w:val="60"/>
        </w:rPr>
      </w:pPr>
      <w:r w:rsidRPr="00131DAA">
        <w:rPr>
          <w:rFonts w:ascii="Helvetica" w:hAnsi="Helvetica" w:cs="Helvetica"/>
          <w:sz w:val="32"/>
          <w:szCs w:val="60"/>
        </w:rPr>
        <w:t>FEEG6013 Group Design Project</w:t>
      </w:r>
    </w:p>
    <w:p w14:paraId="71B67B11" w14:textId="77777777" w:rsidR="00B50F23" w:rsidRPr="00131DAA" w:rsidRDefault="00B50F23" w:rsidP="00B50F23">
      <w:pPr>
        <w:pStyle w:val="NoSpacing"/>
        <w:rPr>
          <w:rFonts w:ascii="Helvetica" w:hAnsi="Helvetica" w:cs="Helvetica"/>
          <w:b/>
          <w:sz w:val="32"/>
          <w:szCs w:val="60"/>
        </w:rPr>
      </w:pPr>
    </w:p>
    <w:p w14:paraId="3CDC01E5" w14:textId="77777777" w:rsidR="00672AF6" w:rsidRPr="00131DAA" w:rsidRDefault="00672AF6" w:rsidP="00B50F23">
      <w:pPr>
        <w:pStyle w:val="NoSpacing"/>
        <w:rPr>
          <w:rFonts w:ascii="Helvetica" w:hAnsi="Helvetica" w:cs="Helvetica"/>
          <w:b/>
          <w:sz w:val="32"/>
          <w:szCs w:val="60"/>
        </w:rPr>
      </w:pPr>
    </w:p>
    <w:p w14:paraId="5F4171A0" w14:textId="77777777" w:rsidR="00672AF6" w:rsidRPr="00131DAA" w:rsidRDefault="00672AF6" w:rsidP="00B50F23">
      <w:pPr>
        <w:pStyle w:val="NoSpacing"/>
        <w:rPr>
          <w:rFonts w:ascii="Helvetica" w:hAnsi="Helvetica" w:cs="Helvetica"/>
          <w:b/>
          <w:sz w:val="32"/>
          <w:szCs w:val="60"/>
        </w:rPr>
      </w:pPr>
    </w:p>
    <w:p w14:paraId="6CB0F33E" w14:textId="77777777" w:rsidR="00672AF6" w:rsidRPr="00131DAA" w:rsidRDefault="00672AF6" w:rsidP="00B50F23">
      <w:pPr>
        <w:pStyle w:val="NoSpacing"/>
        <w:rPr>
          <w:rFonts w:ascii="Helvetica" w:hAnsi="Helvetica" w:cs="Helvetica"/>
          <w:b/>
          <w:sz w:val="32"/>
          <w:szCs w:val="60"/>
        </w:rPr>
      </w:pPr>
    </w:p>
    <w:p w14:paraId="5B7095D8" w14:textId="77777777" w:rsidR="00672AF6" w:rsidRPr="00131DAA" w:rsidRDefault="00672AF6" w:rsidP="00B50F23">
      <w:pPr>
        <w:pStyle w:val="NoSpacing"/>
        <w:rPr>
          <w:rFonts w:ascii="Helvetica" w:hAnsi="Helvetica" w:cs="Helvetica"/>
          <w:b/>
          <w:sz w:val="32"/>
          <w:szCs w:val="60"/>
        </w:rPr>
      </w:pPr>
    </w:p>
    <w:p w14:paraId="09317722" w14:textId="77777777" w:rsidR="00672AF6" w:rsidRPr="00131DAA" w:rsidRDefault="00672AF6" w:rsidP="00B50F23">
      <w:pPr>
        <w:pStyle w:val="NoSpacing"/>
        <w:rPr>
          <w:rFonts w:ascii="Helvetica" w:hAnsi="Helvetica" w:cs="Helvetica"/>
          <w:b/>
          <w:sz w:val="32"/>
          <w:szCs w:val="60"/>
        </w:rPr>
      </w:pPr>
    </w:p>
    <w:p w14:paraId="65B95EF4" w14:textId="77777777" w:rsidR="00672AF6" w:rsidRPr="00131DAA" w:rsidRDefault="00672AF6" w:rsidP="00B50F23">
      <w:pPr>
        <w:pStyle w:val="NoSpacing"/>
        <w:rPr>
          <w:rFonts w:ascii="Helvetica" w:hAnsi="Helvetica" w:cs="Helvetica"/>
          <w:b/>
          <w:sz w:val="32"/>
          <w:szCs w:val="60"/>
        </w:rPr>
      </w:pPr>
    </w:p>
    <w:p w14:paraId="137C96B4" w14:textId="77777777" w:rsidR="00672AF6" w:rsidRPr="00131DAA" w:rsidRDefault="00672AF6" w:rsidP="00B50F23">
      <w:pPr>
        <w:pStyle w:val="NoSpacing"/>
        <w:rPr>
          <w:rFonts w:ascii="Helvetica" w:hAnsi="Helvetica" w:cs="Helvetica"/>
          <w:b/>
          <w:sz w:val="32"/>
          <w:szCs w:val="60"/>
        </w:rPr>
      </w:pPr>
    </w:p>
    <w:p w14:paraId="2DAE259F" w14:textId="77777777" w:rsidR="00672AF6" w:rsidRPr="00131DAA" w:rsidRDefault="00672AF6" w:rsidP="00B50F23">
      <w:pPr>
        <w:pStyle w:val="NoSpacing"/>
        <w:rPr>
          <w:rFonts w:ascii="Helvetica" w:hAnsi="Helvetica" w:cs="Helvetica"/>
          <w:b/>
          <w:sz w:val="32"/>
          <w:szCs w:val="60"/>
        </w:rPr>
      </w:pPr>
    </w:p>
    <w:p w14:paraId="0A336F29" w14:textId="12B4B4A2" w:rsidR="008A3295" w:rsidRPr="00131DAA" w:rsidRDefault="00CA61E6" w:rsidP="008A3295">
      <w:pPr>
        <w:pStyle w:val="NoSpacing"/>
        <w:rPr>
          <w:rFonts w:ascii="Helvetica" w:hAnsi="Helvetica" w:cs="Helvetica"/>
          <w:b/>
          <w:sz w:val="48"/>
        </w:rPr>
      </w:pPr>
      <w:r w:rsidRPr="00131DAA">
        <w:rPr>
          <w:rFonts w:ascii="Helvetica" w:hAnsi="Helvetica" w:cs="Helvetica"/>
          <w:b/>
          <w:sz w:val="48"/>
        </w:rPr>
        <w:t>45</w:t>
      </w:r>
    </w:p>
    <w:p w14:paraId="723C4092" w14:textId="0BF91929" w:rsidR="008A3295" w:rsidRPr="00131DAA" w:rsidRDefault="00CA61E6" w:rsidP="008A3295">
      <w:pPr>
        <w:pStyle w:val="NoSpacing"/>
        <w:rPr>
          <w:rFonts w:ascii="Helvetica" w:hAnsi="Helvetica" w:cs="Helvetica"/>
          <w:b/>
          <w:sz w:val="28"/>
        </w:rPr>
      </w:pPr>
      <w:r w:rsidRPr="00131DAA">
        <w:rPr>
          <w:rFonts w:ascii="Helvetica" w:hAnsi="Helvetica" w:cs="Helvetica"/>
          <w:b/>
          <w:sz w:val="48"/>
        </w:rPr>
        <w:t>Tesla Turbine Design</w:t>
      </w:r>
    </w:p>
    <w:p w14:paraId="13F34D73" w14:textId="7E5E08D5" w:rsidR="00B50F23" w:rsidRPr="00131DAA" w:rsidRDefault="00CA61E6" w:rsidP="00B50F23">
      <w:pPr>
        <w:pStyle w:val="NoSpacing"/>
        <w:rPr>
          <w:rFonts w:ascii="Helvetica" w:hAnsi="Helvetica" w:cs="Helvetica"/>
        </w:rPr>
      </w:pPr>
      <w:commentRangeStart w:id="0"/>
      <w:del w:id="1" w:author="KJ Chow" w:date="2021-05-13T23:49:00Z">
        <w:r w:rsidRPr="00131DAA" w:rsidDel="00820000">
          <w:rPr>
            <w:rFonts w:ascii="Helvetica" w:hAnsi="Helvetica" w:cs="Helvetica"/>
            <w:sz w:val="32"/>
          </w:rPr>
          <w:delText>100W for £100</w:delText>
        </w:r>
        <w:commentRangeEnd w:id="0"/>
        <w:r w:rsidR="00D00C64" w:rsidRPr="00131DAA" w:rsidDel="00820000">
          <w:rPr>
            <w:rStyle w:val="CommentReference"/>
            <w:rFonts w:ascii="Helvetica" w:hAnsi="Helvetica" w:cs="Helvetica"/>
            <w:rPrChange w:id="2" w:author="KJ Chow" w:date="2021-05-14T01:08:00Z">
              <w:rPr>
                <w:rStyle w:val="CommentReference"/>
              </w:rPr>
            </w:rPrChange>
          </w:rPr>
          <w:commentReference w:id="0"/>
        </w:r>
      </w:del>
    </w:p>
    <w:p w14:paraId="77EEEF67" w14:textId="1D065632" w:rsidR="00B50F23" w:rsidRPr="00131DAA" w:rsidRDefault="00B50F23" w:rsidP="00B50F23">
      <w:pPr>
        <w:pStyle w:val="NoSpacing"/>
        <w:rPr>
          <w:rFonts w:ascii="Helvetica" w:hAnsi="Helvetica" w:cs="Helvetica"/>
        </w:rPr>
      </w:pPr>
    </w:p>
    <w:p w14:paraId="038D29CD" w14:textId="77777777" w:rsidR="00672AF6" w:rsidRPr="00131DAA" w:rsidRDefault="00672AF6" w:rsidP="00B50F23">
      <w:pPr>
        <w:pStyle w:val="NoSpacing"/>
        <w:rPr>
          <w:rFonts w:ascii="Helvetica" w:hAnsi="Helvetica" w:cs="Helvetica"/>
        </w:rPr>
      </w:pPr>
    </w:p>
    <w:p w14:paraId="59894376" w14:textId="77777777" w:rsidR="00672AF6" w:rsidRPr="00131DAA" w:rsidRDefault="00672AF6" w:rsidP="00B50F23">
      <w:pPr>
        <w:pStyle w:val="NoSpacing"/>
        <w:rPr>
          <w:rFonts w:ascii="Helvetica" w:hAnsi="Helvetica" w:cs="Helvetica"/>
        </w:rPr>
      </w:pPr>
    </w:p>
    <w:p w14:paraId="01EDE33B" w14:textId="77777777" w:rsidR="00672AF6" w:rsidRPr="00131DAA" w:rsidRDefault="00672AF6" w:rsidP="00B50F23">
      <w:pPr>
        <w:pStyle w:val="NoSpacing"/>
        <w:rPr>
          <w:rFonts w:ascii="Helvetica" w:hAnsi="Helvetica" w:cs="Helvetica"/>
        </w:rPr>
      </w:pPr>
    </w:p>
    <w:p w14:paraId="1E330E5A" w14:textId="77777777" w:rsidR="00672AF6" w:rsidRPr="00131DAA" w:rsidRDefault="00672AF6" w:rsidP="00B50F23">
      <w:pPr>
        <w:pStyle w:val="NoSpacing"/>
        <w:rPr>
          <w:rFonts w:ascii="Helvetica" w:hAnsi="Helvetica" w:cs="Helvetica"/>
        </w:rPr>
      </w:pPr>
    </w:p>
    <w:p w14:paraId="27BA43DA" w14:textId="77777777" w:rsidR="00672AF6" w:rsidRPr="00131DAA" w:rsidRDefault="00672AF6" w:rsidP="00B50F23">
      <w:pPr>
        <w:pStyle w:val="NoSpacing"/>
        <w:rPr>
          <w:rFonts w:ascii="Helvetica" w:hAnsi="Helvetica" w:cs="Helvetica"/>
        </w:rPr>
      </w:pPr>
    </w:p>
    <w:p w14:paraId="2FC9D2AB" w14:textId="77777777" w:rsidR="00672AF6" w:rsidRPr="00131DAA" w:rsidRDefault="00672AF6" w:rsidP="00B50F23">
      <w:pPr>
        <w:pStyle w:val="NoSpacing"/>
        <w:rPr>
          <w:rFonts w:ascii="Helvetica" w:hAnsi="Helvetica" w:cs="Helvetica"/>
        </w:rPr>
      </w:pPr>
    </w:p>
    <w:p w14:paraId="6CA3C71B" w14:textId="77777777" w:rsidR="00672AF6" w:rsidRPr="00131DAA" w:rsidRDefault="00672AF6" w:rsidP="00B50F23">
      <w:pPr>
        <w:pStyle w:val="NoSpacing"/>
        <w:rPr>
          <w:rFonts w:ascii="Helvetica" w:hAnsi="Helvetica" w:cs="Helvetica"/>
        </w:rPr>
      </w:pPr>
    </w:p>
    <w:p w14:paraId="621A409B" w14:textId="77777777" w:rsidR="00672AF6" w:rsidRPr="00131DAA" w:rsidRDefault="00672AF6" w:rsidP="00B50F23">
      <w:pPr>
        <w:pStyle w:val="NoSpacing"/>
        <w:rPr>
          <w:rFonts w:ascii="Helvetica" w:hAnsi="Helvetica" w:cs="Helvetica"/>
        </w:rPr>
      </w:pPr>
    </w:p>
    <w:p w14:paraId="242D666F" w14:textId="77777777" w:rsidR="00672AF6" w:rsidRPr="00131DAA" w:rsidRDefault="00672AF6" w:rsidP="00B50F23">
      <w:pPr>
        <w:pStyle w:val="NoSpacing"/>
        <w:rPr>
          <w:rFonts w:ascii="Helvetica" w:hAnsi="Helvetica" w:cs="Helvetica"/>
        </w:rPr>
      </w:pPr>
    </w:p>
    <w:p w14:paraId="7CBF67EB" w14:textId="77777777" w:rsidR="00672AF6" w:rsidRPr="00131DAA" w:rsidRDefault="00672AF6" w:rsidP="00B50F23">
      <w:pPr>
        <w:pStyle w:val="NoSpacing"/>
        <w:rPr>
          <w:rFonts w:ascii="Helvetica" w:hAnsi="Helvetica" w:cs="Helvetica"/>
        </w:rPr>
      </w:pPr>
    </w:p>
    <w:p w14:paraId="56029A08" w14:textId="77777777" w:rsidR="00672AF6" w:rsidRPr="00131DAA" w:rsidRDefault="00672AF6" w:rsidP="00B50F23">
      <w:pPr>
        <w:pStyle w:val="NoSpacing"/>
        <w:rPr>
          <w:rFonts w:ascii="Helvetica" w:hAnsi="Helvetica" w:cs="Helvetica"/>
        </w:rPr>
      </w:pPr>
    </w:p>
    <w:p w14:paraId="110D7079" w14:textId="77777777" w:rsidR="003246B3" w:rsidRPr="00131DAA" w:rsidRDefault="003246B3" w:rsidP="003246B3">
      <w:pPr>
        <w:rPr>
          <w:rFonts w:ascii="Helvetica" w:hAnsi="Helvetica" w:cs="Helvetica"/>
          <w:sz w:val="24"/>
          <w:szCs w:val="24"/>
        </w:rPr>
      </w:pPr>
    </w:p>
    <w:p w14:paraId="69FB2046" w14:textId="65C3E124" w:rsidR="00B50F23" w:rsidRPr="00131DAA" w:rsidRDefault="003246B3" w:rsidP="00B50F23">
      <w:pPr>
        <w:pStyle w:val="NoSpacing"/>
        <w:rPr>
          <w:rFonts w:ascii="Helvetica" w:hAnsi="Helvetica" w:cs="Helvetica"/>
        </w:rPr>
      </w:pPr>
      <w:r w:rsidRPr="00131DAA">
        <w:rPr>
          <w:rFonts w:ascii="Helvetica" w:hAnsi="Helvetica" w:cs="Helvetica"/>
          <w:noProof/>
          <w:lang w:eastAsia="en-GB"/>
          <w:rPrChange w:id="3" w:author="KJ Chow" w:date="2021-05-14T01:08:00Z">
            <w:rPr>
              <w:rFonts w:ascii="Helvetica" w:hAnsi="Helvetica" w:cs="Helvetica"/>
              <w:noProof/>
              <w:lang w:eastAsia="en-GB"/>
            </w:rPr>
          </w:rPrChange>
        </w:rPr>
        <mc:AlternateContent>
          <mc:Choice Requires="wps">
            <w:drawing>
              <wp:anchor distT="0" distB="0" distL="114300" distR="114300" simplePos="0" relativeHeight="251592704" behindDoc="0" locked="0" layoutInCell="1" allowOverlap="1" wp14:anchorId="26A1097B" wp14:editId="68FD6E26">
                <wp:simplePos x="0" y="0"/>
                <wp:positionH relativeFrom="column">
                  <wp:posOffset>8799</wp:posOffset>
                </wp:positionH>
                <wp:positionV relativeFrom="paragraph">
                  <wp:posOffset>21788</wp:posOffset>
                </wp:positionV>
                <wp:extent cx="6365174" cy="0"/>
                <wp:effectExtent l="0" t="0" r="17145" b="19050"/>
                <wp:wrapNone/>
                <wp:docPr id="1" name="Straight Connector 1"/>
                <wp:cNvGraphicFramePr/>
                <a:graphic xmlns:a="http://schemas.openxmlformats.org/drawingml/2006/main">
                  <a:graphicData uri="http://schemas.microsoft.com/office/word/2010/wordprocessingShape">
                    <wps:wsp>
                      <wps:cNvCnPr/>
                      <wps:spPr>
                        <a:xfrm>
                          <a:off x="0" y="0"/>
                          <a:ext cx="636517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FE81E7" id="Straight Connector 1" o:spid="_x0000_s1026" style="position:absolute;z-index:251592704;visibility:visible;mso-wrap-style:square;mso-wrap-distance-left:9pt;mso-wrap-distance-top:0;mso-wrap-distance-right:9pt;mso-wrap-distance-bottom:0;mso-position-horizontal:absolute;mso-position-horizontal-relative:text;mso-position-vertical:absolute;mso-position-vertical-relative:text" from=".7pt,1.7pt" to="501.9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" strokecolor="black [3213]" strokeweight=".5pt">
                <v:stroke joinstyle="miter"/>
              </v:line>
            </w:pict>
          </mc:Fallback>
        </mc:AlternateContent>
      </w:r>
    </w:p>
    <w:p w14:paraId="73F5523B" w14:textId="222CCC1B" w:rsidR="003C3435" w:rsidRPr="00131DAA" w:rsidRDefault="00906DF3" w:rsidP="00B50F23">
      <w:pPr>
        <w:pStyle w:val="NoSpacing"/>
        <w:rPr>
          <w:rFonts w:ascii="Helvetica" w:hAnsi="Helvetica" w:cs="Helvetica"/>
        </w:rPr>
      </w:pPr>
      <w:r w:rsidRPr="00131DAA">
        <w:rPr>
          <w:rFonts w:ascii="Helvetica" w:hAnsi="Helvetica" w:cs="Helvetica"/>
        </w:rPr>
        <w:t>ID Number</w:t>
      </w:r>
      <w:r w:rsidR="007D792A" w:rsidRPr="00131DAA">
        <w:rPr>
          <w:rFonts w:ascii="Helvetica" w:hAnsi="Helvetica" w:cs="Helvetica"/>
        </w:rPr>
        <w:t>:</w:t>
      </w:r>
      <w:r w:rsidR="007D792A" w:rsidRPr="00131DAA">
        <w:rPr>
          <w:rFonts w:ascii="Helvetica" w:hAnsi="Helvetica" w:cs="Helvetica"/>
        </w:rPr>
        <w:tab/>
      </w:r>
      <w:r w:rsidR="00CA61E6" w:rsidRPr="00131DAA">
        <w:rPr>
          <w:rFonts w:ascii="Helvetica" w:hAnsi="Helvetica" w:cs="Helvetica"/>
        </w:rPr>
        <w:t>29070651</w:t>
      </w:r>
    </w:p>
    <w:p w14:paraId="63461863" w14:textId="4D50B2BE" w:rsidR="00FE69B6" w:rsidRPr="00131DAA" w:rsidRDefault="00906DF3" w:rsidP="003C3435">
      <w:pPr>
        <w:pStyle w:val="NoSpacing"/>
        <w:rPr>
          <w:rFonts w:ascii="Helvetica" w:hAnsi="Helvetica" w:cs="Helvetica"/>
        </w:rPr>
      </w:pPr>
      <w:r w:rsidRPr="00131DAA">
        <w:rPr>
          <w:rFonts w:ascii="Helvetica" w:hAnsi="Helvetica" w:cs="Helvetica"/>
        </w:rPr>
        <w:t>Name</w:t>
      </w:r>
      <w:r w:rsidR="007D792A" w:rsidRPr="00131DAA">
        <w:rPr>
          <w:rFonts w:ascii="Helvetica" w:hAnsi="Helvetica" w:cs="Helvetica"/>
        </w:rPr>
        <w:t>:</w:t>
      </w:r>
      <w:r w:rsidR="007D792A" w:rsidRPr="00131DAA">
        <w:rPr>
          <w:rFonts w:ascii="Helvetica" w:hAnsi="Helvetica" w:cs="Helvetica"/>
        </w:rPr>
        <w:tab/>
      </w:r>
      <w:r w:rsidR="007D792A" w:rsidRPr="00131DAA">
        <w:rPr>
          <w:rFonts w:ascii="Helvetica" w:hAnsi="Helvetica" w:cs="Helvetica"/>
        </w:rPr>
        <w:tab/>
      </w:r>
      <w:r w:rsidR="00CA61E6" w:rsidRPr="00131DAA">
        <w:rPr>
          <w:rFonts w:ascii="Helvetica" w:hAnsi="Helvetica" w:cs="Helvetica"/>
        </w:rPr>
        <w:t xml:space="preserve">Kai </w:t>
      </w:r>
      <w:proofErr w:type="spellStart"/>
      <w:r w:rsidR="00CA61E6" w:rsidRPr="00131DAA">
        <w:rPr>
          <w:rFonts w:ascii="Helvetica" w:hAnsi="Helvetica" w:cs="Helvetica"/>
        </w:rPr>
        <w:t>Jie</w:t>
      </w:r>
      <w:proofErr w:type="spellEnd"/>
      <w:r w:rsidR="00CA61E6" w:rsidRPr="00131DAA">
        <w:rPr>
          <w:rFonts w:ascii="Helvetica" w:hAnsi="Helvetica" w:cs="Helvetica"/>
        </w:rPr>
        <w:t xml:space="preserve"> Chow</w:t>
      </w:r>
    </w:p>
    <w:p w14:paraId="3389CAFA" w14:textId="77777777" w:rsidR="003441E2" w:rsidRPr="00131DAA" w:rsidRDefault="003441E2" w:rsidP="003246B3">
      <w:pPr>
        <w:pStyle w:val="NoSpacing"/>
        <w:rPr>
          <w:rFonts w:ascii="Helvetica" w:hAnsi="Helvetica" w:cs="Helvetica"/>
        </w:rPr>
      </w:pPr>
    </w:p>
    <w:p w14:paraId="3293AE83" w14:textId="77777777" w:rsidR="003441E2" w:rsidRPr="00131DAA" w:rsidRDefault="003441E2" w:rsidP="003246B3">
      <w:pPr>
        <w:pStyle w:val="NoSpacing"/>
        <w:rPr>
          <w:rFonts w:ascii="Helvetica" w:hAnsi="Helvetica" w:cs="Helvetica"/>
        </w:rPr>
      </w:pPr>
    </w:p>
    <w:p w14:paraId="586E3216" w14:textId="5857BD99" w:rsidR="00B50F23" w:rsidRPr="00131DAA" w:rsidRDefault="00B50F23" w:rsidP="003246B3">
      <w:pPr>
        <w:pStyle w:val="NoSpacing"/>
        <w:rPr>
          <w:rFonts w:ascii="Helvetica" w:hAnsi="Helvetica" w:cs="Helvetica"/>
        </w:rPr>
      </w:pPr>
      <w:commentRangeStart w:id="4"/>
      <w:r w:rsidRPr="00131DAA">
        <w:rPr>
          <w:rFonts w:ascii="Helvetica" w:hAnsi="Helvetica" w:cs="Helvetica"/>
        </w:rPr>
        <w:t>Primary Superviso</w:t>
      </w:r>
      <w:r w:rsidR="00B845EF" w:rsidRPr="00131DAA">
        <w:rPr>
          <w:rFonts w:ascii="Helvetica" w:hAnsi="Helvetica" w:cs="Helvetica"/>
        </w:rPr>
        <w:t>r</w:t>
      </w:r>
      <w:r w:rsidR="00FE69B6" w:rsidRPr="00131DAA">
        <w:rPr>
          <w:rFonts w:ascii="Helvetica" w:hAnsi="Helvetica" w:cs="Helvetica"/>
        </w:rPr>
        <w:t xml:space="preserve">: </w:t>
      </w:r>
      <w:commentRangeEnd w:id="4"/>
      <w:proofErr w:type="spellStart"/>
      <w:r w:rsidR="00CA61E6" w:rsidRPr="00131DAA">
        <w:rPr>
          <w:rFonts w:ascii="Helvetica" w:hAnsi="Helvetica" w:cs="Helvetica"/>
        </w:rPr>
        <w:t>Dr.</w:t>
      </w:r>
      <w:proofErr w:type="spellEnd"/>
      <w:r w:rsidR="00CA61E6" w:rsidRPr="00131DAA">
        <w:rPr>
          <w:rFonts w:ascii="Helvetica" w:hAnsi="Helvetica" w:cs="Helvetica"/>
        </w:rPr>
        <w:t xml:space="preserve"> Davide </w:t>
      </w:r>
      <w:proofErr w:type="spellStart"/>
      <w:r w:rsidR="00CA61E6" w:rsidRPr="00131DAA">
        <w:rPr>
          <w:rFonts w:ascii="Helvetica" w:hAnsi="Helvetica" w:cs="Helvetica"/>
        </w:rPr>
        <w:t>Lasagna</w:t>
      </w:r>
      <w:proofErr w:type="spellEnd"/>
      <w:r w:rsidR="00FE69B6" w:rsidRPr="00131DAA">
        <w:rPr>
          <w:rStyle w:val="CommentReference"/>
          <w:rFonts w:ascii="Helvetica" w:hAnsi="Helvetica" w:cs="Helvetica"/>
        </w:rPr>
        <w:commentReference w:id="4"/>
      </w:r>
      <w:r w:rsidR="003246B3" w:rsidRPr="00131DAA">
        <w:rPr>
          <w:rFonts w:ascii="Helvetica" w:hAnsi="Helvetica" w:cs="Helvetica"/>
        </w:rPr>
        <w:tab/>
      </w:r>
      <w:r w:rsidR="003246B3" w:rsidRPr="00131DAA">
        <w:rPr>
          <w:rFonts w:ascii="Helvetica" w:hAnsi="Helvetica" w:cs="Helvetica"/>
        </w:rPr>
        <w:tab/>
      </w:r>
      <w:r w:rsidR="003246B3" w:rsidRPr="00131DAA">
        <w:rPr>
          <w:rFonts w:ascii="Helvetica" w:hAnsi="Helvetica" w:cs="Helvetica"/>
        </w:rPr>
        <w:tab/>
      </w:r>
      <w:commentRangeStart w:id="5"/>
      <w:r w:rsidRPr="00131DAA">
        <w:rPr>
          <w:rFonts w:ascii="Helvetica" w:hAnsi="Helvetica" w:cs="Helvetica"/>
        </w:rPr>
        <w:t>Co-Supervisors</w:t>
      </w:r>
      <w:r w:rsidR="00FE69B6" w:rsidRPr="00131DAA">
        <w:rPr>
          <w:rFonts w:ascii="Helvetica" w:hAnsi="Helvetica" w:cs="Helvetica"/>
        </w:rPr>
        <w:t>:</w:t>
      </w:r>
      <w:commentRangeEnd w:id="5"/>
      <w:r w:rsidR="00FE69B6" w:rsidRPr="00131DAA">
        <w:rPr>
          <w:rStyle w:val="CommentReference"/>
          <w:rFonts w:ascii="Helvetica" w:hAnsi="Helvetica" w:cs="Helvetica"/>
        </w:rPr>
        <w:commentReference w:id="5"/>
      </w:r>
      <w:r w:rsidR="00CA61E6" w:rsidRPr="00131DAA">
        <w:rPr>
          <w:rFonts w:ascii="Helvetica" w:hAnsi="Helvetica" w:cs="Helvetica"/>
        </w:rPr>
        <w:t xml:space="preserve"> Prof. John Shrimpton</w:t>
      </w:r>
    </w:p>
    <w:p w14:paraId="16845322" w14:textId="77777777" w:rsidR="00B50F23" w:rsidRPr="00131DAA" w:rsidRDefault="00B50F23" w:rsidP="00B50F23">
      <w:pPr>
        <w:pStyle w:val="NoSpacing"/>
        <w:rPr>
          <w:rFonts w:ascii="Helvetica" w:hAnsi="Helvetica" w:cs="Helvetica"/>
        </w:rPr>
      </w:pPr>
    </w:p>
    <w:p w14:paraId="647F7D70" w14:textId="67783592" w:rsidR="00163E9E" w:rsidRPr="00131DAA" w:rsidRDefault="00B50F23" w:rsidP="00163E9E">
      <w:pPr>
        <w:pStyle w:val="NoSpacing"/>
        <w:rPr>
          <w:rFonts w:ascii="Helvetica" w:hAnsi="Helvetica" w:cs="Helvetica"/>
        </w:rPr>
        <w:sectPr w:rsidR="00163E9E" w:rsidRPr="00131DAA" w:rsidSect="00672AF6">
          <w:headerReference w:type="default" r:id="rId12"/>
          <w:pgSz w:w="11907" w:h="16839" w:code="9"/>
          <w:pgMar w:top="1440" w:right="1440" w:bottom="1440" w:left="1440" w:header="708" w:footer="708" w:gutter="0"/>
          <w:cols w:space="847"/>
          <w:docGrid w:linePitch="360"/>
        </w:sectPr>
      </w:pPr>
      <w:r w:rsidRPr="00131DAA">
        <w:rPr>
          <w:rFonts w:ascii="Helvetica" w:hAnsi="Helvetica" w:cs="Helvetica"/>
        </w:rPr>
        <w:t xml:space="preserve">Submitted on: </w:t>
      </w:r>
      <w:r w:rsidR="00CA61E6" w:rsidRPr="00131DAA">
        <w:rPr>
          <w:rFonts w:ascii="Helvetica" w:hAnsi="Helvetica" w:cs="Helvetica"/>
        </w:rPr>
        <w:t>06</w:t>
      </w:r>
      <w:r w:rsidRPr="00131DAA">
        <w:rPr>
          <w:rFonts w:ascii="Helvetica" w:hAnsi="Helvetica" w:cs="Helvetica"/>
        </w:rPr>
        <w:t>/</w:t>
      </w:r>
      <w:r w:rsidR="00CA61E6" w:rsidRPr="00131DAA">
        <w:rPr>
          <w:rFonts w:ascii="Helvetica" w:hAnsi="Helvetica" w:cs="Helvetica"/>
        </w:rPr>
        <w:t>05</w:t>
      </w:r>
      <w:r w:rsidRPr="00131DAA">
        <w:rPr>
          <w:rFonts w:ascii="Helvetica" w:hAnsi="Helvetica" w:cs="Helvetica"/>
        </w:rPr>
        <w:t>/</w:t>
      </w:r>
      <w:r w:rsidR="00CA61E6" w:rsidRPr="00131DAA">
        <w:rPr>
          <w:rFonts w:ascii="Helvetica" w:hAnsi="Helvetica" w:cs="Helvetica"/>
        </w:rPr>
        <w:t>2021</w:t>
      </w:r>
    </w:p>
    <w:sdt>
      <w:sdtPr>
        <w:rPr>
          <w:rFonts w:ascii="Helvetica" w:eastAsiaTheme="minorHAnsi" w:hAnsi="Helvetica" w:cs="Helvetica"/>
          <w:b w:val="0"/>
          <w:sz w:val="22"/>
          <w:szCs w:val="22"/>
          <w:lang w:val="en-GB"/>
        </w:rPr>
        <w:id w:val="-967894578"/>
        <w:docPartObj>
          <w:docPartGallery w:val="Table of Contents"/>
          <w:docPartUnique/>
        </w:docPartObj>
      </w:sdtPr>
      <w:sdtContent>
        <w:p w14:paraId="6583D137" w14:textId="77777777" w:rsidR="00BF71D9" w:rsidRPr="00131DAA" w:rsidRDefault="00BF71D9" w:rsidP="00DA0B90">
          <w:pPr>
            <w:pStyle w:val="TOCHeading"/>
            <w:rPr>
              <w:rFonts w:ascii="Helvetica" w:hAnsi="Helvetica" w:cs="Helvetica"/>
            </w:rPr>
          </w:pPr>
          <w:r w:rsidRPr="00131DAA">
            <w:rPr>
              <w:rFonts w:ascii="Helvetica" w:hAnsi="Helvetica" w:cs="Helvetica"/>
            </w:rPr>
            <w:t>Table of Contents</w:t>
          </w:r>
        </w:p>
        <w:p w14:paraId="74D4537D" w14:textId="699457FF" w:rsidR="00131DAA" w:rsidRDefault="00BF71D9">
          <w:pPr>
            <w:pStyle w:val="TOC1"/>
            <w:tabs>
              <w:tab w:val="left" w:pos="440"/>
              <w:tab w:val="right" w:leader="dot" w:pos="9017"/>
            </w:tabs>
            <w:rPr>
              <w:ins w:id="6" w:author="KJ Chow" w:date="2021-05-14T01:11:00Z"/>
              <w:rFonts w:asciiTheme="minorHAnsi" w:eastAsiaTheme="minorEastAsia" w:hAnsiTheme="minorHAnsi"/>
              <w:noProof/>
              <w:sz w:val="22"/>
              <w:lang w:val="en-MY" w:eastAsia="zh-CN"/>
            </w:rPr>
          </w:pPr>
          <w:r w:rsidRPr="00131DAA">
            <w:rPr>
              <w:rFonts w:ascii="Helvetica" w:hAnsi="Helvetica" w:cs="Helvetica"/>
              <w:rPrChange w:id="7" w:author="KJ Chow" w:date="2021-05-14T01:08:00Z">
                <w:rPr>
                  <w:rFonts w:ascii="Helvetica" w:hAnsi="Helvetica" w:cs="Helvetica"/>
                </w:rPr>
              </w:rPrChange>
            </w:rPr>
            <w:fldChar w:fldCharType="begin"/>
          </w:r>
          <w:r w:rsidRPr="00131DAA">
            <w:rPr>
              <w:rFonts w:ascii="Helvetica" w:hAnsi="Helvetica" w:cs="Helvetica"/>
            </w:rPr>
            <w:instrText xml:space="preserve"> TOC \o "1-3" \h \z \u </w:instrText>
          </w:r>
          <w:r w:rsidRPr="00131DAA">
            <w:rPr>
              <w:rFonts w:ascii="Helvetica" w:hAnsi="Helvetica" w:cs="Helvetica"/>
              <w:rPrChange w:id="8" w:author="KJ Chow" w:date="2021-05-14T01:08:00Z">
                <w:rPr>
                  <w:rFonts w:ascii="Helvetica" w:hAnsi="Helvetica" w:cs="Helvetica"/>
                  <w:b/>
                  <w:bCs/>
                  <w:noProof/>
                  <w:sz w:val="22"/>
                </w:rPr>
              </w:rPrChange>
            </w:rPr>
            <w:fldChar w:fldCharType="separate"/>
          </w:r>
          <w:ins w:id="9" w:author="KJ Chow" w:date="2021-05-14T01:11:00Z">
            <w:r w:rsidR="00131DAA" w:rsidRPr="002E10A6">
              <w:rPr>
                <w:rStyle w:val="Hyperlink"/>
                <w:noProof/>
              </w:rPr>
              <w:fldChar w:fldCharType="begin"/>
            </w:r>
            <w:r w:rsidR="00131DAA" w:rsidRPr="002E10A6">
              <w:rPr>
                <w:rStyle w:val="Hyperlink"/>
                <w:noProof/>
              </w:rPr>
              <w:instrText xml:space="preserve"> </w:instrText>
            </w:r>
            <w:r w:rsidR="00131DAA">
              <w:rPr>
                <w:noProof/>
              </w:rPr>
              <w:instrText>HYPERLINK \l "_Toc71847082"</w:instrText>
            </w:r>
            <w:r w:rsidR="00131DAA" w:rsidRPr="002E10A6">
              <w:rPr>
                <w:rStyle w:val="Hyperlink"/>
                <w:noProof/>
              </w:rPr>
              <w:instrText xml:space="preserve"> </w:instrText>
            </w:r>
            <w:r w:rsidR="00131DAA" w:rsidRPr="002E10A6">
              <w:rPr>
                <w:rStyle w:val="Hyperlink"/>
                <w:noProof/>
              </w:rPr>
              <w:fldChar w:fldCharType="separate"/>
            </w:r>
            <w:r w:rsidR="00131DAA" w:rsidRPr="002E10A6">
              <w:rPr>
                <w:rStyle w:val="Hyperlink"/>
                <w:rFonts w:ascii="Helvetica" w:hAnsi="Helvetica" w:cs="Helvetica"/>
                <w:b/>
                <w:bCs/>
                <w:noProof/>
              </w:rPr>
              <w:t>1.</w:t>
            </w:r>
            <w:r w:rsidR="00131DAA">
              <w:rPr>
                <w:rFonts w:asciiTheme="minorHAnsi" w:eastAsiaTheme="minorEastAsia" w:hAnsiTheme="minorHAnsi"/>
                <w:noProof/>
                <w:sz w:val="22"/>
                <w:lang w:val="en-MY" w:eastAsia="zh-CN"/>
              </w:rPr>
              <w:tab/>
            </w:r>
            <w:r w:rsidR="00131DAA" w:rsidRPr="002E10A6">
              <w:rPr>
                <w:rStyle w:val="Hyperlink"/>
                <w:rFonts w:ascii="Helvetica" w:hAnsi="Helvetica" w:cs="Helvetica"/>
                <w:b/>
                <w:bCs/>
                <w:noProof/>
              </w:rPr>
              <w:t>Summary of Individual Contribution</w:t>
            </w:r>
            <w:r w:rsidR="00131DAA">
              <w:rPr>
                <w:noProof/>
                <w:webHidden/>
              </w:rPr>
              <w:tab/>
            </w:r>
            <w:r w:rsidR="00131DAA">
              <w:rPr>
                <w:noProof/>
                <w:webHidden/>
              </w:rPr>
              <w:fldChar w:fldCharType="begin"/>
            </w:r>
            <w:r w:rsidR="00131DAA">
              <w:rPr>
                <w:noProof/>
                <w:webHidden/>
              </w:rPr>
              <w:instrText xml:space="preserve"> PAGEREF _Toc71847082 \h </w:instrText>
            </w:r>
          </w:ins>
          <w:r w:rsidR="00131DAA">
            <w:rPr>
              <w:noProof/>
              <w:webHidden/>
            </w:rPr>
          </w:r>
          <w:r w:rsidR="00131DAA">
            <w:rPr>
              <w:noProof/>
              <w:webHidden/>
            </w:rPr>
            <w:fldChar w:fldCharType="separate"/>
          </w:r>
          <w:ins w:id="10" w:author="KJ Chow" w:date="2021-05-14T01:11:00Z">
            <w:r w:rsidR="00131DAA">
              <w:rPr>
                <w:noProof/>
                <w:webHidden/>
              </w:rPr>
              <w:t>2</w:t>
            </w:r>
            <w:r w:rsidR="00131DAA">
              <w:rPr>
                <w:noProof/>
                <w:webHidden/>
              </w:rPr>
              <w:fldChar w:fldCharType="end"/>
            </w:r>
            <w:r w:rsidR="00131DAA" w:rsidRPr="002E10A6">
              <w:rPr>
                <w:rStyle w:val="Hyperlink"/>
                <w:noProof/>
              </w:rPr>
              <w:fldChar w:fldCharType="end"/>
            </w:r>
          </w:ins>
        </w:p>
        <w:p w14:paraId="1093D355" w14:textId="4257C6F0" w:rsidR="00131DAA" w:rsidRDefault="00131DAA">
          <w:pPr>
            <w:pStyle w:val="TOC1"/>
            <w:tabs>
              <w:tab w:val="left" w:pos="440"/>
              <w:tab w:val="right" w:leader="dot" w:pos="9017"/>
            </w:tabs>
            <w:rPr>
              <w:ins w:id="11" w:author="KJ Chow" w:date="2021-05-14T01:11:00Z"/>
              <w:rFonts w:asciiTheme="minorHAnsi" w:eastAsiaTheme="minorEastAsia" w:hAnsiTheme="minorHAnsi"/>
              <w:noProof/>
              <w:sz w:val="22"/>
              <w:lang w:val="en-MY" w:eastAsia="zh-CN"/>
            </w:rPr>
          </w:pPr>
          <w:ins w:id="12" w:author="KJ Chow" w:date="2021-05-14T01:11:00Z">
            <w:r w:rsidRPr="002E10A6">
              <w:rPr>
                <w:rStyle w:val="Hyperlink"/>
                <w:noProof/>
              </w:rPr>
              <w:fldChar w:fldCharType="begin"/>
            </w:r>
            <w:r w:rsidRPr="002E10A6">
              <w:rPr>
                <w:rStyle w:val="Hyperlink"/>
                <w:noProof/>
              </w:rPr>
              <w:instrText xml:space="preserve"> </w:instrText>
            </w:r>
            <w:r>
              <w:rPr>
                <w:noProof/>
              </w:rPr>
              <w:instrText>HYPERLINK \l "_Toc71847083"</w:instrText>
            </w:r>
            <w:r w:rsidRPr="002E10A6">
              <w:rPr>
                <w:rStyle w:val="Hyperlink"/>
                <w:noProof/>
              </w:rPr>
              <w:instrText xml:space="preserve"> </w:instrText>
            </w:r>
            <w:r w:rsidRPr="002E10A6">
              <w:rPr>
                <w:rStyle w:val="Hyperlink"/>
                <w:noProof/>
              </w:rPr>
              <w:fldChar w:fldCharType="separate"/>
            </w:r>
            <w:r w:rsidRPr="002E10A6">
              <w:rPr>
                <w:rStyle w:val="Hyperlink"/>
                <w:rFonts w:ascii="Helvetica" w:hAnsi="Helvetica" w:cs="Helvetica"/>
                <w:b/>
                <w:bCs/>
                <w:noProof/>
              </w:rPr>
              <w:t>2.</w:t>
            </w:r>
            <w:r>
              <w:rPr>
                <w:rFonts w:asciiTheme="minorHAnsi" w:eastAsiaTheme="minorEastAsia" w:hAnsiTheme="minorHAnsi"/>
                <w:noProof/>
                <w:sz w:val="22"/>
                <w:lang w:val="en-MY" w:eastAsia="zh-CN"/>
              </w:rPr>
              <w:tab/>
            </w:r>
            <w:r w:rsidRPr="002E10A6">
              <w:rPr>
                <w:rStyle w:val="Hyperlink"/>
                <w:rFonts w:ascii="Helvetica" w:hAnsi="Helvetica" w:cs="Helvetica"/>
                <w:b/>
                <w:bCs/>
                <w:noProof/>
              </w:rPr>
              <w:t>Roles, Activities and Outputs</w:t>
            </w:r>
            <w:r>
              <w:rPr>
                <w:noProof/>
                <w:webHidden/>
              </w:rPr>
              <w:tab/>
            </w:r>
            <w:r>
              <w:rPr>
                <w:noProof/>
                <w:webHidden/>
              </w:rPr>
              <w:fldChar w:fldCharType="begin"/>
            </w:r>
            <w:r>
              <w:rPr>
                <w:noProof/>
                <w:webHidden/>
              </w:rPr>
              <w:instrText xml:space="preserve"> PAGEREF _Toc71847083 \h </w:instrText>
            </w:r>
          </w:ins>
          <w:r>
            <w:rPr>
              <w:noProof/>
              <w:webHidden/>
            </w:rPr>
          </w:r>
          <w:r>
            <w:rPr>
              <w:noProof/>
              <w:webHidden/>
            </w:rPr>
            <w:fldChar w:fldCharType="separate"/>
          </w:r>
          <w:ins w:id="13" w:author="KJ Chow" w:date="2021-05-14T01:11:00Z">
            <w:r>
              <w:rPr>
                <w:noProof/>
                <w:webHidden/>
              </w:rPr>
              <w:t>2</w:t>
            </w:r>
            <w:r>
              <w:rPr>
                <w:noProof/>
                <w:webHidden/>
              </w:rPr>
              <w:fldChar w:fldCharType="end"/>
            </w:r>
            <w:r w:rsidRPr="002E10A6">
              <w:rPr>
                <w:rStyle w:val="Hyperlink"/>
                <w:noProof/>
              </w:rPr>
              <w:fldChar w:fldCharType="end"/>
            </w:r>
          </w:ins>
        </w:p>
        <w:p w14:paraId="121F0D2B" w14:textId="30F49B43" w:rsidR="00131DAA" w:rsidRDefault="00131DAA">
          <w:pPr>
            <w:pStyle w:val="TOC2"/>
            <w:tabs>
              <w:tab w:val="left" w:pos="880"/>
              <w:tab w:val="right" w:leader="dot" w:pos="9017"/>
            </w:tabs>
            <w:rPr>
              <w:ins w:id="14" w:author="KJ Chow" w:date="2021-05-14T01:11:00Z"/>
              <w:rFonts w:asciiTheme="minorHAnsi" w:eastAsiaTheme="minorEastAsia" w:hAnsiTheme="minorHAnsi"/>
              <w:noProof/>
              <w:sz w:val="22"/>
              <w:lang w:val="en-MY" w:eastAsia="zh-CN"/>
            </w:rPr>
          </w:pPr>
          <w:ins w:id="15" w:author="KJ Chow" w:date="2021-05-14T01:11:00Z">
            <w:r w:rsidRPr="002E10A6">
              <w:rPr>
                <w:rStyle w:val="Hyperlink"/>
                <w:noProof/>
              </w:rPr>
              <w:fldChar w:fldCharType="begin"/>
            </w:r>
            <w:r w:rsidRPr="002E10A6">
              <w:rPr>
                <w:rStyle w:val="Hyperlink"/>
                <w:noProof/>
              </w:rPr>
              <w:instrText xml:space="preserve"> </w:instrText>
            </w:r>
            <w:r>
              <w:rPr>
                <w:noProof/>
              </w:rPr>
              <w:instrText>HYPERLINK \l "_Toc71847084"</w:instrText>
            </w:r>
            <w:r w:rsidRPr="002E10A6">
              <w:rPr>
                <w:rStyle w:val="Hyperlink"/>
                <w:noProof/>
              </w:rPr>
              <w:instrText xml:space="preserve"> </w:instrText>
            </w:r>
            <w:r w:rsidRPr="002E10A6">
              <w:rPr>
                <w:rStyle w:val="Hyperlink"/>
                <w:noProof/>
              </w:rPr>
              <w:fldChar w:fldCharType="separate"/>
            </w:r>
            <w:r w:rsidRPr="002E10A6">
              <w:rPr>
                <w:rStyle w:val="Hyperlink"/>
                <w:rFonts w:ascii="Helvetica" w:hAnsi="Helvetica" w:cs="Helvetica"/>
                <w:b/>
                <w:bCs/>
                <w:noProof/>
              </w:rPr>
              <w:t>2.1</w:t>
            </w:r>
            <w:r>
              <w:rPr>
                <w:rFonts w:asciiTheme="minorHAnsi" w:eastAsiaTheme="minorEastAsia" w:hAnsiTheme="minorHAnsi"/>
                <w:noProof/>
                <w:sz w:val="22"/>
                <w:lang w:val="en-MY" w:eastAsia="zh-CN"/>
              </w:rPr>
              <w:tab/>
            </w:r>
            <w:r w:rsidRPr="002E10A6">
              <w:rPr>
                <w:rStyle w:val="Hyperlink"/>
                <w:rFonts w:ascii="Helvetica" w:hAnsi="Helvetica" w:cs="Helvetica"/>
                <w:b/>
                <w:bCs/>
                <w:noProof/>
              </w:rPr>
              <w:t>Literature Review and Goals</w:t>
            </w:r>
            <w:r>
              <w:rPr>
                <w:noProof/>
                <w:webHidden/>
              </w:rPr>
              <w:tab/>
            </w:r>
            <w:r>
              <w:rPr>
                <w:noProof/>
                <w:webHidden/>
              </w:rPr>
              <w:fldChar w:fldCharType="begin"/>
            </w:r>
            <w:r>
              <w:rPr>
                <w:noProof/>
                <w:webHidden/>
              </w:rPr>
              <w:instrText xml:space="preserve"> PAGEREF _Toc71847084 \h </w:instrText>
            </w:r>
          </w:ins>
          <w:r>
            <w:rPr>
              <w:noProof/>
              <w:webHidden/>
            </w:rPr>
          </w:r>
          <w:r>
            <w:rPr>
              <w:noProof/>
              <w:webHidden/>
            </w:rPr>
            <w:fldChar w:fldCharType="separate"/>
          </w:r>
          <w:ins w:id="16" w:author="KJ Chow" w:date="2021-05-14T01:11:00Z">
            <w:r>
              <w:rPr>
                <w:noProof/>
                <w:webHidden/>
              </w:rPr>
              <w:t>2</w:t>
            </w:r>
            <w:r>
              <w:rPr>
                <w:noProof/>
                <w:webHidden/>
              </w:rPr>
              <w:fldChar w:fldCharType="end"/>
            </w:r>
            <w:r w:rsidRPr="002E10A6">
              <w:rPr>
                <w:rStyle w:val="Hyperlink"/>
                <w:noProof/>
              </w:rPr>
              <w:fldChar w:fldCharType="end"/>
            </w:r>
          </w:ins>
        </w:p>
        <w:p w14:paraId="4C48E151" w14:textId="3C6929E0" w:rsidR="00131DAA" w:rsidRDefault="00131DAA">
          <w:pPr>
            <w:pStyle w:val="TOC2"/>
            <w:tabs>
              <w:tab w:val="left" w:pos="880"/>
              <w:tab w:val="right" w:leader="dot" w:pos="9017"/>
            </w:tabs>
            <w:rPr>
              <w:ins w:id="17" w:author="KJ Chow" w:date="2021-05-14T01:11:00Z"/>
              <w:rFonts w:asciiTheme="minorHAnsi" w:eastAsiaTheme="minorEastAsia" w:hAnsiTheme="minorHAnsi"/>
              <w:noProof/>
              <w:sz w:val="22"/>
              <w:lang w:val="en-MY" w:eastAsia="zh-CN"/>
            </w:rPr>
          </w:pPr>
          <w:ins w:id="18" w:author="KJ Chow" w:date="2021-05-14T01:11:00Z">
            <w:r w:rsidRPr="002E10A6">
              <w:rPr>
                <w:rStyle w:val="Hyperlink"/>
                <w:noProof/>
              </w:rPr>
              <w:fldChar w:fldCharType="begin"/>
            </w:r>
            <w:r w:rsidRPr="002E10A6">
              <w:rPr>
                <w:rStyle w:val="Hyperlink"/>
                <w:noProof/>
              </w:rPr>
              <w:instrText xml:space="preserve"> </w:instrText>
            </w:r>
            <w:r>
              <w:rPr>
                <w:noProof/>
              </w:rPr>
              <w:instrText>HYPERLINK \l "_Toc71847085"</w:instrText>
            </w:r>
            <w:r w:rsidRPr="002E10A6">
              <w:rPr>
                <w:rStyle w:val="Hyperlink"/>
                <w:noProof/>
              </w:rPr>
              <w:instrText xml:space="preserve"> </w:instrText>
            </w:r>
            <w:r w:rsidRPr="002E10A6">
              <w:rPr>
                <w:rStyle w:val="Hyperlink"/>
                <w:noProof/>
              </w:rPr>
              <w:fldChar w:fldCharType="separate"/>
            </w:r>
            <w:r w:rsidRPr="002E10A6">
              <w:rPr>
                <w:rStyle w:val="Hyperlink"/>
                <w:rFonts w:ascii="Helvetica" w:hAnsi="Helvetica" w:cs="Helvetica"/>
                <w:b/>
                <w:bCs/>
                <w:noProof/>
              </w:rPr>
              <w:t>2.2</w:t>
            </w:r>
            <w:r>
              <w:rPr>
                <w:rFonts w:asciiTheme="minorHAnsi" w:eastAsiaTheme="minorEastAsia" w:hAnsiTheme="minorHAnsi"/>
                <w:noProof/>
                <w:sz w:val="22"/>
                <w:lang w:val="en-MY" w:eastAsia="zh-CN"/>
              </w:rPr>
              <w:tab/>
            </w:r>
            <w:r w:rsidRPr="002E10A6">
              <w:rPr>
                <w:rStyle w:val="Hyperlink"/>
                <w:rFonts w:ascii="Helvetica" w:hAnsi="Helvetica" w:cs="Helvetica"/>
                <w:b/>
                <w:bCs/>
                <w:noProof/>
              </w:rPr>
              <w:t>Numerical Model</w:t>
            </w:r>
            <w:r>
              <w:rPr>
                <w:noProof/>
                <w:webHidden/>
              </w:rPr>
              <w:tab/>
            </w:r>
            <w:r>
              <w:rPr>
                <w:noProof/>
                <w:webHidden/>
              </w:rPr>
              <w:fldChar w:fldCharType="begin"/>
            </w:r>
            <w:r>
              <w:rPr>
                <w:noProof/>
                <w:webHidden/>
              </w:rPr>
              <w:instrText xml:space="preserve"> PAGEREF _Toc71847085 \h </w:instrText>
            </w:r>
          </w:ins>
          <w:r>
            <w:rPr>
              <w:noProof/>
              <w:webHidden/>
            </w:rPr>
          </w:r>
          <w:r>
            <w:rPr>
              <w:noProof/>
              <w:webHidden/>
            </w:rPr>
            <w:fldChar w:fldCharType="separate"/>
          </w:r>
          <w:ins w:id="19" w:author="KJ Chow" w:date="2021-05-14T01:11:00Z">
            <w:r>
              <w:rPr>
                <w:noProof/>
                <w:webHidden/>
              </w:rPr>
              <w:t>3</w:t>
            </w:r>
            <w:r>
              <w:rPr>
                <w:noProof/>
                <w:webHidden/>
              </w:rPr>
              <w:fldChar w:fldCharType="end"/>
            </w:r>
            <w:r w:rsidRPr="002E10A6">
              <w:rPr>
                <w:rStyle w:val="Hyperlink"/>
                <w:noProof/>
              </w:rPr>
              <w:fldChar w:fldCharType="end"/>
            </w:r>
          </w:ins>
        </w:p>
        <w:p w14:paraId="22F8D132" w14:textId="43E30600" w:rsidR="00131DAA" w:rsidRDefault="00131DAA">
          <w:pPr>
            <w:pStyle w:val="TOC2"/>
            <w:tabs>
              <w:tab w:val="left" w:pos="880"/>
              <w:tab w:val="right" w:leader="dot" w:pos="9017"/>
            </w:tabs>
            <w:rPr>
              <w:ins w:id="20" w:author="KJ Chow" w:date="2021-05-14T01:11:00Z"/>
              <w:rFonts w:asciiTheme="minorHAnsi" w:eastAsiaTheme="minorEastAsia" w:hAnsiTheme="minorHAnsi"/>
              <w:noProof/>
              <w:sz w:val="22"/>
              <w:lang w:val="en-MY" w:eastAsia="zh-CN"/>
            </w:rPr>
          </w:pPr>
          <w:ins w:id="21" w:author="KJ Chow" w:date="2021-05-14T01:11:00Z">
            <w:r w:rsidRPr="002E10A6">
              <w:rPr>
                <w:rStyle w:val="Hyperlink"/>
                <w:noProof/>
              </w:rPr>
              <w:fldChar w:fldCharType="begin"/>
            </w:r>
            <w:r w:rsidRPr="002E10A6">
              <w:rPr>
                <w:rStyle w:val="Hyperlink"/>
                <w:noProof/>
              </w:rPr>
              <w:instrText xml:space="preserve"> </w:instrText>
            </w:r>
            <w:r>
              <w:rPr>
                <w:noProof/>
              </w:rPr>
              <w:instrText>HYPERLINK \l "_Toc71847087"</w:instrText>
            </w:r>
            <w:r w:rsidRPr="002E10A6">
              <w:rPr>
                <w:rStyle w:val="Hyperlink"/>
                <w:noProof/>
              </w:rPr>
              <w:instrText xml:space="preserve"> </w:instrText>
            </w:r>
            <w:r w:rsidRPr="002E10A6">
              <w:rPr>
                <w:rStyle w:val="Hyperlink"/>
                <w:noProof/>
              </w:rPr>
              <w:fldChar w:fldCharType="separate"/>
            </w:r>
            <w:r w:rsidRPr="002E10A6">
              <w:rPr>
                <w:rStyle w:val="Hyperlink"/>
                <w:rFonts w:ascii="Helvetica" w:hAnsi="Helvetica" w:cs="Helvetica"/>
                <w:b/>
                <w:bCs/>
                <w:noProof/>
              </w:rPr>
              <w:t>2.3</w:t>
            </w:r>
            <w:r>
              <w:rPr>
                <w:rFonts w:asciiTheme="minorHAnsi" w:eastAsiaTheme="minorEastAsia" w:hAnsiTheme="minorHAnsi"/>
                <w:noProof/>
                <w:sz w:val="22"/>
                <w:lang w:val="en-MY" w:eastAsia="zh-CN"/>
              </w:rPr>
              <w:tab/>
            </w:r>
            <w:r w:rsidRPr="002E10A6">
              <w:rPr>
                <w:rStyle w:val="Hyperlink"/>
                <w:rFonts w:ascii="Helvetica" w:hAnsi="Helvetica" w:cs="Helvetica"/>
                <w:b/>
                <w:bCs/>
                <w:noProof/>
              </w:rPr>
              <w:t>Volute Casing Modifications and Performance Optimisation</w:t>
            </w:r>
            <w:r>
              <w:rPr>
                <w:noProof/>
                <w:webHidden/>
              </w:rPr>
              <w:tab/>
            </w:r>
            <w:r>
              <w:rPr>
                <w:noProof/>
                <w:webHidden/>
              </w:rPr>
              <w:fldChar w:fldCharType="begin"/>
            </w:r>
            <w:r>
              <w:rPr>
                <w:noProof/>
                <w:webHidden/>
              </w:rPr>
              <w:instrText xml:space="preserve"> PAGEREF _Toc71847087 \h </w:instrText>
            </w:r>
          </w:ins>
          <w:r>
            <w:rPr>
              <w:noProof/>
              <w:webHidden/>
            </w:rPr>
          </w:r>
          <w:r>
            <w:rPr>
              <w:noProof/>
              <w:webHidden/>
            </w:rPr>
            <w:fldChar w:fldCharType="separate"/>
          </w:r>
          <w:ins w:id="22" w:author="KJ Chow" w:date="2021-05-14T01:11:00Z">
            <w:r>
              <w:rPr>
                <w:noProof/>
                <w:webHidden/>
              </w:rPr>
              <w:t>4</w:t>
            </w:r>
            <w:r>
              <w:rPr>
                <w:noProof/>
                <w:webHidden/>
              </w:rPr>
              <w:fldChar w:fldCharType="end"/>
            </w:r>
            <w:r w:rsidRPr="002E10A6">
              <w:rPr>
                <w:rStyle w:val="Hyperlink"/>
                <w:noProof/>
              </w:rPr>
              <w:fldChar w:fldCharType="end"/>
            </w:r>
          </w:ins>
        </w:p>
        <w:p w14:paraId="3E7E2CCD" w14:textId="49E2AC15" w:rsidR="00131DAA" w:rsidRDefault="00131DAA">
          <w:pPr>
            <w:pStyle w:val="TOC3"/>
            <w:tabs>
              <w:tab w:val="right" w:leader="dot" w:pos="9017"/>
            </w:tabs>
            <w:rPr>
              <w:ins w:id="23" w:author="KJ Chow" w:date="2021-05-14T01:11:00Z"/>
              <w:rFonts w:asciiTheme="minorHAnsi" w:eastAsiaTheme="minorEastAsia" w:hAnsiTheme="minorHAnsi"/>
              <w:noProof/>
              <w:sz w:val="22"/>
              <w:lang w:val="en-MY" w:eastAsia="zh-CN"/>
            </w:rPr>
          </w:pPr>
          <w:ins w:id="24" w:author="KJ Chow" w:date="2021-05-14T01:11:00Z">
            <w:r w:rsidRPr="002E10A6">
              <w:rPr>
                <w:rStyle w:val="Hyperlink"/>
                <w:noProof/>
              </w:rPr>
              <w:fldChar w:fldCharType="begin"/>
            </w:r>
            <w:r w:rsidRPr="002E10A6">
              <w:rPr>
                <w:rStyle w:val="Hyperlink"/>
                <w:noProof/>
              </w:rPr>
              <w:instrText xml:space="preserve"> </w:instrText>
            </w:r>
            <w:r>
              <w:rPr>
                <w:noProof/>
              </w:rPr>
              <w:instrText>HYPERLINK \l "_Toc71847088"</w:instrText>
            </w:r>
            <w:r w:rsidRPr="002E10A6">
              <w:rPr>
                <w:rStyle w:val="Hyperlink"/>
                <w:noProof/>
              </w:rPr>
              <w:instrText xml:space="preserve"> </w:instrText>
            </w:r>
            <w:r w:rsidRPr="002E10A6">
              <w:rPr>
                <w:rStyle w:val="Hyperlink"/>
                <w:noProof/>
              </w:rPr>
              <w:fldChar w:fldCharType="separate"/>
            </w:r>
            <w:r w:rsidRPr="002E10A6">
              <w:rPr>
                <w:rStyle w:val="Hyperlink"/>
                <w:rFonts w:ascii="Helvetica" w:hAnsi="Helvetica" w:cs="Helvetica"/>
                <w:b/>
                <w:bCs/>
                <w:noProof/>
              </w:rPr>
              <w:t>Flow Angle and Boundary Conditions</w:t>
            </w:r>
            <w:r>
              <w:rPr>
                <w:noProof/>
                <w:webHidden/>
              </w:rPr>
              <w:tab/>
            </w:r>
            <w:r>
              <w:rPr>
                <w:noProof/>
                <w:webHidden/>
              </w:rPr>
              <w:fldChar w:fldCharType="begin"/>
            </w:r>
            <w:r>
              <w:rPr>
                <w:noProof/>
                <w:webHidden/>
              </w:rPr>
              <w:instrText xml:space="preserve"> PAGEREF _Toc71847088 \h </w:instrText>
            </w:r>
          </w:ins>
          <w:r>
            <w:rPr>
              <w:noProof/>
              <w:webHidden/>
            </w:rPr>
          </w:r>
          <w:r>
            <w:rPr>
              <w:noProof/>
              <w:webHidden/>
            </w:rPr>
            <w:fldChar w:fldCharType="separate"/>
          </w:r>
          <w:ins w:id="25" w:author="KJ Chow" w:date="2021-05-14T01:11:00Z">
            <w:r>
              <w:rPr>
                <w:noProof/>
                <w:webHidden/>
              </w:rPr>
              <w:t>4</w:t>
            </w:r>
            <w:r>
              <w:rPr>
                <w:noProof/>
                <w:webHidden/>
              </w:rPr>
              <w:fldChar w:fldCharType="end"/>
            </w:r>
            <w:r w:rsidRPr="002E10A6">
              <w:rPr>
                <w:rStyle w:val="Hyperlink"/>
                <w:noProof/>
              </w:rPr>
              <w:fldChar w:fldCharType="end"/>
            </w:r>
          </w:ins>
        </w:p>
        <w:p w14:paraId="098992D0" w14:textId="572801F2" w:rsidR="00131DAA" w:rsidRDefault="00131DAA">
          <w:pPr>
            <w:pStyle w:val="TOC3"/>
            <w:tabs>
              <w:tab w:val="right" w:leader="dot" w:pos="9017"/>
            </w:tabs>
            <w:rPr>
              <w:ins w:id="26" w:author="KJ Chow" w:date="2021-05-14T01:11:00Z"/>
              <w:rFonts w:asciiTheme="minorHAnsi" w:eastAsiaTheme="minorEastAsia" w:hAnsiTheme="minorHAnsi"/>
              <w:noProof/>
              <w:sz w:val="22"/>
              <w:lang w:val="en-MY" w:eastAsia="zh-CN"/>
            </w:rPr>
          </w:pPr>
          <w:ins w:id="27" w:author="KJ Chow" w:date="2021-05-14T01:11:00Z">
            <w:r w:rsidRPr="002E10A6">
              <w:rPr>
                <w:rStyle w:val="Hyperlink"/>
                <w:noProof/>
              </w:rPr>
              <w:fldChar w:fldCharType="begin"/>
            </w:r>
            <w:r w:rsidRPr="002E10A6">
              <w:rPr>
                <w:rStyle w:val="Hyperlink"/>
                <w:noProof/>
              </w:rPr>
              <w:instrText xml:space="preserve"> </w:instrText>
            </w:r>
            <w:r>
              <w:rPr>
                <w:noProof/>
              </w:rPr>
              <w:instrText>HYPERLINK \l "_Toc71847089"</w:instrText>
            </w:r>
            <w:r w:rsidRPr="002E10A6">
              <w:rPr>
                <w:rStyle w:val="Hyperlink"/>
                <w:noProof/>
              </w:rPr>
              <w:instrText xml:space="preserve"> </w:instrText>
            </w:r>
            <w:r w:rsidRPr="002E10A6">
              <w:rPr>
                <w:rStyle w:val="Hyperlink"/>
                <w:noProof/>
              </w:rPr>
              <w:fldChar w:fldCharType="separate"/>
            </w:r>
            <w:r w:rsidRPr="002E10A6">
              <w:rPr>
                <w:rStyle w:val="Hyperlink"/>
                <w:rFonts w:ascii="Helvetica" w:hAnsi="Helvetica" w:cs="Helvetica"/>
                <w:b/>
                <w:bCs/>
                <w:noProof/>
              </w:rPr>
              <w:t>Initial Design Outline</w:t>
            </w:r>
            <w:r>
              <w:rPr>
                <w:noProof/>
                <w:webHidden/>
              </w:rPr>
              <w:tab/>
            </w:r>
            <w:r>
              <w:rPr>
                <w:noProof/>
                <w:webHidden/>
              </w:rPr>
              <w:fldChar w:fldCharType="begin"/>
            </w:r>
            <w:r>
              <w:rPr>
                <w:noProof/>
                <w:webHidden/>
              </w:rPr>
              <w:instrText xml:space="preserve"> PAGEREF _Toc71847089 \h </w:instrText>
            </w:r>
          </w:ins>
          <w:r>
            <w:rPr>
              <w:noProof/>
              <w:webHidden/>
            </w:rPr>
          </w:r>
          <w:r>
            <w:rPr>
              <w:noProof/>
              <w:webHidden/>
            </w:rPr>
            <w:fldChar w:fldCharType="separate"/>
          </w:r>
          <w:ins w:id="28" w:author="KJ Chow" w:date="2021-05-14T01:11:00Z">
            <w:r>
              <w:rPr>
                <w:noProof/>
                <w:webHidden/>
              </w:rPr>
              <w:t>5</w:t>
            </w:r>
            <w:r>
              <w:rPr>
                <w:noProof/>
                <w:webHidden/>
              </w:rPr>
              <w:fldChar w:fldCharType="end"/>
            </w:r>
            <w:r w:rsidRPr="002E10A6">
              <w:rPr>
                <w:rStyle w:val="Hyperlink"/>
                <w:noProof/>
              </w:rPr>
              <w:fldChar w:fldCharType="end"/>
            </w:r>
          </w:ins>
        </w:p>
        <w:p w14:paraId="7DD1DCF9" w14:textId="7608AF22" w:rsidR="00131DAA" w:rsidRDefault="00131DAA">
          <w:pPr>
            <w:pStyle w:val="TOC3"/>
            <w:tabs>
              <w:tab w:val="right" w:leader="dot" w:pos="9017"/>
            </w:tabs>
            <w:rPr>
              <w:ins w:id="29" w:author="KJ Chow" w:date="2021-05-14T01:11:00Z"/>
              <w:rFonts w:asciiTheme="minorHAnsi" w:eastAsiaTheme="minorEastAsia" w:hAnsiTheme="minorHAnsi"/>
              <w:noProof/>
              <w:sz w:val="22"/>
              <w:lang w:val="en-MY" w:eastAsia="zh-CN"/>
            </w:rPr>
          </w:pPr>
          <w:ins w:id="30" w:author="KJ Chow" w:date="2021-05-14T01:11:00Z">
            <w:r w:rsidRPr="002E10A6">
              <w:rPr>
                <w:rStyle w:val="Hyperlink"/>
                <w:noProof/>
              </w:rPr>
              <w:fldChar w:fldCharType="begin"/>
            </w:r>
            <w:r w:rsidRPr="002E10A6">
              <w:rPr>
                <w:rStyle w:val="Hyperlink"/>
                <w:noProof/>
              </w:rPr>
              <w:instrText xml:space="preserve"> </w:instrText>
            </w:r>
            <w:r>
              <w:rPr>
                <w:noProof/>
              </w:rPr>
              <w:instrText>HYPERLINK \l "_Toc71847090"</w:instrText>
            </w:r>
            <w:r w:rsidRPr="002E10A6">
              <w:rPr>
                <w:rStyle w:val="Hyperlink"/>
                <w:noProof/>
              </w:rPr>
              <w:instrText xml:space="preserve"> </w:instrText>
            </w:r>
            <w:r w:rsidRPr="002E10A6">
              <w:rPr>
                <w:rStyle w:val="Hyperlink"/>
                <w:noProof/>
              </w:rPr>
              <w:fldChar w:fldCharType="separate"/>
            </w:r>
            <w:r w:rsidRPr="002E10A6">
              <w:rPr>
                <w:rStyle w:val="Hyperlink"/>
                <w:rFonts w:ascii="Helvetica" w:hAnsi="Helvetica" w:cs="Helvetica"/>
                <w:b/>
                <w:bCs/>
                <w:noProof/>
              </w:rPr>
              <w:t>Design Optimisation</w:t>
            </w:r>
            <w:r>
              <w:rPr>
                <w:noProof/>
                <w:webHidden/>
              </w:rPr>
              <w:tab/>
            </w:r>
            <w:r>
              <w:rPr>
                <w:noProof/>
                <w:webHidden/>
              </w:rPr>
              <w:fldChar w:fldCharType="begin"/>
            </w:r>
            <w:r>
              <w:rPr>
                <w:noProof/>
                <w:webHidden/>
              </w:rPr>
              <w:instrText xml:space="preserve"> PAGEREF _Toc71847090 \h </w:instrText>
            </w:r>
          </w:ins>
          <w:r>
            <w:rPr>
              <w:noProof/>
              <w:webHidden/>
            </w:rPr>
          </w:r>
          <w:r>
            <w:rPr>
              <w:noProof/>
              <w:webHidden/>
            </w:rPr>
            <w:fldChar w:fldCharType="separate"/>
          </w:r>
          <w:ins w:id="31" w:author="KJ Chow" w:date="2021-05-14T01:11:00Z">
            <w:r>
              <w:rPr>
                <w:noProof/>
                <w:webHidden/>
              </w:rPr>
              <w:t>8</w:t>
            </w:r>
            <w:r>
              <w:rPr>
                <w:noProof/>
                <w:webHidden/>
              </w:rPr>
              <w:fldChar w:fldCharType="end"/>
            </w:r>
            <w:r w:rsidRPr="002E10A6">
              <w:rPr>
                <w:rStyle w:val="Hyperlink"/>
                <w:noProof/>
              </w:rPr>
              <w:fldChar w:fldCharType="end"/>
            </w:r>
          </w:ins>
        </w:p>
        <w:p w14:paraId="77172B20" w14:textId="45436DB3" w:rsidR="00131DAA" w:rsidRDefault="00131DAA">
          <w:pPr>
            <w:pStyle w:val="TOC2"/>
            <w:tabs>
              <w:tab w:val="left" w:pos="880"/>
              <w:tab w:val="right" w:leader="dot" w:pos="9017"/>
            </w:tabs>
            <w:rPr>
              <w:ins w:id="32" w:author="KJ Chow" w:date="2021-05-14T01:11:00Z"/>
              <w:rFonts w:asciiTheme="minorHAnsi" w:eastAsiaTheme="minorEastAsia" w:hAnsiTheme="minorHAnsi"/>
              <w:noProof/>
              <w:sz w:val="22"/>
              <w:lang w:val="en-MY" w:eastAsia="zh-CN"/>
            </w:rPr>
          </w:pPr>
          <w:ins w:id="33" w:author="KJ Chow" w:date="2021-05-14T01:11:00Z">
            <w:r w:rsidRPr="002E10A6">
              <w:rPr>
                <w:rStyle w:val="Hyperlink"/>
                <w:noProof/>
              </w:rPr>
              <w:fldChar w:fldCharType="begin"/>
            </w:r>
            <w:r w:rsidRPr="002E10A6">
              <w:rPr>
                <w:rStyle w:val="Hyperlink"/>
                <w:noProof/>
              </w:rPr>
              <w:instrText xml:space="preserve"> </w:instrText>
            </w:r>
            <w:r>
              <w:rPr>
                <w:noProof/>
              </w:rPr>
              <w:instrText>HYPERLINK \l "_Toc71847091"</w:instrText>
            </w:r>
            <w:r w:rsidRPr="002E10A6">
              <w:rPr>
                <w:rStyle w:val="Hyperlink"/>
                <w:noProof/>
              </w:rPr>
              <w:instrText xml:space="preserve"> </w:instrText>
            </w:r>
            <w:r w:rsidRPr="002E10A6">
              <w:rPr>
                <w:rStyle w:val="Hyperlink"/>
                <w:noProof/>
              </w:rPr>
              <w:fldChar w:fldCharType="separate"/>
            </w:r>
            <w:r w:rsidRPr="002E10A6">
              <w:rPr>
                <w:rStyle w:val="Hyperlink"/>
                <w:rFonts w:ascii="Helvetica" w:hAnsi="Helvetica" w:cs="Helvetica"/>
                <w:b/>
                <w:bCs/>
                <w:noProof/>
              </w:rPr>
              <w:t>2.3</w:t>
            </w:r>
            <w:r>
              <w:rPr>
                <w:rFonts w:asciiTheme="minorHAnsi" w:eastAsiaTheme="minorEastAsia" w:hAnsiTheme="minorHAnsi"/>
                <w:noProof/>
                <w:sz w:val="22"/>
                <w:lang w:val="en-MY" w:eastAsia="zh-CN"/>
              </w:rPr>
              <w:tab/>
            </w:r>
            <w:r w:rsidRPr="002E10A6">
              <w:rPr>
                <w:rStyle w:val="Hyperlink"/>
                <w:rFonts w:ascii="Helvetica" w:hAnsi="Helvetica" w:cs="Helvetica"/>
                <w:b/>
                <w:bCs/>
                <w:noProof/>
              </w:rPr>
              <w:t>Further Numerical Study</w:t>
            </w:r>
            <w:r>
              <w:rPr>
                <w:noProof/>
                <w:webHidden/>
              </w:rPr>
              <w:tab/>
            </w:r>
            <w:r>
              <w:rPr>
                <w:noProof/>
                <w:webHidden/>
              </w:rPr>
              <w:fldChar w:fldCharType="begin"/>
            </w:r>
            <w:r>
              <w:rPr>
                <w:noProof/>
                <w:webHidden/>
              </w:rPr>
              <w:instrText xml:space="preserve"> PAGEREF _Toc71847091 \h </w:instrText>
            </w:r>
          </w:ins>
          <w:r>
            <w:rPr>
              <w:noProof/>
              <w:webHidden/>
            </w:rPr>
          </w:r>
          <w:r>
            <w:rPr>
              <w:noProof/>
              <w:webHidden/>
            </w:rPr>
            <w:fldChar w:fldCharType="separate"/>
          </w:r>
          <w:ins w:id="34" w:author="KJ Chow" w:date="2021-05-14T01:11:00Z">
            <w:r>
              <w:rPr>
                <w:noProof/>
                <w:webHidden/>
              </w:rPr>
              <w:t>9</w:t>
            </w:r>
            <w:r>
              <w:rPr>
                <w:noProof/>
                <w:webHidden/>
              </w:rPr>
              <w:fldChar w:fldCharType="end"/>
            </w:r>
            <w:r w:rsidRPr="002E10A6">
              <w:rPr>
                <w:rStyle w:val="Hyperlink"/>
                <w:noProof/>
              </w:rPr>
              <w:fldChar w:fldCharType="end"/>
            </w:r>
          </w:ins>
        </w:p>
        <w:p w14:paraId="4EDE4F67" w14:textId="4C2D96FF" w:rsidR="00131DAA" w:rsidRDefault="00131DAA">
          <w:pPr>
            <w:pStyle w:val="TOC3"/>
            <w:tabs>
              <w:tab w:val="right" w:leader="dot" w:pos="9017"/>
            </w:tabs>
            <w:rPr>
              <w:ins w:id="35" w:author="KJ Chow" w:date="2021-05-14T01:11:00Z"/>
              <w:rFonts w:asciiTheme="minorHAnsi" w:eastAsiaTheme="minorEastAsia" w:hAnsiTheme="minorHAnsi"/>
              <w:noProof/>
              <w:sz w:val="22"/>
              <w:lang w:val="en-MY" w:eastAsia="zh-CN"/>
            </w:rPr>
          </w:pPr>
          <w:ins w:id="36" w:author="KJ Chow" w:date="2021-05-14T01:11:00Z">
            <w:r w:rsidRPr="002E10A6">
              <w:rPr>
                <w:rStyle w:val="Hyperlink"/>
                <w:noProof/>
              </w:rPr>
              <w:fldChar w:fldCharType="begin"/>
            </w:r>
            <w:r w:rsidRPr="002E10A6">
              <w:rPr>
                <w:rStyle w:val="Hyperlink"/>
                <w:noProof/>
              </w:rPr>
              <w:instrText xml:space="preserve"> </w:instrText>
            </w:r>
            <w:r>
              <w:rPr>
                <w:noProof/>
              </w:rPr>
              <w:instrText>HYPERLINK \l "_Toc71847092"</w:instrText>
            </w:r>
            <w:r w:rsidRPr="002E10A6">
              <w:rPr>
                <w:rStyle w:val="Hyperlink"/>
                <w:noProof/>
              </w:rPr>
              <w:instrText xml:space="preserve"> </w:instrText>
            </w:r>
            <w:r w:rsidRPr="002E10A6">
              <w:rPr>
                <w:rStyle w:val="Hyperlink"/>
                <w:noProof/>
              </w:rPr>
              <w:fldChar w:fldCharType="separate"/>
            </w:r>
            <w:r w:rsidRPr="002E10A6">
              <w:rPr>
                <w:rStyle w:val="Hyperlink"/>
                <w:rFonts w:ascii="Helvetica" w:hAnsi="Helvetica" w:cs="Helvetica"/>
                <w:b/>
                <w:bCs/>
                <w:noProof/>
              </w:rPr>
              <w:t>K-Exponent Scaling</w:t>
            </w:r>
            <w:r>
              <w:rPr>
                <w:noProof/>
                <w:webHidden/>
              </w:rPr>
              <w:tab/>
            </w:r>
            <w:r>
              <w:rPr>
                <w:noProof/>
                <w:webHidden/>
              </w:rPr>
              <w:fldChar w:fldCharType="begin"/>
            </w:r>
            <w:r>
              <w:rPr>
                <w:noProof/>
                <w:webHidden/>
              </w:rPr>
              <w:instrText xml:space="preserve"> PAGEREF _Toc71847092 \h </w:instrText>
            </w:r>
          </w:ins>
          <w:r>
            <w:rPr>
              <w:noProof/>
              <w:webHidden/>
            </w:rPr>
          </w:r>
          <w:r>
            <w:rPr>
              <w:noProof/>
              <w:webHidden/>
            </w:rPr>
            <w:fldChar w:fldCharType="separate"/>
          </w:r>
          <w:ins w:id="37" w:author="KJ Chow" w:date="2021-05-14T01:11:00Z">
            <w:r>
              <w:rPr>
                <w:noProof/>
                <w:webHidden/>
              </w:rPr>
              <w:t>9</w:t>
            </w:r>
            <w:r>
              <w:rPr>
                <w:noProof/>
                <w:webHidden/>
              </w:rPr>
              <w:fldChar w:fldCharType="end"/>
            </w:r>
            <w:r w:rsidRPr="002E10A6">
              <w:rPr>
                <w:rStyle w:val="Hyperlink"/>
                <w:noProof/>
              </w:rPr>
              <w:fldChar w:fldCharType="end"/>
            </w:r>
          </w:ins>
        </w:p>
        <w:p w14:paraId="41990819" w14:textId="70DE031C" w:rsidR="00131DAA" w:rsidRDefault="00131DAA">
          <w:pPr>
            <w:pStyle w:val="TOC3"/>
            <w:tabs>
              <w:tab w:val="right" w:leader="dot" w:pos="9017"/>
            </w:tabs>
            <w:rPr>
              <w:ins w:id="38" w:author="KJ Chow" w:date="2021-05-14T01:11:00Z"/>
              <w:rFonts w:asciiTheme="minorHAnsi" w:eastAsiaTheme="minorEastAsia" w:hAnsiTheme="minorHAnsi"/>
              <w:noProof/>
              <w:sz w:val="22"/>
              <w:lang w:val="en-MY" w:eastAsia="zh-CN"/>
            </w:rPr>
          </w:pPr>
          <w:ins w:id="39" w:author="KJ Chow" w:date="2021-05-14T01:11:00Z">
            <w:r w:rsidRPr="002E10A6">
              <w:rPr>
                <w:rStyle w:val="Hyperlink"/>
                <w:noProof/>
              </w:rPr>
              <w:fldChar w:fldCharType="begin"/>
            </w:r>
            <w:r w:rsidRPr="002E10A6">
              <w:rPr>
                <w:rStyle w:val="Hyperlink"/>
                <w:noProof/>
              </w:rPr>
              <w:instrText xml:space="preserve"> </w:instrText>
            </w:r>
            <w:r>
              <w:rPr>
                <w:noProof/>
              </w:rPr>
              <w:instrText>HYPERLINK \l "_Toc71847093"</w:instrText>
            </w:r>
            <w:r w:rsidRPr="002E10A6">
              <w:rPr>
                <w:rStyle w:val="Hyperlink"/>
                <w:noProof/>
              </w:rPr>
              <w:instrText xml:space="preserve"> </w:instrText>
            </w:r>
            <w:r w:rsidRPr="002E10A6">
              <w:rPr>
                <w:rStyle w:val="Hyperlink"/>
                <w:noProof/>
              </w:rPr>
              <w:fldChar w:fldCharType="separate"/>
            </w:r>
            <w:r w:rsidRPr="002E10A6">
              <w:rPr>
                <w:rStyle w:val="Hyperlink"/>
                <w:rFonts w:ascii="Helvetica" w:hAnsi="Helvetica" w:cs="Helvetica"/>
                <w:b/>
                <w:bCs/>
                <w:noProof/>
              </w:rPr>
              <w:t>Torque Analysis</w:t>
            </w:r>
            <w:r>
              <w:rPr>
                <w:noProof/>
                <w:webHidden/>
              </w:rPr>
              <w:tab/>
            </w:r>
            <w:r>
              <w:rPr>
                <w:noProof/>
                <w:webHidden/>
              </w:rPr>
              <w:fldChar w:fldCharType="begin"/>
            </w:r>
            <w:r>
              <w:rPr>
                <w:noProof/>
                <w:webHidden/>
              </w:rPr>
              <w:instrText xml:space="preserve"> PAGEREF _Toc71847093 \h </w:instrText>
            </w:r>
          </w:ins>
          <w:r>
            <w:rPr>
              <w:noProof/>
              <w:webHidden/>
            </w:rPr>
          </w:r>
          <w:r>
            <w:rPr>
              <w:noProof/>
              <w:webHidden/>
            </w:rPr>
            <w:fldChar w:fldCharType="separate"/>
          </w:r>
          <w:ins w:id="40" w:author="KJ Chow" w:date="2021-05-14T01:11:00Z">
            <w:r>
              <w:rPr>
                <w:noProof/>
                <w:webHidden/>
              </w:rPr>
              <w:t>10</w:t>
            </w:r>
            <w:r>
              <w:rPr>
                <w:noProof/>
                <w:webHidden/>
              </w:rPr>
              <w:fldChar w:fldCharType="end"/>
            </w:r>
            <w:r w:rsidRPr="002E10A6">
              <w:rPr>
                <w:rStyle w:val="Hyperlink"/>
                <w:noProof/>
              </w:rPr>
              <w:fldChar w:fldCharType="end"/>
            </w:r>
          </w:ins>
        </w:p>
        <w:p w14:paraId="26D86D37" w14:textId="489F368D" w:rsidR="00131DAA" w:rsidRDefault="00131DAA">
          <w:pPr>
            <w:pStyle w:val="TOC2"/>
            <w:tabs>
              <w:tab w:val="left" w:pos="880"/>
              <w:tab w:val="right" w:leader="dot" w:pos="9017"/>
            </w:tabs>
            <w:rPr>
              <w:ins w:id="41" w:author="KJ Chow" w:date="2021-05-14T01:11:00Z"/>
              <w:rFonts w:asciiTheme="minorHAnsi" w:eastAsiaTheme="minorEastAsia" w:hAnsiTheme="minorHAnsi"/>
              <w:noProof/>
              <w:sz w:val="22"/>
              <w:lang w:val="en-MY" w:eastAsia="zh-CN"/>
            </w:rPr>
          </w:pPr>
          <w:ins w:id="42" w:author="KJ Chow" w:date="2021-05-14T01:11:00Z">
            <w:r w:rsidRPr="002E10A6">
              <w:rPr>
                <w:rStyle w:val="Hyperlink"/>
                <w:noProof/>
              </w:rPr>
              <w:fldChar w:fldCharType="begin"/>
            </w:r>
            <w:r w:rsidRPr="002E10A6">
              <w:rPr>
                <w:rStyle w:val="Hyperlink"/>
                <w:noProof/>
              </w:rPr>
              <w:instrText xml:space="preserve"> </w:instrText>
            </w:r>
            <w:r>
              <w:rPr>
                <w:noProof/>
              </w:rPr>
              <w:instrText>HYPERLINK \l "_Toc71847095"</w:instrText>
            </w:r>
            <w:r w:rsidRPr="002E10A6">
              <w:rPr>
                <w:rStyle w:val="Hyperlink"/>
                <w:noProof/>
              </w:rPr>
              <w:instrText xml:space="preserve"> </w:instrText>
            </w:r>
            <w:r w:rsidRPr="002E10A6">
              <w:rPr>
                <w:rStyle w:val="Hyperlink"/>
                <w:noProof/>
              </w:rPr>
              <w:fldChar w:fldCharType="separate"/>
            </w:r>
            <w:r w:rsidRPr="002E10A6">
              <w:rPr>
                <w:rStyle w:val="Hyperlink"/>
                <w:rFonts w:ascii="Helvetica" w:hAnsi="Helvetica" w:cs="Helvetica"/>
                <w:b/>
                <w:bCs/>
                <w:noProof/>
              </w:rPr>
              <w:t>2.4</w:t>
            </w:r>
            <w:r>
              <w:rPr>
                <w:rFonts w:asciiTheme="minorHAnsi" w:eastAsiaTheme="minorEastAsia" w:hAnsiTheme="minorHAnsi"/>
                <w:noProof/>
                <w:sz w:val="22"/>
                <w:lang w:val="en-MY" w:eastAsia="zh-CN"/>
              </w:rPr>
              <w:tab/>
            </w:r>
            <w:r w:rsidRPr="002E10A6">
              <w:rPr>
                <w:rStyle w:val="Hyperlink"/>
                <w:rFonts w:ascii="Helvetica" w:hAnsi="Helvetica" w:cs="Helvetica"/>
                <w:b/>
                <w:bCs/>
                <w:noProof/>
              </w:rPr>
              <w:t>CFD and Analytical Validation</w:t>
            </w:r>
            <w:r>
              <w:rPr>
                <w:noProof/>
                <w:webHidden/>
              </w:rPr>
              <w:tab/>
            </w:r>
            <w:r>
              <w:rPr>
                <w:noProof/>
                <w:webHidden/>
              </w:rPr>
              <w:fldChar w:fldCharType="begin"/>
            </w:r>
            <w:r>
              <w:rPr>
                <w:noProof/>
                <w:webHidden/>
              </w:rPr>
              <w:instrText xml:space="preserve"> PAGEREF _Toc71847095 \h </w:instrText>
            </w:r>
          </w:ins>
          <w:r>
            <w:rPr>
              <w:noProof/>
              <w:webHidden/>
            </w:rPr>
          </w:r>
          <w:r>
            <w:rPr>
              <w:noProof/>
              <w:webHidden/>
            </w:rPr>
            <w:fldChar w:fldCharType="separate"/>
          </w:r>
          <w:ins w:id="43" w:author="KJ Chow" w:date="2021-05-14T01:11:00Z">
            <w:r>
              <w:rPr>
                <w:noProof/>
                <w:webHidden/>
              </w:rPr>
              <w:t>13</w:t>
            </w:r>
            <w:r>
              <w:rPr>
                <w:noProof/>
                <w:webHidden/>
              </w:rPr>
              <w:fldChar w:fldCharType="end"/>
            </w:r>
            <w:r w:rsidRPr="002E10A6">
              <w:rPr>
                <w:rStyle w:val="Hyperlink"/>
                <w:noProof/>
              </w:rPr>
              <w:fldChar w:fldCharType="end"/>
            </w:r>
          </w:ins>
        </w:p>
        <w:p w14:paraId="57E2B16B" w14:textId="5736E59E" w:rsidR="00131DAA" w:rsidRDefault="00131DAA">
          <w:pPr>
            <w:pStyle w:val="TOC2"/>
            <w:tabs>
              <w:tab w:val="left" w:pos="880"/>
              <w:tab w:val="right" w:leader="dot" w:pos="9017"/>
            </w:tabs>
            <w:rPr>
              <w:ins w:id="44" w:author="KJ Chow" w:date="2021-05-14T01:11:00Z"/>
              <w:rFonts w:asciiTheme="minorHAnsi" w:eastAsiaTheme="minorEastAsia" w:hAnsiTheme="minorHAnsi"/>
              <w:noProof/>
              <w:sz w:val="22"/>
              <w:lang w:val="en-MY" w:eastAsia="zh-CN"/>
            </w:rPr>
          </w:pPr>
          <w:ins w:id="45" w:author="KJ Chow" w:date="2021-05-14T01:11:00Z">
            <w:r w:rsidRPr="002E10A6">
              <w:rPr>
                <w:rStyle w:val="Hyperlink"/>
                <w:noProof/>
              </w:rPr>
              <w:fldChar w:fldCharType="begin"/>
            </w:r>
            <w:r w:rsidRPr="002E10A6">
              <w:rPr>
                <w:rStyle w:val="Hyperlink"/>
                <w:noProof/>
              </w:rPr>
              <w:instrText xml:space="preserve"> </w:instrText>
            </w:r>
            <w:r>
              <w:rPr>
                <w:noProof/>
              </w:rPr>
              <w:instrText>HYPERLINK \l "_Toc71847096"</w:instrText>
            </w:r>
            <w:r w:rsidRPr="002E10A6">
              <w:rPr>
                <w:rStyle w:val="Hyperlink"/>
                <w:noProof/>
              </w:rPr>
              <w:instrText xml:space="preserve"> </w:instrText>
            </w:r>
            <w:r w:rsidRPr="002E10A6">
              <w:rPr>
                <w:rStyle w:val="Hyperlink"/>
                <w:noProof/>
              </w:rPr>
              <w:fldChar w:fldCharType="separate"/>
            </w:r>
            <w:r w:rsidRPr="002E10A6">
              <w:rPr>
                <w:rStyle w:val="Hyperlink"/>
                <w:rFonts w:ascii="Helvetica" w:hAnsi="Helvetica" w:cs="Helvetica"/>
                <w:b/>
                <w:bCs/>
                <w:noProof/>
              </w:rPr>
              <w:t>2.5</w:t>
            </w:r>
            <w:r>
              <w:rPr>
                <w:rFonts w:asciiTheme="minorHAnsi" w:eastAsiaTheme="minorEastAsia" w:hAnsiTheme="minorHAnsi"/>
                <w:noProof/>
                <w:sz w:val="22"/>
                <w:lang w:val="en-MY" w:eastAsia="zh-CN"/>
              </w:rPr>
              <w:tab/>
            </w:r>
            <w:r w:rsidRPr="002E10A6">
              <w:rPr>
                <w:rStyle w:val="Hyperlink"/>
                <w:rFonts w:ascii="Helvetica" w:hAnsi="Helvetica" w:cs="Helvetica"/>
                <w:b/>
                <w:bCs/>
                <w:noProof/>
              </w:rPr>
              <w:t>Embedded programming</w:t>
            </w:r>
            <w:r>
              <w:rPr>
                <w:noProof/>
                <w:webHidden/>
              </w:rPr>
              <w:tab/>
            </w:r>
            <w:r>
              <w:rPr>
                <w:noProof/>
                <w:webHidden/>
              </w:rPr>
              <w:fldChar w:fldCharType="begin"/>
            </w:r>
            <w:r>
              <w:rPr>
                <w:noProof/>
                <w:webHidden/>
              </w:rPr>
              <w:instrText xml:space="preserve"> PAGEREF _Toc71847096 \h </w:instrText>
            </w:r>
          </w:ins>
          <w:r>
            <w:rPr>
              <w:noProof/>
              <w:webHidden/>
            </w:rPr>
          </w:r>
          <w:r>
            <w:rPr>
              <w:noProof/>
              <w:webHidden/>
            </w:rPr>
            <w:fldChar w:fldCharType="separate"/>
          </w:r>
          <w:ins w:id="46" w:author="KJ Chow" w:date="2021-05-14T01:11:00Z">
            <w:r>
              <w:rPr>
                <w:noProof/>
                <w:webHidden/>
              </w:rPr>
              <w:t>14</w:t>
            </w:r>
            <w:r>
              <w:rPr>
                <w:noProof/>
                <w:webHidden/>
              </w:rPr>
              <w:fldChar w:fldCharType="end"/>
            </w:r>
            <w:r w:rsidRPr="002E10A6">
              <w:rPr>
                <w:rStyle w:val="Hyperlink"/>
                <w:noProof/>
              </w:rPr>
              <w:fldChar w:fldCharType="end"/>
            </w:r>
          </w:ins>
        </w:p>
        <w:p w14:paraId="2EBD38ED" w14:textId="161A735A" w:rsidR="00131DAA" w:rsidRDefault="00131DAA">
          <w:pPr>
            <w:pStyle w:val="TOC2"/>
            <w:tabs>
              <w:tab w:val="left" w:pos="880"/>
              <w:tab w:val="right" w:leader="dot" w:pos="9017"/>
            </w:tabs>
            <w:rPr>
              <w:ins w:id="47" w:author="KJ Chow" w:date="2021-05-14T01:11:00Z"/>
              <w:rFonts w:asciiTheme="minorHAnsi" w:eastAsiaTheme="minorEastAsia" w:hAnsiTheme="minorHAnsi"/>
              <w:noProof/>
              <w:sz w:val="22"/>
              <w:lang w:val="en-MY" w:eastAsia="zh-CN"/>
            </w:rPr>
          </w:pPr>
          <w:ins w:id="48" w:author="KJ Chow" w:date="2021-05-14T01:11:00Z">
            <w:r w:rsidRPr="002E10A6">
              <w:rPr>
                <w:rStyle w:val="Hyperlink"/>
                <w:noProof/>
              </w:rPr>
              <w:fldChar w:fldCharType="begin"/>
            </w:r>
            <w:r w:rsidRPr="002E10A6">
              <w:rPr>
                <w:rStyle w:val="Hyperlink"/>
                <w:noProof/>
              </w:rPr>
              <w:instrText xml:space="preserve"> </w:instrText>
            </w:r>
            <w:r>
              <w:rPr>
                <w:noProof/>
              </w:rPr>
              <w:instrText>HYPERLINK \l "_Toc71847097"</w:instrText>
            </w:r>
            <w:r w:rsidRPr="002E10A6">
              <w:rPr>
                <w:rStyle w:val="Hyperlink"/>
                <w:noProof/>
              </w:rPr>
              <w:instrText xml:space="preserve"> </w:instrText>
            </w:r>
            <w:r w:rsidRPr="002E10A6">
              <w:rPr>
                <w:rStyle w:val="Hyperlink"/>
                <w:noProof/>
              </w:rPr>
              <w:fldChar w:fldCharType="separate"/>
            </w:r>
            <w:r w:rsidRPr="002E10A6">
              <w:rPr>
                <w:rStyle w:val="Hyperlink"/>
                <w:rFonts w:ascii="Helvetica" w:hAnsi="Helvetica" w:cs="Helvetica"/>
                <w:b/>
                <w:bCs/>
                <w:noProof/>
              </w:rPr>
              <w:t>2.6</w:t>
            </w:r>
            <w:r>
              <w:rPr>
                <w:rFonts w:asciiTheme="minorHAnsi" w:eastAsiaTheme="minorEastAsia" w:hAnsiTheme="minorHAnsi"/>
                <w:noProof/>
                <w:sz w:val="22"/>
                <w:lang w:val="en-MY" w:eastAsia="zh-CN"/>
              </w:rPr>
              <w:tab/>
            </w:r>
            <w:r w:rsidRPr="002E10A6">
              <w:rPr>
                <w:rStyle w:val="Hyperlink"/>
                <w:rFonts w:ascii="Helvetica" w:hAnsi="Helvetica" w:cs="Helvetica"/>
                <w:b/>
                <w:bCs/>
                <w:noProof/>
              </w:rPr>
              <w:t>Report Writing</w:t>
            </w:r>
            <w:r>
              <w:rPr>
                <w:noProof/>
                <w:webHidden/>
              </w:rPr>
              <w:tab/>
            </w:r>
            <w:r>
              <w:rPr>
                <w:noProof/>
                <w:webHidden/>
              </w:rPr>
              <w:fldChar w:fldCharType="begin"/>
            </w:r>
            <w:r>
              <w:rPr>
                <w:noProof/>
                <w:webHidden/>
              </w:rPr>
              <w:instrText xml:space="preserve"> PAGEREF _Toc71847097 \h </w:instrText>
            </w:r>
          </w:ins>
          <w:r>
            <w:rPr>
              <w:noProof/>
              <w:webHidden/>
            </w:rPr>
          </w:r>
          <w:r>
            <w:rPr>
              <w:noProof/>
              <w:webHidden/>
            </w:rPr>
            <w:fldChar w:fldCharType="separate"/>
          </w:r>
          <w:ins w:id="49" w:author="KJ Chow" w:date="2021-05-14T01:11:00Z">
            <w:r>
              <w:rPr>
                <w:noProof/>
                <w:webHidden/>
              </w:rPr>
              <w:t>15</w:t>
            </w:r>
            <w:r>
              <w:rPr>
                <w:noProof/>
                <w:webHidden/>
              </w:rPr>
              <w:fldChar w:fldCharType="end"/>
            </w:r>
            <w:r w:rsidRPr="002E10A6">
              <w:rPr>
                <w:rStyle w:val="Hyperlink"/>
                <w:noProof/>
              </w:rPr>
              <w:fldChar w:fldCharType="end"/>
            </w:r>
          </w:ins>
        </w:p>
        <w:p w14:paraId="2C3DBAE2" w14:textId="0E1AEF43" w:rsidR="00131DAA" w:rsidRDefault="00131DAA">
          <w:pPr>
            <w:pStyle w:val="TOC1"/>
            <w:tabs>
              <w:tab w:val="left" w:pos="440"/>
              <w:tab w:val="right" w:leader="dot" w:pos="9017"/>
            </w:tabs>
            <w:rPr>
              <w:ins w:id="50" w:author="KJ Chow" w:date="2021-05-14T01:11:00Z"/>
              <w:rFonts w:asciiTheme="minorHAnsi" w:eastAsiaTheme="minorEastAsia" w:hAnsiTheme="minorHAnsi"/>
              <w:noProof/>
              <w:sz w:val="22"/>
              <w:lang w:val="en-MY" w:eastAsia="zh-CN"/>
            </w:rPr>
          </w:pPr>
          <w:ins w:id="51" w:author="KJ Chow" w:date="2021-05-14T01:11:00Z">
            <w:r w:rsidRPr="002E10A6">
              <w:rPr>
                <w:rStyle w:val="Hyperlink"/>
                <w:noProof/>
              </w:rPr>
              <w:fldChar w:fldCharType="begin"/>
            </w:r>
            <w:r w:rsidRPr="002E10A6">
              <w:rPr>
                <w:rStyle w:val="Hyperlink"/>
                <w:noProof/>
              </w:rPr>
              <w:instrText xml:space="preserve"> </w:instrText>
            </w:r>
            <w:r>
              <w:rPr>
                <w:noProof/>
              </w:rPr>
              <w:instrText>HYPERLINK \l "_Toc71847098"</w:instrText>
            </w:r>
            <w:r w:rsidRPr="002E10A6">
              <w:rPr>
                <w:rStyle w:val="Hyperlink"/>
                <w:noProof/>
              </w:rPr>
              <w:instrText xml:space="preserve"> </w:instrText>
            </w:r>
            <w:r w:rsidRPr="002E10A6">
              <w:rPr>
                <w:rStyle w:val="Hyperlink"/>
                <w:noProof/>
              </w:rPr>
              <w:fldChar w:fldCharType="separate"/>
            </w:r>
            <w:r w:rsidRPr="002E10A6">
              <w:rPr>
                <w:rStyle w:val="Hyperlink"/>
                <w:rFonts w:ascii="Helvetica" w:hAnsi="Helvetica" w:cs="Helvetica"/>
                <w:b/>
                <w:bCs/>
                <w:noProof/>
              </w:rPr>
              <w:t>3</w:t>
            </w:r>
            <w:r>
              <w:rPr>
                <w:rFonts w:asciiTheme="minorHAnsi" w:eastAsiaTheme="minorEastAsia" w:hAnsiTheme="minorHAnsi"/>
                <w:noProof/>
                <w:sz w:val="22"/>
                <w:lang w:val="en-MY" w:eastAsia="zh-CN"/>
              </w:rPr>
              <w:tab/>
            </w:r>
            <w:r w:rsidRPr="002E10A6">
              <w:rPr>
                <w:rStyle w:val="Hyperlink"/>
                <w:rFonts w:ascii="Helvetica" w:hAnsi="Helvetica" w:cs="Helvetica"/>
                <w:b/>
                <w:bCs/>
                <w:noProof/>
              </w:rPr>
              <w:t>Key achievements</w:t>
            </w:r>
            <w:r>
              <w:rPr>
                <w:noProof/>
                <w:webHidden/>
              </w:rPr>
              <w:tab/>
            </w:r>
            <w:r>
              <w:rPr>
                <w:noProof/>
                <w:webHidden/>
              </w:rPr>
              <w:fldChar w:fldCharType="begin"/>
            </w:r>
            <w:r>
              <w:rPr>
                <w:noProof/>
                <w:webHidden/>
              </w:rPr>
              <w:instrText xml:space="preserve"> PAGEREF _Toc71847098 \h </w:instrText>
            </w:r>
          </w:ins>
          <w:r>
            <w:rPr>
              <w:noProof/>
              <w:webHidden/>
            </w:rPr>
          </w:r>
          <w:r>
            <w:rPr>
              <w:noProof/>
              <w:webHidden/>
            </w:rPr>
            <w:fldChar w:fldCharType="separate"/>
          </w:r>
          <w:ins w:id="52" w:author="KJ Chow" w:date="2021-05-14T01:11:00Z">
            <w:r>
              <w:rPr>
                <w:noProof/>
                <w:webHidden/>
              </w:rPr>
              <w:t>15</w:t>
            </w:r>
            <w:r>
              <w:rPr>
                <w:noProof/>
                <w:webHidden/>
              </w:rPr>
              <w:fldChar w:fldCharType="end"/>
            </w:r>
            <w:r w:rsidRPr="002E10A6">
              <w:rPr>
                <w:rStyle w:val="Hyperlink"/>
                <w:noProof/>
              </w:rPr>
              <w:fldChar w:fldCharType="end"/>
            </w:r>
          </w:ins>
        </w:p>
        <w:p w14:paraId="57374153" w14:textId="6489FA8D" w:rsidR="00131DAA" w:rsidRDefault="00131DAA">
          <w:pPr>
            <w:pStyle w:val="TOC1"/>
            <w:tabs>
              <w:tab w:val="left" w:pos="440"/>
              <w:tab w:val="right" w:leader="dot" w:pos="9017"/>
            </w:tabs>
            <w:rPr>
              <w:ins w:id="53" w:author="KJ Chow" w:date="2021-05-14T01:11:00Z"/>
              <w:rFonts w:asciiTheme="minorHAnsi" w:eastAsiaTheme="minorEastAsia" w:hAnsiTheme="minorHAnsi"/>
              <w:noProof/>
              <w:sz w:val="22"/>
              <w:lang w:val="en-MY" w:eastAsia="zh-CN"/>
            </w:rPr>
          </w:pPr>
          <w:ins w:id="54" w:author="KJ Chow" w:date="2021-05-14T01:11:00Z">
            <w:r w:rsidRPr="002E10A6">
              <w:rPr>
                <w:rStyle w:val="Hyperlink"/>
                <w:noProof/>
              </w:rPr>
              <w:fldChar w:fldCharType="begin"/>
            </w:r>
            <w:r w:rsidRPr="002E10A6">
              <w:rPr>
                <w:rStyle w:val="Hyperlink"/>
                <w:noProof/>
              </w:rPr>
              <w:instrText xml:space="preserve"> </w:instrText>
            </w:r>
            <w:r>
              <w:rPr>
                <w:noProof/>
              </w:rPr>
              <w:instrText>HYPERLINK \l "_Toc71847099"</w:instrText>
            </w:r>
            <w:r w:rsidRPr="002E10A6">
              <w:rPr>
                <w:rStyle w:val="Hyperlink"/>
                <w:noProof/>
              </w:rPr>
              <w:instrText xml:space="preserve"> </w:instrText>
            </w:r>
            <w:r w:rsidRPr="002E10A6">
              <w:rPr>
                <w:rStyle w:val="Hyperlink"/>
                <w:noProof/>
              </w:rPr>
              <w:fldChar w:fldCharType="separate"/>
            </w:r>
            <w:r w:rsidRPr="002E10A6">
              <w:rPr>
                <w:rStyle w:val="Hyperlink"/>
                <w:rFonts w:ascii="Helvetica" w:hAnsi="Helvetica" w:cs="Helvetica"/>
                <w:b/>
                <w:bCs/>
                <w:noProof/>
              </w:rPr>
              <w:t>4</w:t>
            </w:r>
            <w:r>
              <w:rPr>
                <w:rFonts w:asciiTheme="minorHAnsi" w:eastAsiaTheme="minorEastAsia" w:hAnsiTheme="minorHAnsi"/>
                <w:noProof/>
                <w:sz w:val="22"/>
                <w:lang w:val="en-MY" w:eastAsia="zh-CN"/>
              </w:rPr>
              <w:tab/>
            </w:r>
            <w:r w:rsidRPr="002E10A6">
              <w:rPr>
                <w:rStyle w:val="Hyperlink"/>
                <w:rFonts w:ascii="Helvetica" w:hAnsi="Helvetica" w:cs="Helvetica"/>
                <w:b/>
                <w:bCs/>
                <w:noProof/>
              </w:rPr>
              <w:t>Critical review</w:t>
            </w:r>
            <w:r>
              <w:rPr>
                <w:noProof/>
                <w:webHidden/>
              </w:rPr>
              <w:tab/>
            </w:r>
            <w:r>
              <w:rPr>
                <w:noProof/>
                <w:webHidden/>
              </w:rPr>
              <w:fldChar w:fldCharType="begin"/>
            </w:r>
            <w:r>
              <w:rPr>
                <w:noProof/>
                <w:webHidden/>
              </w:rPr>
              <w:instrText xml:space="preserve"> PAGEREF _Toc71847099 \h </w:instrText>
            </w:r>
          </w:ins>
          <w:r>
            <w:rPr>
              <w:noProof/>
              <w:webHidden/>
            </w:rPr>
          </w:r>
          <w:r>
            <w:rPr>
              <w:noProof/>
              <w:webHidden/>
            </w:rPr>
            <w:fldChar w:fldCharType="separate"/>
          </w:r>
          <w:ins w:id="55" w:author="KJ Chow" w:date="2021-05-14T01:11:00Z">
            <w:r>
              <w:rPr>
                <w:noProof/>
                <w:webHidden/>
              </w:rPr>
              <w:t>15</w:t>
            </w:r>
            <w:r>
              <w:rPr>
                <w:noProof/>
                <w:webHidden/>
              </w:rPr>
              <w:fldChar w:fldCharType="end"/>
            </w:r>
            <w:r w:rsidRPr="002E10A6">
              <w:rPr>
                <w:rStyle w:val="Hyperlink"/>
                <w:noProof/>
              </w:rPr>
              <w:fldChar w:fldCharType="end"/>
            </w:r>
          </w:ins>
        </w:p>
        <w:p w14:paraId="7DD1E317" w14:textId="6A967783" w:rsidR="00131DAA" w:rsidRDefault="00131DAA">
          <w:pPr>
            <w:pStyle w:val="TOC1"/>
            <w:tabs>
              <w:tab w:val="right" w:leader="dot" w:pos="9017"/>
            </w:tabs>
            <w:rPr>
              <w:ins w:id="56" w:author="KJ Chow" w:date="2021-05-14T01:11:00Z"/>
              <w:rFonts w:asciiTheme="minorHAnsi" w:eastAsiaTheme="minorEastAsia" w:hAnsiTheme="minorHAnsi"/>
              <w:noProof/>
              <w:sz w:val="22"/>
              <w:lang w:val="en-MY" w:eastAsia="zh-CN"/>
            </w:rPr>
          </w:pPr>
          <w:ins w:id="57" w:author="KJ Chow" w:date="2021-05-14T01:11:00Z">
            <w:r w:rsidRPr="002E10A6">
              <w:rPr>
                <w:rStyle w:val="Hyperlink"/>
                <w:noProof/>
              </w:rPr>
              <w:fldChar w:fldCharType="begin"/>
            </w:r>
            <w:r w:rsidRPr="002E10A6">
              <w:rPr>
                <w:rStyle w:val="Hyperlink"/>
                <w:noProof/>
              </w:rPr>
              <w:instrText xml:space="preserve"> </w:instrText>
            </w:r>
            <w:r>
              <w:rPr>
                <w:noProof/>
              </w:rPr>
              <w:instrText>HYPERLINK \l "_Toc71847100"</w:instrText>
            </w:r>
            <w:r w:rsidRPr="002E10A6">
              <w:rPr>
                <w:rStyle w:val="Hyperlink"/>
                <w:noProof/>
              </w:rPr>
              <w:instrText xml:space="preserve"> </w:instrText>
            </w:r>
            <w:r w:rsidRPr="002E10A6">
              <w:rPr>
                <w:rStyle w:val="Hyperlink"/>
                <w:noProof/>
              </w:rPr>
              <w:fldChar w:fldCharType="separate"/>
            </w:r>
            <w:r w:rsidRPr="002E10A6">
              <w:rPr>
                <w:rStyle w:val="Hyperlink"/>
                <w:rFonts w:ascii="Helvetica" w:hAnsi="Helvetica" w:cs="Helvetica"/>
                <w:b/>
                <w:bCs/>
                <w:noProof/>
              </w:rPr>
              <w:t>References</w:t>
            </w:r>
            <w:r>
              <w:rPr>
                <w:noProof/>
                <w:webHidden/>
              </w:rPr>
              <w:tab/>
            </w:r>
            <w:r>
              <w:rPr>
                <w:noProof/>
                <w:webHidden/>
              </w:rPr>
              <w:fldChar w:fldCharType="begin"/>
            </w:r>
            <w:r>
              <w:rPr>
                <w:noProof/>
                <w:webHidden/>
              </w:rPr>
              <w:instrText xml:space="preserve"> PAGEREF _Toc71847100 \h </w:instrText>
            </w:r>
          </w:ins>
          <w:r>
            <w:rPr>
              <w:noProof/>
              <w:webHidden/>
            </w:rPr>
          </w:r>
          <w:r>
            <w:rPr>
              <w:noProof/>
              <w:webHidden/>
            </w:rPr>
            <w:fldChar w:fldCharType="separate"/>
          </w:r>
          <w:ins w:id="58" w:author="KJ Chow" w:date="2021-05-14T01:11:00Z">
            <w:r>
              <w:rPr>
                <w:noProof/>
                <w:webHidden/>
              </w:rPr>
              <w:t>17</w:t>
            </w:r>
            <w:r>
              <w:rPr>
                <w:noProof/>
                <w:webHidden/>
              </w:rPr>
              <w:fldChar w:fldCharType="end"/>
            </w:r>
            <w:r w:rsidRPr="002E10A6">
              <w:rPr>
                <w:rStyle w:val="Hyperlink"/>
                <w:noProof/>
              </w:rPr>
              <w:fldChar w:fldCharType="end"/>
            </w:r>
          </w:ins>
        </w:p>
        <w:p w14:paraId="11237F4B" w14:textId="59ED8BD1" w:rsidR="003672B2" w:rsidRPr="00131DAA" w:rsidDel="005F0FC8" w:rsidRDefault="005F0FC8">
          <w:pPr>
            <w:pStyle w:val="TOC1"/>
            <w:tabs>
              <w:tab w:val="left" w:pos="440"/>
              <w:tab w:val="right" w:leader="dot" w:pos="9017"/>
            </w:tabs>
            <w:rPr>
              <w:del w:id="59" w:author="KJ Chow" w:date="2021-05-14T00:01:00Z"/>
              <w:rFonts w:ascii="Helvetica" w:eastAsiaTheme="minorEastAsia" w:hAnsi="Helvetica" w:cs="Helvetica"/>
              <w:noProof/>
              <w:sz w:val="22"/>
              <w:lang w:val="en-MY" w:eastAsia="zh-CN"/>
              <w:rPrChange w:id="60" w:author="KJ Chow" w:date="2021-05-14T01:08:00Z">
                <w:rPr>
                  <w:del w:id="61" w:author="KJ Chow" w:date="2021-05-14T00:01:00Z"/>
                  <w:rFonts w:asciiTheme="minorHAnsi" w:eastAsiaTheme="minorEastAsia" w:hAnsiTheme="minorHAnsi"/>
                  <w:noProof/>
                  <w:sz w:val="22"/>
                  <w:lang w:val="en-MY" w:eastAsia="zh-CN"/>
                </w:rPr>
              </w:rPrChange>
            </w:rPr>
          </w:pPr>
          <w:del w:id="62" w:author="KJ Chow" w:date="2021-05-14T00:01:00Z">
            <w:r w:rsidRPr="00131DAA" w:rsidDel="005F0FC8">
              <w:rPr>
                <w:rFonts w:ascii="Helvetica" w:hAnsi="Helvetica" w:cs="Helvetica"/>
                <w:noProof/>
                <w:rPrChange w:id="63" w:author="KJ Chow" w:date="2021-05-14T01:08:00Z">
                  <w:rPr>
                    <w:noProof/>
                  </w:rPr>
                </w:rPrChange>
              </w:rPr>
              <w:fldChar w:fldCharType="begin"/>
            </w:r>
            <w:r w:rsidRPr="00131DAA" w:rsidDel="005F0FC8">
              <w:rPr>
                <w:rFonts w:ascii="Helvetica" w:hAnsi="Helvetica" w:cs="Helvetica"/>
                <w:noProof/>
                <w:rPrChange w:id="64" w:author="KJ Chow" w:date="2021-05-14T01:08:00Z">
                  <w:rPr>
                    <w:noProof/>
                  </w:rPr>
                </w:rPrChange>
              </w:rPr>
              <w:delInstrText xml:space="preserve"> HYPERLINK \l "_Toc71416949" </w:delInstrText>
            </w:r>
            <w:r w:rsidRPr="00131DAA" w:rsidDel="005F0FC8">
              <w:rPr>
                <w:rFonts w:ascii="Helvetica" w:hAnsi="Helvetica" w:cs="Helvetica"/>
                <w:noProof/>
                <w:rPrChange w:id="65" w:author="KJ Chow" w:date="2021-05-14T01:08:00Z">
                  <w:rPr>
                    <w:noProof/>
                  </w:rPr>
                </w:rPrChange>
              </w:rPr>
              <w:fldChar w:fldCharType="separate"/>
            </w:r>
          </w:del>
          <w:ins w:id="66" w:author="KJ Chow" w:date="2021-05-14T01:11:00Z">
            <w:r w:rsidR="00131DAA">
              <w:rPr>
                <w:rFonts w:ascii="Helvetica" w:hAnsi="Helvetica" w:cs="Helvetica"/>
                <w:b/>
                <w:bCs/>
                <w:noProof/>
                <w:lang w:val="en-US"/>
              </w:rPr>
              <w:t>Error! Hyperlink reference not valid.</w:t>
            </w:r>
          </w:ins>
          <w:del w:id="67" w:author="KJ Chow" w:date="2021-05-14T00:01:00Z">
            <w:r w:rsidR="003672B2" w:rsidRPr="00131DAA" w:rsidDel="005F0FC8">
              <w:rPr>
                <w:rStyle w:val="Hyperlink"/>
                <w:rFonts w:ascii="Helvetica" w:hAnsi="Helvetica" w:cs="Helvetica"/>
                <w:b/>
                <w:bCs/>
                <w:noProof/>
              </w:rPr>
              <w:delText>1.</w:delText>
            </w:r>
            <w:r w:rsidR="003672B2" w:rsidRPr="00131DAA" w:rsidDel="005F0FC8">
              <w:rPr>
                <w:rFonts w:ascii="Helvetica" w:eastAsiaTheme="minorEastAsia" w:hAnsi="Helvetica" w:cs="Helvetica"/>
                <w:noProof/>
                <w:lang w:val="en-MY" w:eastAsia="zh-CN"/>
                <w:rPrChange w:id="68" w:author="KJ Chow" w:date="2021-05-14T01:08:00Z">
                  <w:rPr>
                    <w:rFonts w:eastAsiaTheme="minorEastAsia"/>
                    <w:noProof/>
                    <w:lang w:val="en-MY" w:eastAsia="zh-CN"/>
                  </w:rPr>
                </w:rPrChange>
              </w:rPr>
              <w:tab/>
            </w:r>
            <w:r w:rsidR="003672B2" w:rsidRPr="00131DAA" w:rsidDel="005F0FC8">
              <w:rPr>
                <w:rStyle w:val="Hyperlink"/>
                <w:rFonts w:ascii="Helvetica" w:hAnsi="Helvetica" w:cs="Helvetica"/>
                <w:b/>
                <w:bCs/>
                <w:noProof/>
              </w:rPr>
              <w:delText>Summary of Individual Contribution</w:delText>
            </w:r>
            <w:r w:rsidR="003672B2" w:rsidRPr="00131DAA" w:rsidDel="005F0FC8">
              <w:rPr>
                <w:rFonts w:ascii="Helvetica" w:hAnsi="Helvetica" w:cs="Helvetica"/>
                <w:noProof/>
                <w:webHidden/>
                <w:rPrChange w:id="69" w:author="KJ Chow" w:date="2021-05-14T01:08:00Z">
                  <w:rPr>
                    <w:noProof/>
                    <w:webHidden/>
                  </w:rPr>
                </w:rPrChange>
              </w:rPr>
              <w:tab/>
            </w:r>
            <w:r w:rsidR="003672B2" w:rsidRPr="00131DAA" w:rsidDel="005F0FC8">
              <w:rPr>
                <w:rFonts w:ascii="Helvetica" w:hAnsi="Helvetica" w:cs="Helvetica"/>
                <w:noProof/>
                <w:webHidden/>
                <w:rPrChange w:id="70" w:author="KJ Chow" w:date="2021-05-14T01:08:00Z">
                  <w:rPr>
                    <w:noProof/>
                    <w:webHidden/>
                  </w:rPr>
                </w:rPrChange>
              </w:rPr>
              <w:fldChar w:fldCharType="begin"/>
            </w:r>
            <w:r w:rsidR="003672B2" w:rsidRPr="00131DAA" w:rsidDel="005F0FC8">
              <w:rPr>
                <w:rFonts w:ascii="Helvetica" w:hAnsi="Helvetica" w:cs="Helvetica"/>
                <w:noProof/>
                <w:webHidden/>
                <w:rPrChange w:id="71" w:author="KJ Chow" w:date="2021-05-14T01:08:00Z">
                  <w:rPr>
                    <w:noProof/>
                    <w:webHidden/>
                  </w:rPr>
                </w:rPrChange>
              </w:rPr>
              <w:delInstrText xml:space="preserve"> PAGEREF _Toc71416949 \h </w:delInstrText>
            </w:r>
            <w:r w:rsidR="003672B2" w:rsidRPr="00131DAA" w:rsidDel="005F0FC8">
              <w:rPr>
                <w:rFonts w:ascii="Helvetica" w:hAnsi="Helvetica" w:cs="Helvetica"/>
                <w:noProof/>
                <w:webHidden/>
                <w:rPrChange w:id="72" w:author="KJ Chow" w:date="2021-05-14T01:08:00Z">
                  <w:rPr>
                    <w:rFonts w:ascii="Helvetica" w:hAnsi="Helvetica" w:cs="Helvetica"/>
                    <w:noProof/>
                    <w:webHidden/>
                  </w:rPr>
                </w:rPrChange>
              </w:rPr>
            </w:r>
            <w:r w:rsidR="003672B2" w:rsidRPr="00131DAA" w:rsidDel="005F0FC8">
              <w:rPr>
                <w:rFonts w:ascii="Helvetica" w:hAnsi="Helvetica" w:cs="Helvetica"/>
                <w:noProof/>
                <w:webHidden/>
                <w:rPrChange w:id="73" w:author="KJ Chow" w:date="2021-05-14T01:08:00Z">
                  <w:rPr>
                    <w:noProof/>
                    <w:webHidden/>
                  </w:rPr>
                </w:rPrChange>
              </w:rPr>
              <w:fldChar w:fldCharType="separate"/>
            </w:r>
            <w:r w:rsidR="003672B2" w:rsidRPr="00131DAA" w:rsidDel="005F0FC8">
              <w:rPr>
                <w:rFonts w:ascii="Helvetica" w:hAnsi="Helvetica" w:cs="Helvetica"/>
                <w:noProof/>
                <w:webHidden/>
                <w:rPrChange w:id="74" w:author="KJ Chow" w:date="2021-05-14T01:08:00Z">
                  <w:rPr>
                    <w:noProof/>
                    <w:webHidden/>
                  </w:rPr>
                </w:rPrChange>
              </w:rPr>
              <w:delText>2</w:delText>
            </w:r>
            <w:r w:rsidR="003672B2" w:rsidRPr="00131DAA" w:rsidDel="005F0FC8">
              <w:rPr>
                <w:rFonts w:ascii="Helvetica" w:hAnsi="Helvetica" w:cs="Helvetica"/>
                <w:noProof/>
                <w:webHidden/>
                <w:rPrChange w:id="75" w:author="KJ Chow" w:date="2021-05-14T01:08:00Z">
                  <w:rPr>
                    <w:noProof/>
                    <w:webHidden/>
                  </w:rPr>
                </w:rPrChange>
              </w:rPr>
              <w:fldChar w:fldCharType="end"/>
            </w:r>
            <w:r w:rsidRPr="00131DAA" w:rsidDel="005F0FC8">
              <w:rPr>
                <w:rFonts w:ascii="Helvetica" w:hAnsi="Helvetica" w:cs="Helvetica"/>
                <w:noProof/>
                <w:rPrChange w:id="76" w:author="KJ Chow" w:date="2021-05-14T01:08:00Z">
                  <w:rPr>
                    <w:noProof/>
                  </w:rPr>
                </w:rPrChange>
              </w:rPr>
              <w:fldChar w:fldCharType="end"/>
            </w:r>
          </w:del>
        </w:p>
        <w:p w14:paraId="19D71659" w14:textId="3BF4CDA1" w:rsidR="003672B2" w:rsidRPr="00131DAA" w:rsidDel="005F0FC8" w:rsidRDefault="005F0FC8">
          <w:pPr>
            <w:pStyle w:val="TOC1"/>
            <w:tabs>
              <w:tab w:val="left" w:pos="440"/>
              <w:tab w:val="right" w:leader="dot" w:pos="9017"/>
            </w:tabs>
            <w:rPr>
              <w:del w:id="77" w:author="KJ Chow" w:date="2021-05-14T00:01:00Z"/>
              <w:rFonts w:ascii="Helvetica" w:eastAsiaTheme="minorEastAsia" w:hAnsi="Helvetica" w:cs="Helvetica"/>
              <w:noProof/>
              <w:sz w:val="22"/>
              <w:lang w:val="en-MY" w:eastAsia="zh-CN"/>
              <w:rPrChange w:id="78" w:author="KJ Chow" w:date="2021-05-14T01:08:00Z">
                <w:rPr>
                  <w:del w:id="79" w:author="KJ Chow" w:date="2021-05-14T00:01:00Z"/>
                  <w:rFonts w:asciiTheme="minorHAnsi" w:eastAsiaTheme="minorEastAsia" w:hAnsiTheme="minorHAnsi"/>
                  <w:noProof/>
                  <w:sz w:val="22"/>
                  <w:lang w:val="en-MY" w:eastAsia="zh-CN"/>
                </w:rPr>
              </w:rPrChange>
            </w:rPr>
          </w:pPr>
          <w:del w:id="80" w:author="KJ Chow" w:date="2021-05-14T00:01:00Z">
            <w:r w:rsidRPr="00131DAA" w:rsidDel="005F0FC8">
              <w:rPr>
                <w:rFonts w:ascii="Helvetica" w:hAnsi="Helvetica" w:cs="Helvetica"/>
                <w:noProof/>
                <w:rPrChange w:id="81" w:author="KJ Chow" w:date="2021-05-14T01:08:00Z">
                  <w:rPr>
                    <w:noProof/>
                  </w:rPr>
                </w:rPrChange>
              </w:rPr>
              <w:fldChar w:fldCharType="begin"/>
            </w:r>
            <w:r w:rsidRPr="00131DAA" w:rsidDel="005F0FC8">
              <w:rPr>
                <w:rFonts w:ascii="Helvetica" w:hAnsi="Helvetica" w:cs="Helvetica"/>
                <w:noProof/>
                <w:rPrChange w:id="82" w:author="KJ Chow" w:date="2021-05-14T01:08:00Z">
                  <w:rPr>
                    <w:noProof/>
                  </w:rPr>
                </w:rPrChange>
              </w:rPr>
              <w:delInstrText xml:space="preserve"> HYPERLINK \l "_Toc71416950" </w:delInstrText>
            </w:r>
            <w:r w:rsidRPr="00131DAA" w:rsidDel="005F0FC8">
              <w:rPr>
                <w:rFonts w:ascii="Helvetica" w:hAnsi="Helvetica" w:cs="Helvetica"/>
                <w:noProof/>
                <w:rPrChange w:id="83" w:author="KJ Chow" w:date="2021-05-14T01:08:00Z">
                  <w:rPr>
                    <w:noProof/>
                  </w:rPr>
                </w:rPrChange>
              </w:rPr>
              <w:fldChar w:fldCharType="separate"/>
            </w:r>
          </w:del>
          <w:ins w:id="84" w:author="KJ Chow" w:date="2021-05-14T01:11:00Z">
            <w:r w:rsidR="00131DAA">
              <w:rPr>
                <w:rFonts w:ascii="Helvetica" w:hAnsi="Helvetica" w:cs="Helvetica"/>
                <w:b/>
                <w:bCs/>
                <w:noProof/>
                <w:lang w:val="en-US"/>
              </w:rPr>
              <w:t>Error! Hyperlink reference not valid.</w:t>
            </w:r>
          </w:ins>
          <w:del w:id="85" w:author="KJ Chow" w:date="2021-05-14T00:01:00Z">
            <w:r w:rsidR="003672B2" w:rsidRPr="00131DAA" w:rsidDel="005F0FC8">
              <w:rPr>
                <w:rStyle w:val="Hyperlink"/>
                <w:rFonts w:ascii="Helvetica" w:hAnsi="Helvetica" w:cs="Helvetica"/>
                <w:b/>
                <w:bCs/>
                <w:noProof/>
              </w:rPr>
              <w:delText>2.</w:delText>
            </w:r>
            <w:r w:rsidR="003672B2" w:rsidRPr="00131DAA" w:rsidDel="005F0FC8">
              <w:rPr>
                <w:rFonts w:ascii="Helvetica" w:eastAsiaTheme="minorEastAsia" w:hAnsi="Helvetica" w:cs="Helvetica"/>
                <w:noProof/>
                <w:lang w:val="en-MY" w:eastAsia="zh-CN"/>
                <w:rPrChange w:id="86" w:author="KJ Chow" w:date="2021-05-14T01:08:00Z">
                  <w:rPr>
                    <w:rFonts w:eastAsiaTheme="minorEastAsia"/>
                    <w:noProof/>
                    <w:lang w:val="en-MY" w:eastAsia="zh-CN"/>
                  </w:rPr>
                </w:rPrChange>
              </w:rPr>
              <w:tab/>
            </w:r>
            <w:r w:rsidR="003672B2" w:rsidRPr="00131DAA" w:rsidDel="005F0FC8">
              <w:rPr>
                <w:rStyle w:val="Hyperlink"/>
                <w:rFonts w:ascii="Helvetica" w:hAnsi="Helvetica" w:cs="Helvetica"/>
                <w:b/>
                <w:bCs/>
                <w:noProof/>
              </w:rPr>
              <w:delText>Roles, Activities and Outputs</w:delText>
            </w:r>
            <w:r w:rsidR="003672B2" w:rsidRPr="00131DAA" w:rsidDel="005F0FC8">
              <w:rPr>
                <w:rFonts w:ascii="Helvetica" w:hAnsi="Helvetica" w:cs="Helvetica"/>
                <w:noProof/>
                <w:webHidden/>
                <w:rPrChange w:id="87" w:author="KJ Chow" w:date="2021-05-14T01:08:00Z">
                  <w:rPr>
                    <w:noProof/>
                    <w:webHidden/>
                  </w:rPr>
                </w:rPrChange>
              </w:rPr>
              <w:tab/>
            </w:r>
            <w:r w:rsidR="003672B2" w:rsidRPr="00131DAA" w:rsidDel="005F0FC8">
              <w:rPr>
                <w:rFonts w:ascii="Helvetica" w:hAnsi="Helvetica" w:cs="Helvetica"/>
                <w:noProof/>
                <w:webHidden/>
                <w:rPrChange w:id="88" w:author="KJ Chow" w:date="2021-05-14T01:08:00Z">
                  <w:rPr>
                    <w:noProof/>
                    <w:webHidden/>
                  </w:rPr>
                </w:rPrChange>
              </w:rPr>
              <w:fldChar w:fldCharType="begin"/>
            </w:r>
            <w:r w:rsidR="003672B2" w:rsidRPr="00131DAA" w:rsidDel="005F0FC8">
              <w:rPr>
                <w:rFonts w:ascii="Helvetica" w:hAnsi="Helvetica" w:cs="Helvetica"/>
                <w:noProof/>
                <w:webHidden/>
                <w:rPrChange w:id="89" w:author="KJ Chow" w:date="2021-05-14T01:08:00Z">
                  <w:rPr>
                    <w:noProof/>
                    <w:webHidden/>
                  </w:rPr>
                </w:rPrChange>
              </w:rPr>
              <w:delInstrText xml:space="preserve"> PAGEREF _Toc71416950 \h </w:delInstrText>
            </w:r>
            <w:r w:rsidR="003672B2" w:rsidRPr="00131DAA" w:rsidDel="005F0FC8">
              <w:rPr>
                <w:rFonts w:ascii="Helvetica" w:hAnsi="Helvetica" w:cs="Helvetica"/>
                <w:noProof/>
                <w:webHidden/>
                <w:rPrChange w:id="90" w:author="KJ Chow" w:date="2021-05-14T01:08:00Z">
                  <w:rPr>
                    <w:rFonts w:ascii="Helvetica" w:hAnsi="Helvetica" w:cs="Helvetica"/>
                    <w:noProof/>
                    <w:webHidden/>
                  </w:rPr>
                </w:rPrChange>
              </w:rPr>
            </w:r>
            <w:r w:rsidR="003672B2" w:rsidRPr="00131DAA" w:rsidDel="005F0FC8">
              <w:rPr>
                <w:rFonts w:ascii="Helvetica" w:hAnsi="Helvetica" w:cs="Helvetica"/>
                <w:noProof/>
                <w:webHidden/>
                <w:rPrChange w:id="91" w:author="KJ Chow" w:date="2021-05-14T01:08:00Z">
                  <w:rPr>
                    <w:noProof/>
                    <w:webHidden/>
                  </w:rPr>
                </w:rPrChange>
              </w:rPr>
              <w:fldChar w:fldCharType="separate"/>
            </w:r>
            <w:r w:rsidR="003672B2" w:rsidRPr="00131DAA" w:rsidDel="005F0FC8">
              <w:rPr>
                <w:rFonts w:ascii="Helvetica" w:hAnsi="Helvetica" w:cs="Helvetica"/>
                <w:noProof/>
                <w:webHidden/>
                <w:rPrChange w:id="92" w:author="KJ Chow" w:date="2021-05-14T01:08:00Z">
                  <w:rPr>
                    <w:noProof/>
                    <w:webHidden/>
                  </w:rPr>
                </w:rPrChange>
              </w:rPr>
              <w:delText>3</w:delText>
            </w:r>
            <w:r w:rsidR="003672B2" w:rsidRPr="00131DAA" w:rsidDel="005F0FC8">
              <w:rPr>
                <w:rFonts w:ascii="Helvetica" w:hAnsi="Helvetica" w:cs="Helvetica"/>
                <w:noProof/>
                <w:webHidden/>
                <w:rPrChange w:id="93" w:author="KJ Chow" w:date="2021-05-14T01:08:00Z">
                  <w:rPr>
                    <w:noProof/>
                    <w:webHidden/>
                  </w:rPr>
                </w:rPrChange>
              </w:rPr>
              <w:fldChar w:fldCharType="end"/>
            </w:r>
            <w:r w:rsidRPr="00131DAA" w:rsidDel="005F0FC8">
              <w:rPr>
                <w:rFonts w:ascii="Helvetica" w:hAnsi="Helvetica" w:cs="Helvetica"/>
                <w:noProof/>
                <w:rPrChange w:id="94" w:author="KJ Chow" w:date="2021-05-14T01:08:00Z">
                  <w:rPr>
                    <w:noProof/>
                  </w:rPr>
                </w:rPrChange>
              </w:rPr>
              <w:fldChar w:fldCharType="end"/>
            </w:r>
          </w:del>
        </w:p>
        <w:p w14:paraId="6B810D5A" w14:textId="367CEBD3" w:rsidR="003672B2" w:rsidRPr="00131DAA" w:rsidDel="005F0FC8" w:rsidRDefault="005F0FC8">
          <w:pPr>
            <w:pStyle w:val="TOC2"/>
            <w:tabs>
              <w:tab w:val="left" w:pos="880"/>
              <w:tab w:val="right" w:leader="dot" w:pos="9017"/>
            </w:tabs>
            <w:rPr>
              <w:del w:id="95" w:author="KJ Chow" w:date="2021-05-14T00:01:00Z"/>
              <w:rFonts w:ascii="Helvetica" w:eastAsiaTheme="minorEastAsia" w:hAnsi="Helvetica" w:cs="Helvetica"/>
              <w:noProof/>
              <w:sz w:val="22"/>
              <w:lang w:val="en-MY" w:eastAsia="zh-CN"/>
              <w:rPrChange w:id="96" w:author="KJ Chow" w:date="2021-05-14T01:08:00Z">
                <w:rPr>
                  <w:del w:id="97" w:author="KJ Chow" w:date="2021-05-14T00:01:00Z"/>
                  <w:rFonts w:asciiTheme="minorHAnsi" w:eastAsiaTheme="minorEastAsia" w:hAnsiTheme="minorHAnsi"/>
                  <w:noProof/>
                  <w:sz w:val="22"/>
                  <w:lang w:val="en-MY" w:eastAsia="zh-CN"/>
                </w:rPr>
              </w:rPrChange>
            </w:rPr>
          </w:pPr>
          <w:del w:id="98" w:author="KJ Chow" w:date="2021-05-14T00:01:00Z">
            <w:r w:rsidRPr="00131DAA" w:rsidDel="005F0FC8">
              <w:rPr>
                <w:rFonts w:ascii="Helvetica" w:hAnsi="Helvetica" w:cs="Helvetica"/>
                <w:noProof/>
                <w:rPrChange w:id="99" w:author="KJ Chow" w:date="2021-05-14T01:08:00Z">
                  <w:rPr>
                    <w:noProof/>
                  </w:rPr>
                </w:rPrChange>
              </w:rPr>
              <w:fldChar w:fldCharType="begin"/>
            </w:r>
            <w:r w:rsidRPr="00131DAA" w:rsidDel="005F0FC8">
              <w:rPr>
                <w:rFonts w:ascii="Helvetica" w:hAnsi="Helvetica" w:cs="Helvetica"/>
                <w:noProof/>
                <w:rPrChange w:id="100" w:author="KJ Chow" w:date="2021-05-14T01:08:00Z">
                  <w:rPr>
                    <w:noProof/>
                  </w:rPr>
                </w:rPrChange>
              </w:rPr>
              <w:delInstrText xml:space="preserve"> HYPERLINK \l "_Toc71416951" </w:delInstrText>
            </w:r>
            <w:r w:rsidRPr="00131DAA" w:rsidDel="005F0FC8">
              <w:rPr>
                <w:rFonts w:ascii="Helvetica" w:hAnsi="Helvetica" w:cs="Helvetica"/>
                <w:noProof/>
                <w:rPrChange w:id="101" w:author="KJ Chow" w:date="2021-05-14T01:08:00Z">
                  <w:rPr>
                    <w:noProof/>
                  </w:rPr>
                </w:rPrChange>
              </w:rPr>
              <w:fldChar w:fldCharType="separate"/>
            </w:r>
          </w:del>
          <w:ins w:id="102" w:author="KJ Chow" w:date="2021-05-14T01:11:00Z">
            <w:r w:rsidR="00131DAA">
              <w:rPr>
                <w:rFonts w:ascii="Helvetica" w:hAnsi="Helvetica" w:cs="Helvetica"/>
                <w:b/>
                <w:bCs/>
                <w:noProof/>
                <w:lang w:val="en-US"/>
              </w:rPr>
              <w:t>Error! Hyperlink reference not valid.</w:t>
            </w:r>
          </w:ins>
          <w:del w:id="103" w:author="KJ Chow" w:date="2021-05-14T00:01:00Z">
            <w:r w:rsidR="003672B2" w:rsidRPr="00131DAA" w:rsidDel="005F0FC8">
              <w:rPr>
                <w:rStyle w:val="Hyperlink"/>
                <w:rFonts w:ascii="Helvetica" w:hAnsi="Helvetica" w:cs="Helvetica"/>
                <w:b/>
                <w:bCs/>
                <w:noProof/>
              </w:rPr>
              <w:delText>2.1</w:delText>
            </w:r>
            <w:r w:rsidR="003672B2" w:rsidRPr="00131DAA" w:rsidDel="005F0FC8">
              <w:rPr>
                <w:rFonts w:ascii="Helvetica" w:eastAsiaTheme="minorEastAsia" w:hAnsi="Helvetica" w:cs="Helvetica"/>
                <w:noProof/>
                <w:lang w:val="en-MY" w:eastAsia="zh-CN"/>
                <w:rPrChange w:id="104" w:author="KJ Chow" w:date="2021-05-14T01:08:00Z">
                  <w:rPr>
                    <w:rFonts w:eastAsiaTheme="minorEastAsia"/>
                    <w:noProof/>
                    <w:lang w:val="en-MY" w:eastAsia="zh-CN"/>
                  </w:rPr>
                </w:rPrChange>
              </w:rPr>
              <w:tab/>
            </w:r>
            <w:r w:rsidR="003672B2" w:rsidRPr="00131DAA" w:rsidDel="005F0FC8">
              <w:rPr>
                <w:rStyle w:val="Hyperlink"/>
                <w:rFonts w:ascii="Helvetica" w:hAnsi="Helvetica" w:cs="Helvetica"/>
                <w:b/>
                <w:bCs/>
                <w:noProof/>
              </w:rPr>
              <w:delText>Literature Review and Goals</w:delText>
            </w:r>
            <w:r w:rsidR="003672B2" w:rsidRPr="00131DAA" w:rsidDel="005F0FC8">
              <w:rPr>
                <w:rFonts w:ascii="Helvetica" w:hAnsi="Helvetica" w:cs="Helvetica"/>
                <w:noProof/>
                <w:webHidden/>
                <w:rPrChange w:id="105" w:author="KJ Chow" w:date="2021-05-14T01:08:00Z">
                  <w:rPr>
                    <w:noProof/>
                    <w:webHidden/>
                  </w:rPr>
                </w:rPrChange>
              </w:rPr>
              <w:tab/>
            </w:r>
            <w:r w:rsidR="003672B2" w:rsidRPr="00131DAA" w:rsidDel="005F0FC8">
              <w:rPr>
                <w:rFonts w:ascii="Helvetica" w:hAnsi="Helvetica" w:cs="Helvetica"/>
                <w:noProof/>
                <w:webHidden/>
                <w:rPrChange w:id="106" w:author="KJ Chow" w:date="2021-05-14T01:08:00Z">
                  <w:rPr>
                    <w:noProof/>
                    <w:webHidden/>
                  </w:rPr>
                </w:rPrChange>
              </w:rPr>
              <w:fldChar w:fldCharType="begin"/>
            </w:r>
            <w:r w:rsidR="003672B2" w:rsidRPr="00131DAA" w:rsidDel="005F0FC8">
              <w:rPr>
                <w:rFonts w:ascii="Helvetica" w:hAnsi="Helvetica" w:cs="Helvetica"/>
                <w:noProof/>
                <w:webHidden/>
                <w:rPrChange w:id="107" w:author="KJ Chow" w:date="2021-05-14T01:08:00Z">
                  <w:rPr>
                    <w:noProof/>
                    <w:webHidden/>
                  </w:rPr>
                </w:rPrChange>
              </w:rPr>
              <w:delInstrText xml:space="preserve"> PAGEREF _Toc71416951 \h </w:delInstrText>
            </w:r>
            <w:r w:rsidR="003672B2" w:rsidRPr="00131DAA" w:rsidDel="005F0FC8">
              <w:rPr>
                <w:rFonts w:ascii="Helvetica" w:hAnsi="Helvetica" w:cs="Helvetica"/>
                <w:noProof/>
                <w:webHidden/>
                <w:rPrChange w:id="108" w:author="KJ Chow" w:date="2021-05-14T01:08:00Z">
                  <w:rPr>
                    <w:rFonts w:ascii="Helvetica" w:hAnsi="Helvetica" w:cs="Helvetica"/>
                    <w:noProof/>
                    <w:webHidden/>
                  </w:rPr>
                </w:rPrChange>
              </w:rPr>
            </w:r>
            <w:r w:rsidR="003672B2" w:rsidRPr="00131DAA" w:rsidDel="005F0FC8">
              <w:rPr>
                <w:rFonts w:ascii="Helvetica" w:hAnsi="Helvetica" w:cs="Helvetica"/>
                <w:noProof/>
                <w:webHidden/>
                <w:rPrChange w:id="109" w:author="KJ Chow" w:date="2021-05-14T01:08:00Z">
                  <w:rPr>
                    <w:noProof/>
                    <w:webHidden/>
                  </w:rPr>
                </w:rPrChange>
              </w:rPr>
              <w:fldChar w:fldCharType="separate"/>
            </w:r>
            <w:r w:rsidR="003672B2" w:rsidRPr="00131DAA" w:rsidDel="005F0FC8">
              <w:rPr>
                <w:rFonts w:ascii="Helvetica" w:hAnsi="Helvetica" w:cs="Helvetica"/>
                <w:noProof/>
                <w:webHidden/>
                <w:rPrChange w:id="110" w:author="KJ Chow" w:date="2021-05-14T01:08:00Z">
                  <w:rPr>
                    <w:noProof/>
                    <w:webHidden/>
                  </w:rPr>
                </w:rPrChange>
              </w:rPr>
              <w:delText>3</w:delText>
            </w:r>
            <w:r w:rsidR="003672B2" w:rsidRPr="00131DAA" w:rsidDel="005F0FC8">
              <w:rPr>
                <w:rFonts w:ascii="Helvetica" w:hAnsi="Helvetica" w:cs="Helvetica"/>
                <w:noProof/>
                <w:webHidden/>
                <w:rPrChange w:id="111" w:author="KJ Chow" w:date="2021-05-14T01:08:00Z">
                  <w:rPr>
                    <w:noProof/>
                    <w:webHidden/>
                  </w:rPr>
                </w:rPrChange>
              </w:rPr>
              <w:fldChar w:fldCharType="end"/>
            </w:r>
            <w:r w:rsidRPr="00131DAA" w:rsidDel="005F0FC8">
              <w:rPr>
                <w:rFonts w:ascii="Helvetica" w:hAnsi="Helvetica" w:cs="Helvetica"/>
                <w:noProof/>
                <w:rPrChange w:id="112" w:author="KJ Chow" w:date="2021-05-14T01:08:00Z">
                  <w:rPr>
                    <w:noProof/>
                  </w:rPr>
                </w:rPrChange>
              </w:rPr>
              <w:fldChar w:fldCharType="end"/>
            </w:r>
          </w:del>
        </w:p>
        <w:p w14:paraId="50EA184D" w14:textId="6BCA4183" w:rsidR="003672B2" w:rsidRPr="00131DAA" w:rsidDel="005F0FC8" w:rsidRDefault="005F0FC8">
          <w:pPr>
            <w:pStyle w:val="TOC2"/>
            <w:tabs>
              <w:tab w:val="left" w:pos="880"/>
              <w:tab w:val="right" w:leader="dot" w:pos="9017"/>
            </w:tabs>
            <w:rPr>
              <w:del w:id="113" w:author="KJ Chow" w:date="2021-05-14T00:01:00Z"/>
              <w:rFonts w:ascii="Helvetica" w:eastAsiaTheme="minorEastAsia" w:hAnsi="Helvetica" w:cs="Helvetica"/>
              <w:noProof/>
              <w:sz w:val="22"/>
              <w:lang w:val="en-MY" w:eastAsia="zh-CN"/>
              <w:rPrChange w:id="114" w:author="KJ Chow" w:date="2021-05-14T01:08:00Z">
                <w:rPr>
                  <w:del w:id="115" w:author="KJ Chow" w:date="2021-05-14T00:01:00Z"/>
                  <w:rFonts w:asciiTheme="minorHAnsi" w:eastAsiaTheme="minorEastAsia" w:hAnsiTheme="minorHAnsi"/>
                  <w:noProof/>
                  <w:sz w:val="22"/>
                  <w:lang w:val="en-MY" w:eastAsia="zh-CN"/>
                </w:rPr>
              </w:rPrChange>
            </w:rPr>
          </w:pPr>
          <w:del w:id="116" w:author="KJ Chow" w:date="2021-05-14T00:01:00Z">
            <w:r w:rsidRPr="00131DAA" w:rsidDel="005F0FC8">
              <w:rPr>
                <w:rFonts w:ascii="Helvetica" w:hAnsi="Helvetica" w:cs="Helvetica"/>
                <w:noProof/>
                <w:rPrChange w:id="117" w:author="KJ Chow" w:date="2021-05-14T01:08:00Z">
                  <w:rPr>
                    <w:noProof/>
                  </w:rPr>
                </w:rPrChange>
              </w:rPr>
              <w:fldChar w:fldCharType="begin"/>
            </w:r>
            <w:r w:rsidRPr="00131DAA" w:rsidDel="005F0FC8">
              <w:rPr>
                <w:rFonts w:ascii="Helvetica" w:hAnsi="Helvetica" w:cs="Helvetica"/>
                <w:noProof/>
                <w:rPrChange w:id="118" w:author="KJ Chow" w:date="2021-05-14T01:08:00Z">
                  <w:rPr>
                    <w:noProof/>
                  </w:rPr>
                </w:rPrChange>
              </w:rPr>
              <w:delInstrText xml:space="preserve"> HYPERLINK \l "_Toc71416952" </w:delInstrText>
            </w:r>
            <w:r w:rsidRPr="00131DAA" w:rsidDel="005F0FC8">
              <w:rPr>
                <w:rFonts w:ascii="Helvetica" w:hAnsi="Helvetica" w:cs="Helvetica"/>
                <w:noProof/>
                <w:rPrChange w:id="119" w:author="KJ Chow" w:date="2021-05-14T01:08:00Z">
                  <w:rPr>
                    <w:noProof/>
                  </w:rPr>
                </w:rPrChange>
              </w:rPr>
              <w:fldChar w:fldCharType="separate"/>
            </w:r>
          </w:del>
          <w:ins w:id="120" w:author="KJ Chow" w:date="2021-05-14T01:11:00Z">
            <w:r w:rsidR="00131DAA">
              <w:rPr>
                <w:rFonts w:ascii="Helvetica" w:hAnsi="Helvetica" w:cs="Helvetica"/>
                <w:b/>
                <w:bCs/>
                <w:noProof/>
                <w:lang w:val="en-US"/>
              </w:rPr>
              <w:t>Error! Hyperlink reference not valid.</w:t>
            </w:r>
          </w:ins>
          <w:del w:id="121" w:author="KJ Chow" w:date="2021-05-14T00:01:00Z">
            <w:r w:rsidR="003672B2" w:rsidRPr="00131DAA" w:rsidDel="005F0FC8">
              <w:rPr>
                <w:rStyle w:val="Hyperlink"/>
                <w:rFonts w:ascii="Helvetica" w:hAnsi="Helvetica" w:cs="Helvetica"/>
                <w:b/>
                <w:bCs/>
                <w:noProof/>
              </w:rPr>
              <w:delText>2.2</w:delText>
            </w:r>
            <w:r w:rsidR="003672B2" w:rsidRPr="00131DAA" w:rsidDel="005F0FC8">
              <w:rPr>
                <w:rFonts w:ascii="Helvetica" w:eastAsiaTheme="minorEastAsia" w:hAnsi="Helvetica" w:cs="Helvetica"/>
                <w:noProof/>
                <w:lang w:val="en-MY" w:eastAsia="zh-CN"/>
                <w:rPrChange w:id="122" w:author="KJ Chow" w:date="2021-05-14T01:08:00Z">
                  <w:rPr>
                    <w:rFonts w:eastAsiaTheme="minorEastAsia"/>
                    <w:noProof/>
                    <w:lang w:val="en-MY" w:eastAsia="zh-CN"/>
                  </w:rPr>
                </w:rPrChange>
              </w:rPr>
              <w:tab/>
            </w:r>
            <w:r w:rsidR="003672B2" w:rsidRPr="00131DAA" w:rsidDel="005F0FC8">
              <w:rPr>
                <w:rStyle w:val="Hyperlink"/>
                <w:rFonts w:ascii="Helvetica" w:hAnsi="Helvetica" w:cs="Helvetica"/>
                <w:b/>
                <w:bCs/>
                <w:noProof/>
              </w:rPr>
              <w:delText>Numerical Model</w:delText>
            </w:r>
            <w:r w:rsidR="003672B2" w:rsidRPr="00131DAA" w:rsidDel="005F0FC8">
              <w:rPr>
                <w:rFonts w:ascii="Helvetica" w:hAnsi="Helvetica" w:cs="Helvetica"/>
                <w:noProof/>
                <w:webHidden/>
                <w:rPrChange w:id="123" w:author="KJ Chow" w:date="2021-05-14T01:08:00Z">
                  <w:rPr>
                    <w:noProof/>
                    <w:webHidden/>
                  </w:rPr>
                </w:rPrChange>
              </w:rPr>
              <w:tab/>
            </w:r>
            <w:r w:rsidR="003672B2" w:rsidRPr="00131DAA" w:rsidDel="005F0FC8">
              <w:rPr>
                <w:rFonts w:ascii="Helvetica" w:hAnsi="Helvetica" w:cs="Helvetica"/>
                <w:noProof/>
                <w:webHidden/>
                <w:rPrChange w:id="124" w:author="KJ Chow" w:date="2021-05-14T01:08:00Z">
                  <w:rPr>
                    <w:noProof/>
                    <w:webHidden/>
                  </w:rPr>
                </w:rPrChange>
              </w:rPr>
              <w:fldChar w:fldCharType="begin"/>
            </w:r>
            <w:r w:rsidR="003672B2" w:rsidRPr="00131DAA" w:rsidDel="005F0FC8">
              <w:rPr>
                <w:rFonts w:ascii="Helvetica" w:hAnsi="Helvetica" w:cs="Helvetica"/>
                <w:noProof/>
                <w:webHidden/>
                <w:rPrChange w:id="125" w:author="KJ Chow" w:date="2021-05-14T01:08:00Z">
                  <w:rPr>
                    <w:noProof/>
                    <w:webHidden/>
                  </w:rPr>
                </w:rPrChange>
              </w:rPr>
              <w:delInstrText xml:space="preserve"> PAGEREF _Toc71416952 \h </w:delInstrText>
            </w:r>
            <w:r w:rsidR="003672B2" w:rsidRPr="00131DAA" w:rsidDel="005F0FC8">
              <w:rPr>
                <w:rFonts w:ascii="Helvetica" w:hAnsi="Helvetica" w:cs="Helvetica"/>
                <w:noProof/>
                <w:webHidden/>
                <w:rPrChange w:id="126" w:author="KJ Chow" w:date="2021-05-14T01:08:00Z">
                  <w:rPr>
                    <w:rFonts w:ascii="Helvetica" w:hAnsi="Helvetica" w:cs="Helvetica"/>
                    <w:noProof/>
                    <w:webHidden/>
                  </w:rPr>
                </w:rPrChange>
              </w:rPr>
            </w:r>
            <w:r w:rsidR="003672B2" w:rsidRPr="00131DAA" w:rsidDel="005F0FC8">
              <w:rPr>
                <w:rFonts w:ascii="Helvetica" w:hAnsi="Helvetica" w:cs="Helvetica"/>
                <w:noProof/>
                <w:webHidden/>
                <w:rPrChange w:id="127" w:author="KJ Chow" w:date="2021-05-14T01:08:00Z">
                  <w:rPr>
                    <w:noProof/>
                    <w:webHidden/>
                  </w:rPr>
                </w:rPrChange>
              </w:rPr>
              <w:fldChar w:fldCharType="separate"/>
            </w:r>
            <w:r w:rsidR="003672B2" w:rsidRPr="00131DAA" w:rsidDel="005F0FC8">
              <w:rPr>
                <w:rFonts w:ascii="Helvetica" w:hAnsi="Helvetica" w:cs="Helvetica"/>
                <w:noProof/>
                <w:webHidden/>
                <w:rPrChange w:id="128" w:author="KJ Chow" w:date="2021-05-14T01:08:00Z">
                  <w:rPr>
                    <w:noProof/>
                    <w:webHidden/>
                  </w:rPr>
                </w:rPrChange>
              </w:rPr>
              <w:delText>4</w:delText>
            </w:r>
            <w:r w:rsidR="003672B2" w:rsidRPr="00131DAA" w:rsidDel="005F0FC8">
              <w:rPr>
                <w:rFonts w:ascii="Helvetica" w:hAnsi="Helvetica" w:cs="Helvetica"/>
                <w:noProof/>
                <w:webHidden/>
                <w:rPrChange w:id="129" w:author="KJ Chow" w:date="2021-05-14T01:08:00Z">
                  <w:rPr>
                    <w:noProof/>
                    <w:webHidden/>
                  </w:rPr>
                </w:rPrChange>
              </w:rPr>
              <w:fldChar w:fldCharType="end"/>
            </w:r>
            <w:r w:rsidRPr="00131DAA" w:rsidDel="005F0FC8">
              <w:rPr>
                <w:rFonts w:ascii="Helvetica" w:hAnsi="Helvetica" w:cs="Helvetica"/>
                <w:noProof/>
                <w:rPrChange w:id="130" w:author="KJ Chow" w:date="2021-05-14T01:08:00Z">
                  <w:rPr>
                    <w:noProof/>
                  </w:rPr>
                </w:rPrChange>
              </w:rPr>
              <w:fldChar w:fldCharType="end"/>
            </w:r>
          </w:del>
        </w:p>
        <w:p w14:paraId="3FB31D50" w14:textId="3C65F528" w:rsidR="003672B2" w:rsidRPr="00131DAA" w:rsidDel="005F0FC8" w:rsidRDefault="005F0FC8">
          <w:pPr>
            <w:pStyle w:val="TOC2"/>
            <w:tabs>
              <w:tab w:val="left" w:pos="880"/>
              <w:tab w:val="right" w:leader="dot" w:pos="9017"/>
            </w:tabs>
            <w:rPr>
              <w:del w:id="131" w:author="KJ Chow" w:date="2021-05-14T00:01:00Z"/>
              <w:rFonts w:ascii="Helvetica" w:eastAsiaTheme="minorEastAsia" w:hAnsi="Helvetica" w:cs="Helvetica"/>
              <w:noProof/>
              <w:sz w:val="22"/>
              <w:lang w:val="en-MY" w:eastAsia="zh-CN"/>
              <w:rPrChange w:id="132" w:author="KJ Chow" w:date="2021-05-14T01:08:00Z">
                <w:rPr>
                  <w:del w:id="133" w:author="KJ Chow" w:date="2021-05-14T00:01:00Z"/>
                  <w:rFonts w:asciiTheme="minorHAnsi" w:eastAsiaTheme="minorEastAsia" w:hAnsiTheme="minorHAnsi"/>
                  <w:noProof/>
                  <w:sz w:val="22"/>
                  <w:lang w:val="en-MY" w:eastAsia="zh-CN"/>
                </w:rPr>
              </w:rPrChange>
            </w:rPr>
          </w:pPr>
          <w:del w:id="134" w:author="KJ Chow" w:date="2021-05-14T00:01:00Z">
            <w:r w:rsidRPr="00131DAA" w:rsidDel="005F0FC8">
              <w:rPr>
                <w:rFonts w:ascii="Helvetica" w:hAnsi="Helvetica" w:cs="Helvetica"/>
                <w:noProof/>
                <w:rPrChange w:id="135" w:author="KJ Chow" w:date="2021-05-14T01:08:00Z">
                  <w:rPr>
                    <w:noProof/>
                  </w:rPr>
                </w:rPrChange>
              </w:rPr>
              <w:fldChar w:fldCharType="begin"/>
            </w:r>
            <w:r w:rsidRPr="00131DAA" w:rsidDel="005F0FC8">
              <w:rPr>
                <w:rFonts w:ascii="Helvetica" w:hAnsi="Helvetica" w:cs="Helvetica"/>
                <w:noProof/>
                <w:rPrChange w:id="136" w:author="KJ Chow" w:date="2021-05-14T01:08:00Z">
                  <w:rPr>
                    <w:noProof/>
                  </w:rPr>
                </w:rPrChange>
              </w:rPr>
              <w:delInstrText xml:space="preserve"> HYPERLINK \l "_Toc71416953" </w:delInstrText>
            </w:r>
            <w:r w:rsidRPr="00131DAA" w:rsidDel="005F0FC8">
              <w:rPr>
                <w:rFonts w:ascii="Helvetica" w:hAnsi="Helvetica" w:cs="Helvetica"/>
                <w:noProof/>
                <w:rPrChange w:id="137" w:author="KJ Chow" w:date="2021-05-14T01:08:00Z">
                  <w:rPr>
                    <w:noProof/>
                  </w:rPr>
                </w:rPrChange>
              </w:rPr>
              <w:fldChar w:fldCharType="separate"/>
            </w:r>
          </w:del>
          <w:ins w:id="138" w:author="KJ Chow" w:date="2021-05-14T01:11:00Z">
            <w:r w:rsidR="00131DAA">
              <w:rPr>
                <w:rFonts w:ascii="Helvetica" w:hAnsi="Helvetica" w:cs="Helvetica"/>
                <w:b/>
                <w:bCs/>
                <w:noProof/>
                <w:lang w:val="en-US"/>
              </w:rPr>
              <w:t>Error! Hyperlink reference not valid.</w:t>
            </w:r>
          </w:ins>
          <w:del w:id="139" w:author="KJ Chow" w:date="2021-05-14T00:01:00Z">
            <w:r w:rsidR="003672B2" w:rsidRPr="00131DAA" w:rsidDel="005F0FC8">
              <w:rPr>
                <w:rStyle w:val="Hyperlink"/>
                <w:rFonts w:ascii="Helvetica" w:hAnsi="Helvetica" w:cs="Helvetica"/>
                <w:b/>
                <w:bCs/>
                <w:noProof/>
              </w:rPr>
              <w:delText>2.3</w:delText>
            </w:r>
            <w:r w:rsidR="003672B2" w:rsidRPr="00131DAA" w:rsidDel="005F0FC8">
              <w:rPr>
                <w:rFonts w:ascii="Helvetica" w:eastAsiaTheme="minorEastAsia" w:hAnsi="Helvetica" w:cs="Helvetica"/>
                <w:noProof/>
                <w:lang w:val="en-MY" w:eastAsia="zh-CN"/>
                <w:rPrChange w:id="140" w:author="KJ Chow" w:date="2021-05-14T01:08:00Z">
                  <w:rPr>
                    <w:rFonts w:eastAsiaTheme="minorEastAsia"/>
                    <w:noProof/>
                    <w:lang w:val="en-MY" w:eastAsia="zh-CN"/>
                  </w:rPr>
                </w:rPrChange>
              </w:rPr>
              <w:tab/>
            </w:r>
            <w:r w:rsidR="003672B2" w:rsidRPr="00131DAA" w:rsidDel="005F0FC8">
              <w:rPr>
                <w:rStyle w:val="Hyperlink"/>
                <w:rFonts w:ascii="Helvetica" w:hAnsi="Helvetica" w:cs="Helvetica"/>
                <w:b/>
                <w:bCs/>
                <w:noProof/>
              </w:rPr>
              <w:delText>Volute Casing Modifications and Performance Optimisation</w:delText>
            </w:r>
            <w:r w:rsidR="003672B2" w:rsidRPr="00131DAA" w:rsidDel="005F0FC8">
              <w:rPr>
                <w:rFonts w:ascii="Helvetica" w:hAnsi="Helvetica" w:cs="Helvetica"/>
                <w:noProof/>
                <w:webHidden/>
                <w:rPrChange w:id="141" w:author="KJ Chow" w:date="2021-05-14T01:08:00Z">
                  <w:rPr>
                    <w:noProof/>
                    <w:webHidden/>
                  </w:rPr>
                </w:rPrChange>
              </w:rPr>
              <w:tab/>
            </w:r>
            <w:r w:rsidR="003672B2" w:rsidRPr="00131DAA" w:rsidDel="005F0FC8">
              <w:rPr>
                <w:rFonts w:ascii="Helvetica" w:hAnsi="Helvetica" w:cs="Helvetica"/>
                <w:noProof/>
                <w:webHidden/>
                <w:rPrChange w:id="142" w:author="KJ Chow" w:date="2021-05-14T01:08:00Z">
                  <w:rPr>
                    <w:noProof/>
                    <w:webHidden/>
                  </w:rPr>
                </w:rPrChange>
              </w:rPr>
              <w:fldChar w:fldCharType="begin"/>
            </w:r>
            <w:r w:rsidR="003672B2" w:rsidRPr="00131DAA" w:rsidDel="005F0FC8">
              <w:rPr>
                <w:rFonts w:ascii="Helvetica" w:hAnsi="Helvetica" w:cs="Helvetica"/>
                <w:noProof/>
                <w:webHidden/>
                <w:rPrChange w:id="143" w:author="KJ Chow" w:date="2021-05-14T01:08:00Z">
                  <w:rPr>
                    <w:noProof/>
                    <w:webHidden/>
                  </w:rPr>
                </w:rPrChange>
              </w:rPr>
              <w:delInstrText xml:space="preserve"> PAGEREF _Toc71416953 \h </w:delInstrText>
            </w:r>
            <w:r w:rsidR="003672B2" w:rsidRPr="00131DAA" w:rsidDel="005F0FC8">
              <w:rPr>
                <w:rFonts w:ascii="Helvetica" w:hAnsi="Helvetica" w:cs="Helvetica"/>
                <w:noProof/>
                <w:webHidden/>
                <w:rPrChange w:id="144" w:author="KJ Chow" w:date="2021-05-14T01:08:00Z">
                  <w:rPr>
                    <w:rFonts w:ascii="Helvetica" w:hAnsi="Helvetica" w:cs="Helvetica"/>
                    <w:noProof/>
                    <w:webHidden/>
                  </w:rPr>
                </w:rPrChange>
              </w:rPr>
            </w:r>
            <w:r w:rsidR="003672B2" w:rsidRPr="00131DAA" w:rsidDel="005F0FC8">
              <w:rPr>
                <w:rFonts w:ascii="Helvetica" w:hAnsi="Helvetica" w:cs="Helvetica"/>
                <w:noProof/>
                <w:webHidden/>
                <w:rPrChange w:id="145" w:author="KJ Chow" w:date="2021-05-14T01:08:00Z">
                  <w:rPr>
                    <w:noProof/>
                    <w:webHidden/>
                  </w:rPr>
                </w:rPrChange>
              </w:rPr>
              <w:fldChar w:fldCharType="separate"/>
            </w:r>
            <w:r w:rsidR="003672B2" w:rsidRPr="00131DAA" w:rsidDel="005F0FC8">
              <w:rPr>
                <w:rFonts w:ascii="Helvetica" w:hAnsi="Helvetica" w:cs="Helvetica"/>
                <w:noProof/>
                <w:webHidden/>
                <w:rPrChange w:id="146" w:author="KJ Chow" w:date="2021-05-14T01:08:00Z">
                  <w:rPr>
                    <w:noProof/>
                    <w:webHidden/>
                  </w:rPr>
                </w:rPrChange>
              </w:rPr>
              <w:delText>5</w:delText>
            </w:r>
            <w:r w:rsidR="003672B2" w:rsidRPr="00131DAA" w:rsidDel="005F0FC8">
              <w:rPr>
                <w:rFonts w:ascii="Helvetica" w:hAnsi="Helvetica" w:cs="Helvetica"/>
                <w:noProof/>
                <w:webHidden/>
                <w:rPrChange w:id="147" w:author="KJ Chow" w:date="2021-05-14T01:08:00Z">
                  <w:rPr>
                    <w:noProof/>
                    <w:webHidden/>
                  </w:rPr>
                </w:rPrChange>
              </w:rPr>
              <w:fldChar w:fldCharType="end"/>
            </w:r>
            <w:r w:rsidRPr="00131DAA" w:rsidDel="005F0FC8">
              <w:rPr>
                <w:rFonts w:ascii="Helvetica" w:hAnsi="Helvetica" w:cs="Helvetica"/>
                <w:noProof/>
                <w:rPrChange w:id="148" w:author="KJ Chow" w:date="2021-05-14T01:08:00Z">
                  <w:rPr>
                    <w:noProof/>
                  </w:rPr>
                </w:rPrChange>
              </w:rPr>
              <w:fldChar w:fldCharType="end"/>
            </w:r>
          </w:del>
        </w:p>
        <w:p w14:paraId="557849A6" w14:textId="369C2998" w:rsidR="003672B2" w:rsidRPr="00131DAA" w:rsidDel="005F0FC8" w:rsidRDefault="005F0FC8">
          <w:pPr>
            <w:pStyle w:val="TOC3"/>
            <w:tabs>
              <w:tab w:val="right" w:leader="dot" w:pos="9017"/>
            </w:tabs>
            <w:rPr>
              <w:del w:id="149" w:author="KJ Chow" w:date="2021-05-14T00:01:00Z"/>
              <w:rFonts w:ascii="Helvetica" w:eastAsiaTheme="minorEastAsia" w:hAnsi="Helvetica" w:cs="Helvetica"/>
              <w:noProof/>
              <w:sz w:val="22"/>
              <w:lang w:val="en-MY" w:eastAsia="zh-CN"/>
              <w:rPrChange w:id="150" w:author="KJ Chow" w:date="2021-05-14T01:08:00Z">
                <w:rPr>
                  <w:del w:id="151" w:author="KJ Chow" w:date="2021-05-14T00:01:00Z"/>
                  <w:rFonts w:asciiTheme="minorHAnsi" w:eastAsiaTheme="minorEastAsia" w:hAnsiTheme="minorHAnsi"/>
                  <w:noProof/>
                  <w:sz w:val="22"/>
                  <w:lang w:val="en-MY" w:eastAsia="zh-CN"/>
                </w:rPr>
              </w:rPrChange>
            </w:rPr>
          </w:pPr>
          <w:del w:id="152" w:author="KJ Chow" w:date="2021-05-14T00:01:00Z">
            <w:r w:rsidRPr="00131DAA" w:rsidDel="005F0FC8">
              <w:rPr>
                <w:rFonts w:ascii="Helvetica" w:hAnsi="Helvetica" w:cs="Helvetica"/>
                <w:noProof/>
                <w:rPrChange w:id="153" w:author="KJ Chow" w:date="2021-05-14T01:08:00Z">
                  <w:rPr>
                    <w:noProof/>
                  </w:rPr>
                </w:rPrChange>
              </w:rPr>
              <w:fldChar w:fldCharType="begin"/>
            </w:r>
            <w:r w:rsidRPr="00131DAA" w:rsidDel="005F0FC8">
              <w:rPr>
                <w:rFonts w:ascii="Helvetica" w:hAnsi="Helvetica" w:cs="Helvetica"/>
                <w:noProof/>
                <w:rPrChange w:id="154" w:author="KJ Chow" w:date="2021-05-14T01:08:00Z">
                  <w:rPr>
                    <w:noProof/>
                  </w:rPr>
                </w:rPrChange>
              </w:rPr>
              <w:delInstrText xml:space="preserve"> HYPERLINK \l "_Toc71416954" </w:delInstrText>
            </w:r>
            <w:r w:rsidRPr="00131DAA" w:rsidDel="005F0FC8">
              <w:rPr>
                <w:rFonts w:ascii="Helvetica" w:hAnsi="Helvetica" w:cs="Helvetica"/>
                <w:noProof/>
                <w:rPrChange w:id="155" w:author="KJ Chow" w:date="2021-05-14T01:08:00Z">
                  <w:rPr>
                    <w:noProof/>
                  </w:rPr>
                </w:rPrChange>
              </w:rPr>
              <w:fldChar w:fldCharType="separate"/>
            </w:r>
          </w:del>
          <w:ins w:id="156" w:author="KJ Chow" w:date="2021-05-14T01:11:00Z">
            <w:r w:rsidR="00131DAA">
              <w:rPr>
                <w:rFonts w:ascii="Helvetica" w:hAnsi="Helvetica" w:cs="Helvetica"/>
                <w:b/>
                <w:bCs/>
                <w:noProof/>
                <w:lang w:val="en-US"/>
              </w:rPr>
              <w:t>Error! Hyperlink reference not valid.</w:t>
            </w:r>
          </w:ins>
          <w:del w:id="157" w:author="KJ Chow" w:date="2021-05-14T00:01:00Z">
            <w:r w:rsidR="003672B2" w:rsidRPr="00131DAA" w:rsidDel="005F0FC8">
              <w:rPr>
                <w:rStyle w:val="Hyperlink"/>
                <w:rFonts w:ascii="Helvetica" w:hAnsi="Helvetica" w:cs="Helvetica"/>
                <w:b/>
                <w:bCs/>
                <w:noProof/>
              </w:rPr>
              <w:delText>Flow Angle and Boundary Conditions</w:delText>
            </w:r>
            <w:r w:rsidR="003672B2" w:rsidRPr="00131DAA" w:rsidDel="005F0FC8">
              <w:rPr>
                <w:rFonts w:ascii="Helvetica" w:hAnsi="Helvetica" w:cs="Helvetica"/>
                <w:noProof/>
                <w:webHidden/>
                <w:rPrChange w:id="158" w:author="KJ Chow" w:date="2021-05-14T01:08:00Z">
                  <w:rPr>
                    <w:noProof/>
                    <w:webHidden/>
                  </w:rPr>
                </w:rPrChange>
              </w:rPr>
              <w:tab/>
            </w:r>
            <w:r w:rsidR="003672B2" w:rsidRPr="00131DAA" w:rsidDel="005F0FC8">
              <w:rPr>
                <w:rFonts w:ascii="Helvetica" w:hAnsi="Helvetica" w:cs="Helvetica"/>
                <w:noProof/>
                <w:webHidden/>
                <w:rPrChange w:id="159" w:author="KJ Chow" w:date="2021-05-14T01:08:00Z">
                  <w:rPr>
                    <w:noProof/>
                    <w:webHidden/>
                  </w:rPr>
                </w:rPrChange>
              </w:rPr>
              <w:fldChar w:fldCharType="begin"/>
            </w:r>
            <w:r w:rsidR="003672B2" w:rsidRPr="00131DAA" w:rsidDel="005F0FC8">
              <w:rPr>
                <w:rFonts w:ascii="Helvetica" w:hAnsi="Helvetica" w:cs="Helvetica"/>
                <w:noProof/>
                <w:webHidden/>
                <w:rPrChange w:id="160" w:author="KJ Chow" w:date="2021-05-14T01:08:00Z">
                  <w:rPr>
                    <w:noProof/>
                    <w:webHidden/>
                  </w:rPr>
                </w:rPrChange>
              </w:rPr>
              <w:delInstrText xml:space="preserve"> PAGEREF _Toc71416954 \h </w:delInstrText>
            </w:r>
            <w:r w:rsidR="003672B2" w:rsidRPr="00131DAA" w:rsidDel="005F0FC8">
              <w:rPr>
                <w:rFonts w:ascii="Helvetica" w:hAnsi="Helvetica" w:cs="Helvetica"/>
                <w:noProof/>
                <w:webHidden/>
                <w:rPrChange w:id="161" w:author="KJ Chow" w:date="2021-05-14T01:08:00Z">
                  <w:rPr>
                    <w:rFonts w:ascii="Helvetica" w:hAnsi="Helvetica" w:cs="Helvetica"/>
                    <w:noProof/>
                    <w:webHidden/>
                  </w:rPr>
                </w:rPrChange>
              </w:rPr>
            </w:r>
            <w:r w:rsidR="003672B2" w:rsidRPr="00131DAA" w:rsidDel="005F0FC8">
              <w:rPr>
                <w:rFonts w:ascii="Helvetica" w:hAnsi="Helvetica" w:cs="Helvetica"/>
                <w:noProof/>
                <w:webHidden/>
                <w:rPrChange w:id="162" w:author="KJ Chow" w:date="2021-05-14T01:08:00Z">
                  <w:rPr>
                    <w:noProof/>
                    <w:webHidden/>
                  </w:rPr>
                </w:rPrChange>
              </w:rPr>
              <w:fldChar w:fldCharType="separate"/>
            </w:r>
            <w:r w:rsidR="003672B2" w:rsidRPr="00131DAA" w:rsidDel="005F0FC8">
              <w:rPr>
                <w:rFonts w:ascii="Helvetica" w:hAnsi="Helvetica" w:cs="Helvetica"/>
                <w:noProof/>
                <w:webHidden/>
                <w:rPrChange w:id="163" w:author="KJ Chow" w:date="2021-05-14T01:08:00Z">
                  <w:rPr>
                    <w:noProof/>
                    <w:webHidden/>
                  </w:rPr>
                </w:rPrChange>
              </w:rPr>
              <w:delText>5</w:delText>
            </w:r>
            <w:r w:rsidR="003672B2" w:rsidRPr="00131DAA" w:rsidDel="005F0FC8">
              <w:rPr>
                <w:rFonts w:ascii="Helvetica" w:hAnsi="Helvetica" w:cs="Helvetica"/>
                <w:noProof/>
                <w:webHidden/>
                <w:rPrChange w:id="164" w:author="KJ Chow" w:date="2021-05-14T01:08:00Z">
                  <w:rPr>
                    <w:noProof/>
                    <w:webHidden/>
                  </w:rPr>
                </w:rPrChange>
              </w:rPr>
              <w:fldChar w:fldCharType="end"/>
            </w:r>
            <w:r w:rsidRPr="00131DAA" w:rsidDel="005F0FC8">
              <w:rPr>
                <w:rFonts w:ascii="Helvetica" w:hAnsi="Helvetica" w:cs="Helvetica"/>
                <w:noProof/>
                <w:rPrChange w:id="165" w:author="KJ Chow" w:date="2021-05-14T01:08:00Z">
                  <w:rPr>
                    <w:noProof/>
                  </w:rPr>
                </w:rPrChange>
              </w:rPr>
              <w:fldChar w:fldCharType="end"/>
            </w:r>
          </w:del>
        </w:p>
        <w:p w14:paraId="02AE3901" w14:textId="0229A63D" w:rsidR="003672B2" w:rsidRPr="00131DAA" w:rsidDel="005F0FC8" w:rsidRDefault="005F0FC8">
          <w:pPr>
            <w:pStyle w:val="TOC3"/>
            <w:tabs>
              <w:tab w:val="right" w:leader="dot" w:pos="9017"/>
            </w:tabs>
            <w:rPr>
              <w:del w:id="166" w:author="KJ Chow" w:date="2021-05-14T00:01:00Z"/>
              <w:rFonts w:ascii="Helvetica" w:eastAsiaTheme="minorEastAsia" w:hAnsi="Helvetica" w:cs="Helvetica"/>
              <w:noProof/>
              <w:sz w:val="22"/>
              <w:lang w:val="en-MY" w:eastAsia="zh-CN"/>
              <w:rPrChange w:id="167" w:author="KJ Chow" w:date="2021-05-14T01:08:00Z">
                <w:rPr>
                  <w:del w:id="168" w:author="KJ Chow" w:date="2021-05-14T00:01:00Z"/>
                  <w:rFonts w:asciiTheme="minorHAnsi" w:eastAsiaTheme="minorEastAsia" w:hAnsiTheme="minorHAnsi"/>
                  <w:noProof/>
                  <w:sz w:val="22"/>
                  <w:lang w:val="en-MY" w:eastAsia="zh-CN"/>
                </w:rPr>
              </w:rPrChange>
            </w:rPr>
          </w:pPr>
          <w:del w:id="169" w:author="KJ Chow" w:date="2021-05-14T00:01:00Z">
            <w:r w:rsidRPr="00131DAA" w:rsidDel="005F0FC8">
              <w:rPr>
                <w:rFonts w:ascii="Helvetica" w:hAnsi="Helvetica" w:cs="Helvetica"/>
                <w:noProof/>
                <w:rPrChange w:id="170" w:author="KJ Chow" w:date="2021-05-14T01:08:00Z">
                  <w:rPr>
                    <w:noProof/>
                  </w:rPr>
                </w:rPrChange>
              </w:rPr>
              <w:fldChar w:fldCharType="begin"/>
            </w:r>
            <w:r w:rsidRPr="00131DAA" w:rsidDel="005F0FC8">
              <w:rPr>
                <w:rFonts w:ascii="Helvetica" w:hAnsi="Helvetica" w:cs="Helvetica"/>
                <w:noProof/>
                <w:rPrChange w:id="171" w:author="KJ Chow" w:date="2021-05-14T01:08:00Z">
                  <w:rPr>
                    <w:noProof/>
                  </w:rPr>
                </w:rPrChange>
              </w:rPr>
              <w:delInstrText xml:space="preserve"> HYPERLINK \l "_Toc71416955" </w:delInstrText>
            </w:r>
            <w:r w:rsidRPr="00131DAA" w:rsidDel="005F0FC8">
              <w:rPr>
                <w:rFonts w:ascii="Helvetica" w:hAnsi="Helvetica" w:cs="Helvetica"/>
                <w:noProof/>
                <w:rPrChange w:id="172" w:author="KJ Chow" w:date="2021-05-14T01:08:00Z">
                  <w:rPr>
                    <w:noProof/>
                  </w:rPr>
                </w:rPrChange>
              </w:rPr>
              <w:fldChar w:fldCharType="separate"/>
            </w:r>
          </w:del>
          <w:ins w:id="173" w:author="KJ Chow" w:date="2021-05-14T01:11:00Z">
            <w:r w:rsidR="00131DAA">
              <w:rPr>
                <w:rFonts w:ascii="Helvetica" w:hAnsi="Helvetica" w:cs="Helvetica"/>
                <w:b/>
                <w:bCs/>
                <w:noProof/>
                <w:lang w:val="en-US"/>
              </w:rPr>
              <w:t>Error! Hyperlink reference not valid.</w:t>
            </w:r>
          </w:ins>
          <w:del w:id="174" w:author="KJ Chow" w:date="2021-05-14T00:01:00Z">
            <w:r w:rsidR="003672B2" w:rsidRPr="00131DAA" w:rsidDel="005F0FC8">
              <w:rPr>
                <w:rStyle w:val="Hyperlink"/>
                <w:rFonts w:ascii="Helvetica" w:hAnsi="Helvetica" w:cs="Helvetica"/>
                <w:b/>
                <w:bCs/>
                <w:noProof/>
              </w:rPr>
              <w:delText>Initial Design Outline</w:delText>
            </w:r>
            <w:r w:rsidR="003672B2" w:rsidRPr="00131DAA" w:rsidDel="005F0FC8">
              <w:rPr>
                <w:rFonts w:ascii="Helvetica" w:hAnsi="Helvetica" w:cs="Helvetica"/>
                <w:noProof/>
                <w:webHidden/>
                <w:rPrChange w:id="175" w:author="KJ Chow" w:date="2021-05-14T01:08:00Z">
                  <w:rPr>
                    <w:noProof/>
                    <w:webHidden/>
                  </w:rPr>
                </w:rPrChange>
              </w:rPr>
              <w:tab/>
            </w:r>
            <w:r w:rsidR="003672B2" w:rsidRPr="00131DAA" w:rsidDel="005F0FC8">
              <w:rPr>
                <w:rFonts w:ascii="Helvetica" w:hAnsi="Helvetica" w:cs="Helvetica"/>
                <w:noProof/>
                <w:webHidden/>
                <w:rPrChange w:id="176" w:author="KJ Chow" w:date="2021-05-14T01:08:00Z">
                  <w:rPr>
                    <w:noProof/>
                    <w:webHidden/>
                  </w:rPr>
                </w:rPrChange>
              </w:rPr>
              <w:fldChar w:fldCharType="begin"/>
            </w:r>
            <w:r w:rsidR="003672B2" w:rsidRPr="00131DAA" w:rsidDel="005F0FC8">
              <w:rPr>
                <w:rFonts w:ascii="Helvetica" w:hAnsi="Helvetica" w:cs="Helvetica"/>
                <w:noProof/>
                <w:webHidden/>
                <w:rPrChange w:id="177" w:author="KJ Chow" w:date="2021-05-14T01:08:00Z">
                  <w:rPr>
                    <w:noProof/>
                    <w:webHidden/>
                  </w:rPr>
                </w:rPrChange>
              </w:rPr>
              <w:delInstrText xml:space="preserve"> PAGEREF _Toc71416955 \h </w:delInstrText>
            </w:r>
            <w:r w:rsidR="003672B2" w:rsidRPr="00131DAA" w:rsidDel="005F0FC8">
              <w:rPr>
                <w:rFonts w:ascii="Helvetica" w:hAnsi="Helvetica" w:cs="Helvetica"/>
                <w:noProof/>
                <w:webHidden/>
                <w:rPrChange w:id="178" w:author="KJ Chow" w:date="2021-05-14T01:08:00Z">
                  <w:rPr>
                    <w:rFonts w:ascii="Helvetica" w:hAnsi="Helvetica" w:cs="Helvetica"/>
                    <w:noProof/>
                    <w:webHidden/>
                  </w:rPr>
                </w:rPrChange>
              </w:rPr>
            </w:r>
            <w:r w:rsidR="003672B2" w:rsidRPr="00131DAA" w:rsidDel="005F0FC8">
              <w:rPr>
                <w:rFonts w:ascii="Helvetica" w:hAnsi="Helvetica" w:cs="Helvetica"/>
                <w:noProof/>
                <w:webHidden/>
                <w:rPrChange w:id="179" w:author="KJ Chow" w:date="2021-05-14T01:08:00Z">
                  <w:rPr>
                    <w:noProof/>
                    <w:webHidden/>
                  </w:rPr>
                </w:rPrChange>
              </w:rPr>
              <w:fldChar w:fldCharType="separate"/>
            </w:r>
            <w:r w:rsidR="003672B2" w:rsidRPr="00131DAA" w:rsidDel="005F0FC8">
              <w:rPr>
                <w:rFonts w:ascii="Helvetica" w:hAnsi="Helvetica" w:cs="Helvetica"/>
                <w:noProof/>
                <w:webHidden/>
                <w:rPrChange w:id="180" w:author="KJ Chow" w:date="2021-05-14T01:08:00Z">
                  <w:rPr>
                    <w:noProof/>
                    <w:webHidden/>
                  </w:rPr>
                </w:rPrChange>
              </w:rPr>
              <w:delText>6</w:delText>
            </w:r>
            <w:r w:rsidR="003672B2" w:rsidRPr="00131DAA" w:rsidDel="005F0FC8">
              <w:rPr>
                <w:rFonts w:ascii="Helvetica" w:hAnsi="Helvetica" w:cs="Helvetica"/>
                <w:noProof/>
                <w:webHidden/>
                <w:rPrChange w:id="181" w:author="KJ Chow" w:date="2021-05-14T01:08:00Z">
                  <w:rPr>
                    <w:noProof/>
                    <w:webHidden/>
                  </w:rPr>
                </w:rPrChange>
              </w:rPr>
              <w:fldChar w:fldCharType="end"/>
            </w:r>
            <w:r w:rsidRPr="00131DAA" w:rsidDel="005F0FC8">
              <w:rPr>
                <w:rFonts w:ascii="Helvetica" w:hAnsi="Helvetica" w:cs="Helvetica"/>
                <w:noProof/>
                <w:rPrChange w:id="182" w:author="KJ Chow" w:date="2021-05-14T01:08:00Z">
                  <w:rPr>
                    <w:noProof/>
                  </w:rPr>
                </w:rPrChange>
              </w:rPr>
              <w:fldChar w:fldCharType="end"/>
            </w:r>
          </w:del>
        </w:p>
        <w:p w14:paraId="70CD8AB7" w14:textId="7BA756BD" w:rsidR="003672B2" w:rsidRPr="00131DAA" w:rsidDel="005F0FC8" w:rsidRDefault="005F0FC8">
          <w:pPr>
            <w:pStyle w:val="TOC3"/>
            <w:tabs>
              <w:tab w:val="right" w:leader="dot" w:pos="9017"/>
            </w:tabs>
            <w:rPr>
              <w:del w:id="183" w:author="KJ Chow" w:date="2021-05-14T00:01:00Z"/>
              <w:rFonts w:ascii="Helvetica" w:eastAsiaTheme="minorEastAsia" w:hAnsi="Helvetica" w:cs="Helvetica"/>
              <w:noProof/>
              <w:sz w:val="22"/>
              <w:lang w:val="en-MY" w:eastAsia="zh-CN"/>
              <w:rPrChange w:id="184" w:author="KJ Chow" w:date="2021-05-14T01:08:00Z">
                <w:rPr>
                  <w:del w:id="185" w:author="KJ Chow" w:date="2021-05-14T00:01:00Z"/>
                  <w:rFonts w:asciiTheme="minorHAnsi" w:eastAsiaTheme="minorEastAsia" w:hAnsiTheme="minorHAnsi"/>
                  <w:noProof/>
                  <w:sz w:val="22"/>
                  <w:lang w:val="en-MY" w:eastAsia="zh-CN"/>
                </w:rPr>
              </w:rPrChange>
            </w:rPr>
          </w:pPr>
          <w:del w:id="186" w:author="KJ Chow" w:date="2021-05-14T00:01:00Z">
            <w:r w:rsidRPr="00131DAA" w:rsidDel="005F0FC8">
              <w:rPr>
                <w:rFonts w:ascii="Helvetica" w:hAnsi="Helvetica" w:cs="Helvetica"/>
                <w:noProof/>
                <w:rPrChange w:id="187" w:author="KJ Chow" w:date="2021-05-14T01:08:00Z">
                  <w:rPr>
                    <w:noProof/>
                  </w:rPr>
                </w:rPrChange>
              </w:rPr>
              <w:fldChar w:fldCharType="begin"/>
            </w:r>
            <w:r w:rsidRPr="00131DAA" w:rsidDel="005F0FC8">
              <w:rPr>
                <w:rFonts w:ascii="Helvetica" w:hAnsi="Helvetica" w:cs="Helvetica"/>
                <w:noProof/>
                <w:rPrChange w:id="188" w:author="KJ Chow" w:date="2021-05-14T01:08:00Z">
                  <w:rPr>
                    <w:noProof/>
                  </w:rPr>
                </w:rPrChange>
              </w:rPr>
              <w:delInstrText xml:space="preserve"> HYPERLINK \l "_Toc71416956" </w:delInstrText>
            </w:r>
            <w:r w:rsidRPr="00131DAA" w:rsidDel="005F0FC8">
              <w:rPr>
                <w:rFonts w:ascii="Helvetica" w:hAnsi="Helvetica" w:cs="Helvetica"/>
                <w:noProof/>
                <w:rPrChange w:id="189" w:author="KJ Chow" w:date="2021-05-14T01:08:00Z">
                  <w:rPr>
                    <w:noProof/>
                  </w:rPr>
                </w:rPrChange>
              </w:rPr>
              <w:fldChar w:fldCharType="separate"/>
            </w:r>
          </w:del>
          <w:ins w:id="190" w:author="KJ Chow" w:date="2021-05-14T01:11:00Z">
            <w:r w:rsidR="00131DAA">
              <w:rPr>
                <w:rFonts w:ascii="Helvetica" w:hAnsi="Helvetica" w:cs="Helvetica"/>
                <w:b/>
                <w:bCs/>
                <w:noProof/>
                <w:lang w:val="en-US"/>
              </w:rPr>
              <w:t>Error! Hyperlink reference not valid.</w:t>
            </w:r>
          </w:ins>
          <w:del w:id="191" w:author="KJ Chow" w:date="2021-05-14T00:01:00Z">
            <w:r w:rsidR="003672B2" w:rsidRPr="00131DAA" w:rsidDel="005F0FC8">
              <w:rPr>
                <w:rStyle w:val="Hyperlink"/>
                <w:rFonts w:ascii="Helvetica" w:hAnsi="Helvetica" w:cs="Helvetica"/>
                <w:b/>
                <w:bCs/>
                <w:noProof/>
              </w:rPr>
              <w:delText>Design Optimisation</w:delText>
            </w:r>
            <w:r w:rsidR="003672B2" w:rsidRPr="00131DAA" w:rsidDel="005F0FC8">
              <w:rPr>
                <w:rFonts w:ascii="Helvetica" w:hAnsi="Helvetica" w:cs="Helvetica"/>
                <w:noProof/>
                <w:webHidden/>
                <w:rPrChange w:id="192" w:author="KJ Chow" w:date="2021-05-14T01:08:00Z">
                  <w:rPr>
                    <w:noProof/>
                    <w:webHidden/>
                  </w:rPr>
                </w:rPrChange>
              </w:rPr>
              <w:tab/>
            </w:r>
            <w:r w:rsidR="003672B2" w:rsidRPr="00131DAA" w:rsidDel="005F0FC8">
              <w:rPr>
                <w:rFonts w:ascii="Helvetica" w:hAnsi="Helvetica" w:cs="Helvetica"/>
                <w:noProof/>
                <w:webHidden/>
                <w:rPrChange w:id="193" w:author="KJ Chow" w:date="2021-05-14T01:08:00Z">
                  <w:rPr>
                    <w:noProof/>
                    <w:webHidden/>
                  </w:rPr>
                </w:rPrChange>
              </w:rPr>
              <w:fldChar w:fldCharType="begin"/>
            </w:r>
            <w:r w:rsidR="003672B2" w:rsidRPr="00131DAA" w:rsidDel="005F0FC8">
              <w:rPr>
                <w:rFonts w:ascii="Helvetica" w:hAnsi="Helvetica" w:cs="Helvetica"/>
                <w:noProof/>
                <w:webHidden/>
                <w:rPrChange w:id="194" w:author="KJ Chow" w:date="2021-05-14T01:08:00Z">
                  <w:rPr>
                    <w:noProof/>
                    <w:webHidden/>
                  </w:rPr>
                </w:rPrChange>
              </w:rPr>
              <w:delInstrText xml:space="preserve"> PAGEREF _Toc71416956 \h </w:delInstrText>
            </w:r>
            <w:r w:rsidR="003672B2" w:rsidRPr="00131DAA" w:rsidDel="005F0FC8">
              <w:rPr>
                <w:rFonts w:ascii="Helvetica" w:hAnsi="Helvetica" w:cs="Helvetica"/>
                <w:noProof/>
                <w:webHidden/>
                <w:rPrChange w:id="195" w:author="KJ Chow" w:date="2021-05-14T01:08:00Z">
                  <w:rPr>
                    <w:rFonts w:ascii="Helvetica" w:hAnsi="Helvetica" w:cs="Helvetica"/>
                    <w:noProof/>
                    <w:webHidden/>
                  </w:rPr>
                </w:rPrChange>
              </w:rPr>
            </w:r>
            <w:r w:rsidR="003672B2" w:rsidRPr="00131DAA" w:rsidDel="005F0FC8">
              <w:rPr>
                <w:rFonts w:ascii="Helvetica" w:hAnsi="Helvetica" w:cs="Helvetica"/>
                <w:noProof/>
                <w:webHidden/>
                <w:rPrChange w:id="196" w:author="KJ Chow" w:date="2021-05-14T01:08:00Z">
                  <w:rPr>
                    <w:noProof/>
                    <w:webHidden/>
                  </w:rPr>
                </w:rPrChange>
              </w:rPr>
              <w:fldChar w:fldCharType="separate"/>
            </w:r>
            <w:r w:rsidR="003672B2" w:rsidRPr="00131DAA" w:rsidDel="005F0FC8">
              <w:rPr>
                <w:rFonts w:ascii="Helvetica" w:hAnsi="Helvetica" w:cs="Helvetica"/>
                <w:noProof/>
                <w:webHidden/>
                <w:rPrChange w:id="197" w:author="KJ Chow" w:date="2021-05-14T01:08:00Z">
                  <w:rPr>
                    <w:noProof/>
                    <w:webHidden/>
                  </w:rPr>
                </w:rPrChange>
              </w:rPr>
              <w:delText>8</w:delText>
            </w:r>
            <w:r w:rsidR="003672B2" w:rsidRPr="00131DAA" w:rsidDel="005F0FC8">
              <w:rPr>
                <w:rFonts w:ascii="Helvetica" w:hAnsi="Helvetica" w:cs="Helvetica"/>
                <w:noProof/>
                <w:webHidden/>
                <w:rPrChange w:id="198" w:author="KJ Chow" w:date="2021-05-14T01:08:00Z">
                  <w:rPr>
                    <w:noProof/>
                    <w:webHidden/>
                  </w:rPr>
                </w:rPrChange>
              </w:rPr>
              <w:fldChar w:fldCharType="end"/>
            </w:r>
            <w:r w:rsidRPr="00131DAA" w:rsidDel="005F0FC8">
              <w:rPr>
                <w:rFonts w:ascii="Helvetica" w:hAnsi="Helvetica" w:cs="Helvetica"/>
                <w:noProof/>
                <w:rPrChange w:id="199" w:author="KJ Chow" w:date="2021-05-14T01:08:00Z">
                  <w:rPr>
                    <w:noProof/>
                  </w:rPr>
                </w:rPrChange>
              </w:rPr>
              <w:fldChar w:fldCharType="end"/>
            </w:r>
          </w:del>
        </w:p>
        <w:p w14:paraId="184F86E5" w14:textId="67DB2D68" w:rsidR="003672B2" w:rsidRPr="00131DAA" w:rsidDel="005F0FC8" w:rsidRDefault="005F0FC8">
          <w:pPr>
            <w:pStyle w:val="TOC2"/>
            <w:tabs>
              <w:tab w:val="left" w:pos="880"/>
              <w:tab w:val="right" w:leader="dot" w:pos="9017"/>
            </w:tabs>
            <w:rPr>
              <w:del w:id="200" w:author="KJ Chow" w:date="2021-05-14T00:01:00Z"/>
              <w:rFonts w:ascii="Helvetica" w:eastAsiaTheme="minorEastAsia" w:hAnsi="Helvetica" w:cs="Helvetica"/>
              <w:noProof/>
              <w:sz w:val="22"/>
              <w:lang w:val="en-MY" w:eastAsia="zh-CN"/>
              <w:rPrChange w:id="201" w:author="KJ Chow" w:date="2021-05-14T01:08:00Z">
                <w:rPr>
                  <w:del w:id="202" w:author="KJ Chow" w:date="2021-05-14T00:01:00Z"/>
                  <w:rFonts w:asciiTheme="minorHAnsi" w:eastAsiaTheme="minorEastAsia" w:hAnsiTheme="minorHAnsi"/>
                  <w:noProof/>
                  <w:sz w:val="22"/>
                  <w:lang w:val="en-MY" w:eastAsia="zh-CN"/>
                </w:rPr>
              </w:rPrChange>
            </w:rPr>
          </w:pPr>
          <w:del w:id="203" w:author="KJ Chow" w:date="2021-05-14T00:01:00Z">
            <w:r w:rsidRPr="00131DAA" w:rsidDel="005F0FC8">
              <w:rPr>
                <w:rFonts w:ascii="Helvetica" w:hAnsi="Helvetica" w:cs="Helvetica"/>
                <w:noProof/>
                <w:rPrChange w:id="204" w:author="KJ Chow" w:date="2021-05-14T01:08:00Z">
                  <w:rPr>
                    <w:noProof/>
                  </w:rPr>
                </w:rPrChange>
              </w:rPr>
              <w:fldChar w:fldCharType="begin"/>
            </w:r>
            <w:r w:rsidRPr="00131DAA" w:rsidDel="005F0FC8">
              <w:rPr>
                <w:rFonts w:ascii="Helvetica" w:hAnsi="Helvetica" w:cs="Helvetica"/>
                <w:noProof/>
                <w:rPrChange w:id="205" w:author="KJ Chow" w:date="2021-05-14T01:08:00Z">
                  <w:rPr>
                    <w:noProof/>
                  </w:rPr>
                </w:rPrChange>
              </w:rPr>
              <w:delInstrText xml:space="preserve"> HYPERLINK \l "_Toc71416957" </w:delInstrText>
            </w:r>
            <w:r w:rsidRPr="00131DAA" w:rsidDel="005F0FC8">
              <w:rPr>
                <w:rFonts w:ascii="Helvetica" w:hAnsi="Helvetica" w:cs="Helvetica"/>
                <w:noProof/>
                <w:rPrChange w:id="206" w:author="KJ Chow" w:date="2021-05-14T01:08:00Z">
                  <w:rPr>
                    <w:noProof/>
                  </w:rPr>
                </w:rPrChange>
              </w:rPr>
              <w:fldChar w:fldCharType="separate"/>
            </w:r>
          </w:del>
          <w:ins w:id="207" w:author="KJ Chow" w:date="2021-05-14T01:11:00Z">
            <w:r w:rsidR="00131DAA">
              <w:rPr>
                <w:rFonts w:ascii="Helvetica" w:hAnsi="Helvetica" w:cs="Helvetica"/>
                <w:b/>
                <w:bCs/>
                <w:noProof/>
                <w:lang w:val="en-US"/>
              </w:rPr>
              <w:t>Error! Hyperlink reference not valid.</w:t>
            </w:r>
          </w:ins>
          <w:del w:id="208" w:author="KJ Chow" w:date="2021-05-14T00:01:00Z">
            <w:r w:rsidR="003672B2" w:rsidRPr="00131DAA" w:rsidDel="005F0FC8">
              <w:rPr>
                <w:rStyle w:val="Hyperlink"/>
                <w:rFonts w:ascii="Helvetica" w:hAnsi="Helvetica" w:cs="Helvetica"/>
                <w:b/>
                <w:bCs/>
                <w:noProof/>
              </w:rPr>
              <w:delText>2.4</w:delText>
            </w:r>
            <w:r w:rsidR="003672B2" w:rsidRPr="00131DAA" w:rsidDel="005F0FC8">
              <w:rPr>
                <w:rFonts w:ascii="Helvetica" w:eastAsiaTheme="minorEastAsia" w:hAnsi="Helvetica" w:cs="Helvetica"/>
                <w:noProof/>
                <w:lang w:val="en-MY" w:eastAsia="zh-CN"/>
                <w:rPrChange w:id="209" w:author="KJ Chow" w:date="2021-05-14T01:08:00Z">
                  <w:rPr>
                    <w:rFonts w:eastAsiaTheme="minorEastAsia"/>
                    <w:noProof/>
                    <w:lang w:val="en-MY" w:eastAsia="zh-CN"/>
                  </w:rPr>
                </w:rPrChange>
              </w:rPr>
              <w:tab/>
            </w:r>
            <w:r w:rsidR="003672B2" w:rsidRPr="00131DAA" w:rsidDel="005F0FC8">
              <w:rPr>
                <w:rStyle w:val="Hyperlink"/>
                <w:rFonts w:ascii="Helvetica" w:hAnsi="Helvetica" w:cs="Helvetica"/>
                <w:b/>
                <w:bCs/>
                <w:noProof/>
              </w:rPr>
              <w:delText>Further Numerical Study</w:delText>
            </w:r>
            <w:r w:rsidR="003672B2" w:rsidRPr="00131DAA" w:rsidDel="005F0FC8">
              <w:rPr>
                <w:rFonts w:ascii="Helvetica" w:hAnsi="Helvetica" w:cs="Helvetica"/>
                <w:noProof/>
                <w:webHidden/>
                <w:rPrChange w:id="210" w:author="KJ Chow" w:date="2021-05-14T01:08:00Z">
                  <w:rPr>
                    <w:noProof/>
                    <w:webHidden/>
                  </w:rPr>
                </w:rPrChange>
              </w:rPr>
              <w:tab/>
            </w:r>
            <w:r w:rsidR="003672B2" w:rsidRPr="00131DAA" w:rsidDel="005F0FC8">
              <w:rPr>
                <w:rFonts w:ascii="Helvetica" w:hAnsi="Helvetica" w:cs="Helvetica"/>
                <w:noProof/>
                <w:webHidden/>
                <w:rPrChange w:id="211" w:author="KJ Chow" w:date="2021-05-14T01:08:00Z">
                  <w:rPr>
                    <w:noProof/>
                    <w:webHidden/>
                  </w:rPr>
                </w:rPrChange>
              </w:rPr>
              <w:fldChar w:fldCharType="begin"/>
            </w:r>
            <w:r w:rsidR="003672B2" w:rsidRPr="00131DAA" w:rsidDel="005F0FC8">
              <w:rPr>
                <w:rFonts w:ascii="Helvetica" w:hAnsi="Helvetica" w:cs="Helvetica"/>
                <w:noProof/>
                <w:webHidden/>
                <w:rPrChange w:id="212" w:author="KJ Chow" w:date="2021-05-14T01:08:00Z">
                  <w:rPr>
                    <w:noProof/>
                    <w:webHidden/>
                  </w:rPr>
                </w:rPrChange>
              </w:rPr>
              <w:delInstrText xml:space="preserve"> PAGEREF _Toc71416957 \h </w:delInstrText>
            </w:r>
            <w:r w:rsidR="003672B2" w:rsidRPr="00131DAA" w:rsidDel="005F0FC8">
              <w:rPr>
                <w:rFonts w:ascii="Helvetica" w:hAnsi="Helvetica" w:cs="Helvetica"/>
                <w:noProof/>
                <w:webHidden/>
                <w:rPrChange w:id="213" w:author="KJ Chow" w:date="2021-05-14T01:08:00Z">
                  <w:rPr>
                    <w:rFonts w:ascii="Helvetica" w:hAnsi="Helvetica" w:cs="Helvetica"/>
                    <w:noProof/>
                    <w:webHidden/>
                  </w:rPr>
                </w:rPrChange>
              </w:rPr>
            </w:r>
            <w:r w:rsidR="003672B2" w:rsidRPr="00131DAA" w:rsidDel="005F0FC8">
              <w:rPr>
                <w:rFonts w:ascii="Helvetica" w:hAnsi="Helvetica" w:cs="Helvetica"/>
                <w:noProof/>
                <w:webHidden/>
                <w:rPrChange w:id="214" w:author="KJ Chow" w:date="2021-05-14T01:08:00Z">
                  <w:rPr>
                    <w:noProof/>
                    <w:webHidden/>
                  </w:rPr>
                </w:rPrChange>
              </w:rPr>
              <w:fldChar w:fldCharType="separate"/>
            </w:r>
            <w:r w:rsidR="003672B2" w:rsidRPr="00131DAA" w:rsidDel="005F0FC8">
              <w:rPr>
                <w:rFonts w:ascii="Helvetica" w:hAnsi="Helvetica" w:cs="Helvetica"/>
                <w:noProof/>
                <w:webHidden/>
                <w:rPrChange w:id="215" w:author="KJ Chow" w:date="2021-05-14T01:08:00Z">
                  <w:rPr>
                    <w:noProof/>
                    <w:webHidden/>
                  </w:rPr>
                </w:rPrChange>
              </w:rPr>
              <w:delText>9</w:delText>
            </w:r>
            <w:r w:rsidR="003672B2" w:rsidRPr="00131DAA" w:rsidDel="005F0FC8">
              <w:rPr>
                <w:rFonts w:ascii="Helvetica" w:hAnsi="Helvetica" w:cs="Helvetica"/>
                <w:noProof/>
                <w:webHidden/>
                <w:rPrChange w:id="216" w:author="KJ Chow" w:date="2021-05-14T01:08:00Z">
                  <w:rPr>
                    <w:noProof/>
                    <w:webHidden/>
                  </w:rPr>
                </w:rPrChange>
              </w:rPr>
              <w:fldChar w:fldCharType="end"/>
            </w:r>
            <w:r w:rsidRPr="00131DAA" w:rsidDel="005F0FC8">
              <w:rPr>
                <w:rFonts w:ascii="Helvetica" w:hAnsi="Helvetica" w:cs="Helvetica"/>
                <w:noProof/>
                <w:rPrChange w:id="217" w:author="KJ Chow" w:date="2021-05-14T01:08:00Z">
                  <w:rPr>
                    <w:noProof/>
                  </w:rPr>
                </w:rPrChange>
              </w:rPr>
              <w:fldChar w:fldCharType="end"/>
            </w:r>
          </w:del>
        </w:p>
        <w:p w14:paraId="3DF6C5B3" w14:textId="1F4A3F02" w:rsidR="003672B2" w:rsidRPr="00131DAA" w:rsidDel="005F0FC8" w:rsidRDefault="005F0FC8">
          <w:pPr>
            <w:pStyle w:val="TOC3"/>
            <w:tabs>
              <w:tab w:val="right" w:leader="dot" w:pos="9017"/>
            </w:tabs>
            <w:rPr>
              <w:del w:id="218" w:author="KJ Chow" w:date="2021-05-14T00:01:00Z"/>
              <w:rFonts w:ascii="Helvetica" w:eastAsiaTheme="minorEastAsia" w:hAnsi="Helvetica" w:cs="Helvetica"/>
              <w:noProof/>
              <w:sz w:val="22"/>
              <w:lang w:val="en-MY" w:eastAsia="zh-CN"/>
              <w:rPrChange w:id="219" w:author="KJ Chow" w:date="2021-05-14T01:08:00Z">
                <w:rPr>
                  <w:del w:id="220" w:author="KJ Chow" w:date="2021-05-14T00:01:00Z"/>
                  <w:rFonts w:asciiTheme="minorHAnsi" w:eastAsiaTheme="minorEastAsia" w:hAnsiTheme="minorHAnsi"/>
                  <w:noProof/>
                  <w:sz w:val="22"/>
                  <w:lang w:val="en-MY" w:eastAsia="zh-CN"/>
                </w:rPr>
              </w:rPrChange>
            </w:rPr>
          </w:pPr>
          <w:del w:id="221" w:author="KJ Chow" w:date="2021-05-14T00:01:00Z">
            <w:r w:rsidRPr="00131DAA" w:rsidDel="005F0FC8">
              <w:rPr>
                <w:rFonts w:ascii="Helvetica" w:hAnsi="Helvetica" w:cs="Helvetica"/>
                <w:noProof/>
                <w:rPrChange w:id="222" w:author="KJ Chow" w:date="2021-05-14T01:08:00Z">
                  <w:rPr>
                    <w:noProof/>
                  </w:rPr>
                </w:rPrChange>
              </w:rPr>
              <w:fldChar w:fldCharType="begin"/>
            </w:r>
            <w:r w:rsidRPr="00131DAA" w:rsidDel="005F0FC8">
              <w:rPr>
                <w:rFonts w:ascii="Helvetica" w:hAnsi="Helvetica" w:cs="Helvetica"/>
                <w:noProof/>
                <w:rPrChange w:id="223" w:author="KJ Chow" w:date="2021-05-14T01:08:00Z">
                  <w:rPr>
                    <w:noProof/>
                  </w:rPr>
                </w:rPrChange>
              </w:rPr>
              <w:delInstrText xml:space="preserve"> HYPERLINK \l "_Toc71416958" </w:delInstrText>
            </w:r>
            <w:r w:rsidRPr="00131DAA" w:rsidDel="005F0FC8">
              <w:rPr>
                <w:rFonts w:ascii="Helvetica" w:hAnsi="Helvetica" w:cs="Helvetica"/>
                <w:noProof/>
                <w:rPrChange w:id="224" w:author="KJ Chow" w:date="2021-05-14T01:08:00Z">
                  <w:rPr>
                    <w:noProof/>
                  </w:rPr>
                </w:rPrChange>
              </w:rPr>
              <w:fldChar w:fldCharType="separate"/>
            </w:r>
          </w:del>
          <w:ins w:id="225" w:author="KJ Chow" w:date="2021-05-14T01:11:00Z">
            <w:r w:rsidR="00131DAA">
              <w:rPr>
                <w:rFonts w:ascii="Helvetica" w:hAnsi="Helvetica" w:cs="Helvetica"/>
                <w:b/>
                <w:bCs/>
                <w:noProof/>
                <w:lang w:val="en-US"/>
              </w:rPr>
              <w:t>Error! Hyperlink reference not valid.</w:t>
            </w:r>
          </w:ins>
          <w:del w:id="226" w:author="KJ Chow" w:date="2021-05-14T00:01:00Z">
            <w:r w:rsidR="003672B2" w:rsidRPr="00131DAA" w:rsidDel="005F0FC8">
              <w:rPr>
                <w:rStyle w:val="Hyperlink"/>
                <w:rFonts w:ascii="Helvetica" w:hAnsi="Helvetica" w:cs="Helvetica"/>
                <w:b/>
                <w:bCs/>
                <w:noProof/>
              </w:rPr>
              <w:delText>K-Exponent Scaling [need reduce]</w:delText>
            </w:r>
            <w:r w:rsidR="003672B2" w:rsidRPr="00131DAA" w:rsidDel="005F0FC8">
              <w:rPr>
                <w:rFonts w:ascii="Helvetica" w:hAnsi="Helvetica" w:cs="Helvetica"/>
                <w:noProof/>
                <w:webHidden/>
                <w:rPrChange w:id="227" w:author="KJ Chow" w:date="2021-05-14T01:08:00Z">
                  <w:rPr>
                    <w:noProof/>
                    <w:webHidden/>
                  </w:rPr>
                </w:rPrChange>
              </w:rPr>
              <w:tab/>
            </w:r>
            <w:r w:rsidR="003672B2" w:rsidRPr="00131DAA" w:rsidDel="005F0FC8">
              <w:rPr>
                <w:rFonts w:ascii="Helvetica" w:hAnsi="Helvetica" w:cs="Helvetica"/>
                <w:noProof/>
                <w:webHidden/>
                <w:rPrChange w:id="228" w:author="KJ Chow" w:date="2021-05-14T01:08:00Z">
                  <w:rPr>
                    <w:noProof/>
                    <w:webHidden/>
                  </w:rPr>
                </w:rPrChange>
              </w:rPr>
              <w:fldChar w:fldCharType="begin"/>
            </w:r>
            <w:r w:rsidR="003672B2" w:rsidRPr="00131DAA" w:rsidDel="005F0FC8">
              <w:rPr>
                <w:rFonts w:ascii="Helvetica" w:hAnsi="Helvetica" w:cs="Helvetica"/>
                <w:noProof/>
                <w:webHidden/>
                <w:rPrChange w:id="229" w:author="KJ Chow" w:date="2021-05-14T01:08:00Z">
                  <w:rPr>
                    <w:noProof/>
                    <w:webHidden/>
                  </w:rPr>
                </w:rPrChange>
              </w:rPr>
              <w:delInstrText xml:space="preserve"> PAGEREF _Toc71416958 \h </w:delInstrText>
            </w:r>
            <w:r w:rsidR="003672B2" w:rsidRPr="00131DAA" w:rsidDel="005F0FC8">
              <w:rPr>
                <w:rFonts w:ascii="Helvetica" w:hAnsi="Helvetica" w:cs="Helvetica"/>
                <w:noProof/>
                <w:webHidden/>
                <w:rPrChange w:id="230" w:author="KJ Chow" w:date="2021-05-14T01:08:00Z">
                  <w:rPr>
                    <w:rFonts w:ascii="Helvetica" w:hAnsi="Helvetica" w:cs="Helvetica"/>
                    <w:noProof/>
                    <w:webHidden/>
                  </w:rPr>
                </w:rPrChange>
              </w:rPr>
            </w:r>
            <w:r w:rsidR="003672B2" w:rsidRPr="00131DAA" w:rsidDel="005F0FC8">
              <w:rPr>
                <w:rFonts w:ascii="Helvetica" w:hAnsi="Helvetica" w:cs="Helvetica"/>
                <w:noProof/>
                <w:webHidden/>
                <w:rPrChange w:id="231" w:author="KJ Chow" w:date="2021-05-14T01:08:00Z">
                  <w:rPr>
                    <w:noProof/>
                    <w:webHidden/>
                  </w:rPr>
                </w:rPrChange>
              </w:rPr>
              <w:fldChar w:fldCharType="separate"/>
            </w:r>
            <w:r w:rsidR="003672B2" w:rsidRPr="00131DAA" w:rsidDel="005F0FC8">
              <w:rPr>
                <w:rFonts w:ascii="Helvetica" w:hAnsi="Helvetica" w:cs="Helvetica"/>
                <w:noProof/>
                <w:webHidden/>
                <w:rPrChange w:id="232" w:author="KJ Chow" w:date="2021-05-14T01:08:00Z">
                  <w:rPr>
                    <w:noProof/>
                    <w:webHidden/>
                  </w:rPr>
                </w:rPrChange>
              </w:rPr>
              <w:delText>9</w:delText>
            </w:r>
            <w:r w:rsidR="003672B2" w:rsidRPr="00131DAA" w:rsidDel="005F0FC8">
              <w:rPr>
                <w:rFonts w:ascii="Helvetica" w:hAnsi="Helvetica" w:cs="Helvetica"/>
                <w:noProof/>
                <w:webHidden/>
                <w:rPrChange w:id="233" w:author="KJ Chow" w:date="2021-05-14T01:08:00Z">
                  <w:rPr>
                    <w:noProof/>
                    <w:webHidden/>
                  </w:rPr>
                </w:rPrChange>
              </w:rPr>
              <w:fldChar w:fldCharType="end"/>
            </w:r>
            <w:r w:rsidRPr="00131DAA" w:rsidDel="005F0FC8">
              <w:rPr>
                <w:rFonts w:ascii="Helvetica" w:hAnsi="Helvetica" w:cs="Helvetica"/>
                <w:noProof/>
                <w:rPrChange w:id="234" w:author="KJ Chow" w:date="2021-05-14T01:08:00Z">
                  <w:rPr>
                    <w:noProof/>
                  </w:rPr>
                </w:rPrChange>
              </w:rPr>
              <w:fldChar w:fldCharType="end"/>
            </w:r>
          </w:del>
        </w:p>
        <w:p w14:paraId="3F0B3AF2" w14:textId="420BD780" w:rsidR="003672B2" w:rsidRPr="00131DAA" w:rsidDel="005F0FC8" w:rsidRDefault="005F0FC8">
          <w:pPr>
            <w:pStyle w:val="TOC3"/>
            <w:tabs>
              <w:tab w:val="right" w:leader="dot" w:pos="9017"/>
            </w:tabs>
            <w:rPr>
              <w:del w:id="235" w:author="KJ Chow" w:date="2021-05-14T00:01:00Z"/>
              <w:rFonts w:ascii="Helvetica" w:eastAsiaTheme="minorEastAsia" w:hAnsi="Helvetica" w:cs="Helvetica"/>
              <w:noProof/>
              <w:sz w:val="22"/>
              <w:lang w:val="en-MY" w:eastAsia="zh-CN"/>
              <w:rPrChange w:id="236" w:author="KJ Chow" w:date="2021-05-14T01:08:00Z">
                <w:rPr>
                  <w:del w:id="237" w:author="KJ Chow" w:date="2021-05-14T00:01:00Z"/>
                  <w:rFonts w:asciiTheme="minorHAnsi" w:eastAsiaTheme="minorEastAsia" w:hAnsiTheme="minorHAnsi"/>
                  <w:noProof/>
                  <w:sz w:val="22"/>
                  <w:lang w:val="en-MY" w:eastAsia="zh-CN"/>
                </w:rPr>
              </w:rPrChange>
            </w:rPr>
          </w:pPr>
          <w:del w:id="238" w:author="KJ Chow" w:date="2021-05-14T00:01:00Z">
            <w:r w:rsidRPr="00131DAA" w:rsidDel="005F0FC8">
              <w:rPr>
                <w:rFonts w:ascii="Helvetica" w:hAnsi="Helvetica" w:cs="Helvetica"/>
                <w:noProof/>
                <w:rPrChange w:id="239" w:author="KJ Chow" w:date="2021-05-14T01:08:00Z">
                  <w:rPr>
                    <w:noProof/>
                  </w:rPr>
                </w:rPrChange>
              </w:rPr>
              <w:fldChar w:fldCharType="begin"/>
            </w:r>
            <w:r w:rsidRPr="00131DAA" w:rsidDel="005F0FC8">
              <w:rPr>
                <w:rFonts w:ascii="Helvetica" w:hAnsi="Helvetica" w:cs="Helvetica"/>
                <w:noProof/>
                <w:rPrChange w:id="240" w:author="KJ Chow" w:date="2021-05-14T01:08:00Z">
                  <w:rPr>
                    <w:noProof/>
                  </w:rPr>
                </w:rPrChange>
              </w:rPr>
              <w:delInstrText xml:space="preserve"> HYPERLINK \l "_Toc71416959" </w:delInstrText>
            </w:r>
            <w:r w:rsidRPr="00131DAA" w:rsidDel="005F0FC8">
              <w:rPr>
                <w:rFonts w:ascii="Helvetica" w:hAnsi="Helvetica" w:cs="Helvetica"/>
                <w:noProof/>
                <w:rPrChange w:id="241" w:author="KJ Chow" w:date="2021-05-14T01:08:00Z">
                  <w:rPr>
                    <w:noProof/>
                  </w:rPr>
                </w:rPrChange>
              </w:rPr>
              <w:fldChar w:fldCharType="separate"/>
            </w:r>
          </w:del>
          <w:ins w:id="242" w:author="KJ Chow" w:date="2021-05-14T01:11:00Z">
            <w:r w:rsidR="00131DAA">
              <w:rPr>
                <w:rFonts w:ascii="Helvetica" w:hAnsi="Helvetica" w:cs="Helvetica"/>
                <w:b/>
                <w:bCs/>
                <w:noProof/>
                <w:lang w:val="en-US"/>
              </w:rPr>
              <w:t>Error! Hyperlink reference not valid.</w:t>
            </w:r>
          </w:ins>
          <w:del w:id="243" w:author="KJ Chow" w:date="2021-05-14T00:01:00Z">
            <w:r w:rsidR="003672B2" w:rsidRPr="00131DAA" w:rsidDel="005F0FC8">
              <w:rPr>
                <w:rStyle w:val="Hyperlink"/>
                <w:rFonts w:ascii="Helvetica" w:hAnsi="Helvetica" w:cs="Helvetica"/>
                <w:b/>
                <w:bCs/>
                <w:noProof/>
              </w:rPr>
              <w:delText>Torque Analysis</w:delText>
            </w:r>
            <w:r w:rsidR="003672B2" w:rsidRPr="00131DAA" w:rsidDel="005F0FC8">
              <w:rPr>
                <w:rFonts w:ascii="Helvetica" w:hAnsi="Helvetica" w:cs="Helvetica"/>
                <w:noProof/>
                <w:webHidden/>
                <w:rPrChange w:id="244" w:author="KJ Chow" w:date="2021-05-14T01:08:00Z">
                  <w:rPr>
                    <w:noProof/>
                    <w:webHidden/>
                  </w:rPr>
                </w:rPrChange>
              </w:rPr>
              <w:tab/>
            </w:r>
            <w:r w:rsidR="003672B2" w:rsidRPr="00131DAA" w:rsidDel="005F0FC8">
              <w:rPr>
                <w:rFonts w:ascii="Helvetica" w:hAnsi="Helvetica" w:cs="Helvetica"/>
                <w:noProof/>
                <w:webHidden/>
                <w:rPrChange w:id="245" w:author="KJ Chow" w:date="2021-05-14T01:08:00Z">
                  <w:rPr>
                    <w:noProof/>
                    <w:webHidden/>
                  </w:rPr>
                </w:rPrChange>
              </w:rPr>
              <w:fldChar w:fldCharType="begin"/>
            </w:r>
            <w:r w:rsidR="003672B2" w:rsidRPr="00131DAA" w:rsidDel="005F0FC8">
              <w:rPr>
                <w:rFonts w:ascii="Helvetica" w:hAnsi="Helvetica" w:cs="Helvetica"/>
                <w:noProof/>
                <w:webHidden/>
                <w:rPrChange w:id="246" w:author="KJ Chow" w:date="2021-05-14T01:08:00Z">
                  <w:rPr>
                    <w:noProof/>
                    <w:webHidden/>
                  </w:rPr>
                </w:rPrChange>
              </w:rPr>
              <w:delInstrText xml:space="preserve"> PAGEREF _Toc71416959 \h </w:delInstrText>
            </w:r>
            <w:r w:rsidR="003672B2" w:rsidRPr="00131DAA" w:rsidDel="005F0FC8">
              <w:rPr>
                <w:rFonts w:ascii="Helvetica" w:hAnsi="Helvetica" w:cs="Helvetica"/>
                <w:noProof/>
                <w:webHidden/>
                <w:rPrChange w:id="247" w:author="KJ Chow" w:date="2021-05-14T01:08:00Z">
                  <w:rPr>
                    <w:rFonts w:ascii="Helvetica" w:hAnsi="Helvetica" w:cs="Helvetica"/>
                    <w:noProof/>
                    <w:webHidden/>
                  </w:rPr>
                </w:rPrChange>
              </w:rPr>
            </w:r>
            <w:r w:rsidR="003672B2" w:rsidRPr="00131DAA" w:rsidDel="005F0FC8">
              <w:rPr>
                <w:rFonts w:ascii="Helvetica" w:hAnsi="Helvetica" w:cs="Helvetica"/>
                <w:noProof/>
                <w:webHidden/>
                <w:rPrChange w:id="248" w:author="KJ Chow" w:date="2021-05-14T01:08:00Z">
                  <w:rPr>
                    <w:noProof/>
                    <w:webHidden/>
                  </w:rPr>
                </w:rPrChange>
              </w:rPr>
              <w:fldChar w:fldCharType="separate"/>
            </w:r>
            <w:r w:rsidR="003672B2" w:rsidRPr="00131DAA" w:rsidDel="005F0FC8">
              <w:rPr>
                <w:rFonts w:ascii="Helvetica" w:hAnsi="Helvetica" w:cs="Helvetica"/>
                <w:noProof/>
                <w:webHidden/>
                <w:rPrChange w:id="249" w:author="KJ Chow" w:date="2021-05-14T01:08:00Z">
                  <w:rPr>
                    <w:noProof/>
                    <w:webHidden/>
                  </w:rPr>
                </w:rPrChange>
              </w:rPr>
              <w:delText>10</w:delText>
            </w:r>
            <w:r w:rsidR="003672B2" w:rsidRPr="00131DAA" w:rsidDel="005F0FC8">
              <w:rPr>
                <w:rFonts w:ascii="Helvetica" w:hAnsi="Helvetica" w:cs="Helvetica"/>
                <w:noProof/>
                <w:webHidden/>
                <w:rPrChange w:id="250" w:author="KJ Chow" w:date="2021-05-14T01:08:00Z">
                  <w:rPr>
                    <w:noProof/>
                    <w:webHidden/>
                  </w:rPr>
                </w:rPrChange>
              </w:rPr>
              <w:fldChar w:fldCharType="end"/>
            </w:r>
            <w:r w:rsidRPr="00131DAA" w:rsidDel="005F0FC8">
              <w:rPr>
                <w:rFonts w:ascii="Helvetica" w:hAnsi="Helvetica" w:cs="Helvetica"/>
                <w:noProof/>
                <w:rPrChange w:id="251" w:author="KJ Chow" w:date="2021-05-14T01:08:00Z">
                  <w:rPr>
                    <w:noProof/>
                  </w:rPr>
                </w:rPrChange>
              </w:rPr>
              <w:fldChar w:fldCharType="end"/>
            </w:r>
          </w:del>
        </w:p>
        <w:p w14:paraId="2CE1245E" w14:textId="371C277D" w:rsidR="003672B2" w:rsidRPr="00131DAA" w:rsidDel="005F0FC8" w:rsidRDefault="005F0FC8">
          <w:pPr>
            <w:pStyle w:val="TOC2"/>
            <w:tabs>
              <w:tab w:val="left" w:pos="880"/>
              <w:tab w:val="right" w:leader="dot" w:pos="9017"/>
            </w:tabs>
            <w:rPr>
              <w:del w:id="252" w:author="KJ Chow" w:date="2021-05-14T00:01:00Z"/>
              <w:rFonts w:ascii="Helvetica" w:eastAsiaTheme="minorEastAsia" w:hAnsi="Helvetica" w:cs="Helvetica"/>
              <w:noProof/>
              <w:sz w:val="22"/>
              <w:lang w:val="en-MY" w:eastAsia="zh-CN"/>
              <w:rPrChange w:id="253" w:author="KJ Chow" w:date="2021-05-14T01:08:00Z">
                <w:rPr>
                  <w:del w:id="254" w:author="KJ Chow" w:date="2021-05-14T00:01:00Z"/>
                  <w:rFonts w:asciiTheme="minorHAnsi" w:eastAsiaTheme="minorEastAsia" w:hAnsiTheme="minorHAnsi"/>
                  <w:noProof/>
                  <w:sz w:val="22"/>
                  <w:lang w:val="en-MY" w:eastAsia="zh-CN"/>
                </w:rPr>
              </w:rPrChange>
            </w:rPr>
          </w:pPr>
          <w:del w:id="255" w:author="KJ Chow" w:date="2021-05-14T00:01:00Z">
            <w:r w:rsidRPr="00131DAA" w:rsidDel="005F0FC8">
              <w:rPr>
                <w:rFonts w:ascii="Helvetica" w:hAnsi="Helvetica" w:cs="Helvetica"/>
                <w:noProof/>
                <w:rPrChange w:id="256" w:author="KJ Chow" w:date="2021-05-14T01:08:00Z">
                  <w:rPr>
                    <w:noProof/>
                  </w:rPr>
                </w:rPrChange>
              </w:rPr>
              <w:fldChar w:fldCharType="begin"/>
            </w:r>
            <w:r w:rsidRPr="00131DAA" w:rsidDel="005F0FC8">
              <w:rPr>
                <w:rFonts w:ascii="Helvetica" w:hAnsi="Helvetica" w:cs="Helvetica"/>
                <w:noProof/>
                <w:rPrChange w:id="257" w:author="KJ Chow" w:date="2021-05-14T01:08:00Z">
                  <w:rPr>
                    <w:noProof/>
                  </w:rPr>
                </w:rPrChange>
              </w:rPr>
              <w:delInstrText xml:space="preserve"> HYPERLINK \l "_Toc71416960" </w:delInstrText>
            </w:r>
            <w:r w:rsidRPr="00131DAA" w:rsidDel="005F0FC8">
              <w:rPr>
                <w:rFonts w:ascii="Helvetica" w:hAnsi="Helvetica" w:cs="Helvetica"/>
                <w:noProof/>
                <w:rPrChange w:id="258" w:author="KJ Chow" w:date="2021-05-14T01:08:00Z">
                  <w:rPr>
                    <w:noProof/>
                  </w:rPr>
                </w:rPrChange>
              </w:rPr>
              <w:fldChar w:fldCharType="separate"/>
            </w:r>
          </w:del>
          <w:ins w:id="259" w:author="KJ Chow" w:date="2021-05-14T01:11:00Z">
            <w:r w:rsidR="00131DAA">
              <w:rPr>
                <w:rFonts w:ascii="Helvetica" w:hAnsi="Helvetica" w:cs="Helvetica"/>
                <w:b/>
                <w:bCs/>
                <w:noProof/>
                <w:lang w:val="en-US"/>
              </w:rPr>
              <w:t>Error! Hyperlink reference not valid.</w:t>
            </w:r>
          </w:ins>
          <w:del w:id="260" w:author="KJ Chow" w:date="2021-05-14T00:01:00Z">
            <w:r w:rsidR="003672B2" w:rsidRPr="00131DAA" w:rsidDel="005F0FC8">
              <w:rPr>
                <w:rStyle w:val="Hyperlink"/>
                <w:rFonts w:ascii="Helvetica" w:hAnsi="Helvetica" w:cs="Helvetica"/>
                <w:b/>
                <w:bCs/>
                <w:noProof/>
              </w:rPr>
              <w:delText>2.5</w:delText>
            </w:r>
            <w:r w:rsidR="003672B2" w:rsidRPr="00131DAA" w:rsidDel="005F0FC8">
              <w:rPr>
                <w:rFonts w:ascii="Helvetica" w:eastAsiaTheme="minorEastAsia" w:hAnsi="Helvetica" w:cs="Helvetica"/>
                <w:noProof/>
                <w:lang w:val="en-MY" w:eastAsia="zh-CN"/>
                <w:rPrChange w:id="261" w:author="KJ Chow" w:date="2021-05-14T01:08:00Z">
                  <w:rPr>
                    <w:rFonts w:eastAsiaTheme="minorEastAsia"/>
                    <w:noProof/>
                    <w:lang w:val="en-MY" w:eastAsia="zh-CN"/>
                  </w:rPr>
                </w:rPrChange>
              </w:rPr>
              <w:tab/>
            </w:r>
            <w:r w:rsidR="003672B2" w:rsidRPr="00131DAA" w:rsidDel="005F0FC8">
              <w:rPr>
                <w:rStyle w:val="Hyperlink"/>
                <w:rFonts w:ascii="Helvetica" w:hAnsi="Helvetica" w:cs="Helvetica"/>
                <w:b/>
                <w:bCs/>
                <w:noProof/>
              </w:rPr>
              <w:delText>CFD and Analytical Validation</w:delText>
            </w:r>
            <w:r w:rsidR="003672B2" w:rsidRPr="00131DAA" w:rsidDel="005F0FC8">
              <w:rPr>
                <w:rFonts w:ascii="Helvetica" w:hAnsi="Helvetica" w:cs="Helvetica"/>
                <w:noProof/>
                <w:webHidden/>
                <w:rPrChange w:id="262" w:author="KJ Chow" w:date="2021-05-14T01:08:00Z">
                  <w:rPr>
                    <w:noProof/>
                    <w:webHidden/>
                  </w:rPr>
                </w:rPrChange>
              </w:rPr>
              <w:tab/>
            </w:r>
            <w:r w:rsidR="003672B2" w:rsidRPr="00131DAA" w:rsidDel="005F0FC8">
              <w:rPr>
                <w:rFonts w:ascii="Helvetica" w:hAnsi="Helvetica" w:cs="Helvetica"/>
                <w:noProof/>
                <w:webHidden/>
                <w:rPrChange w:id="263" w:author="KJ Chow" w:date="2021-05-14T01:08:00Z">
                  <w:rPr>
                    <w:noProof/>
                    <w:webHidden/>
                  </w:rPr>
                </w:rPrChange>
              </w:rPr>
              <w:fldChar w:fldCharType="begin"/>
            </w:r>
            <w:r w:rsidR="003672B2" w:rsidRPr="00131DAA" w:rsidDel="005F0FC8">
              <w:rPr>
                <w:rFonts w:ascii="Helvetica" w:hAnsi="Helvetica" w:cs="Helvetica"/>
                <w:noProof/>
                <w:webHidden/>
                <w:rPrChange w:id="264" w:author="KJ Chow" w:date="2021-05-14T01:08:00Z">
                  <w:rPr>
                    <w:noProof/>
                    <w:webHidden/>
                  </w:rPr>
                </w:rPrChange>
              </w:rPr>
              <w:delInstrText xml:space="preserve"> PAGEREF _Toc71416960 \h </w:delInstrText>
            </w:r>
            <w:r w:rsidR="003672B2" w:rsidRPr="00131DAA" w:rsidDel="005F0FC8">
              <w:rPr>
                <w:rFonts w:ascii="Helvetica" w:hAnsi="Helvetica" w:cs="Helvetica"/>
                <w:noProof/>
                <w:webHidden/>
                <w:rPrChange w:id="265" w:author="KJ Chow" w:date="2021-05-14T01:08:00Z">
                  <w:rPr>
                    <w:rFonts w:ascii="Helvetica" w:hAnsi="Helvetica" w:cs="Helvetica"/>
                    <w:noProof/>
                    <w:webHidden/>
                  </w:rPr>
                </w:rPrChange>
              </w:rPr>
            </w:r>
            <w:r w:rsidR="003672B2" w:rsidRPr="00131DAA" w:rsidDel="005F0FC8">
              <w:rPr>
                <w:rFonts w:ascii="Helvetica" w:hAnsi="Helvetica" w:cs="Helvetica"/>
                <w:noProof/>
                <w:webHidden/>
                <w:rPrChange w:id="266" w:author="KJ Chow" w:date="2021-05-14T01:08:00Z">
                  <w:rPr>
                    <w:noProof/>
                    <w:webHidden/>
                  </w:rPr>
                </w:rPrChange>
              </w:rPr>
              <w:fldChar w:fldCharType="separate"/>
            </w:r>
            <w:r w:rsidR="003672B2" w:rsidRPr="00131DAA" w:rsidDel="005F0FC8">
              <w:rPr>
                <w:rFonts w:ascii="Helvetica" w:hAnsi="Helvetica" w:cs="Helvetica"/>
                <w:noProof/>
                <w:webHidden/>
                <w:rPrChange w:id="267" w:author="KJ Chow" w:date="2021-05-14T01:08:00Z">
                  <w:rPr>
                    <w:noProof/>
                    <w:webHidden/>
                  </w:rPr>
                </w:rPrChange>
              </w:rPr>
              <w:delText>12</w:delText>
            </w:r>
            <w:r w:rsidR="003672B2" w:rsidRPr="00131DAA" w:rsidDel="005F0FC8">
              <w:rPr>
                <w:rFonts w:ascii="Helvetica" w:hAnsi="Helvetica" w:cs="Helvetica"/>
                <w:noProof/>
                <w:webHidden/>
                <w:rPrChange w:id="268" w:author="KJ Chow" w:date="2021-05-14T01:08:00Z">
                  <w:rPr>
                    <w:noProof/>
                    <w:webHidden/>
                  </w:rPr>
                </w:rPrChange>
              </w:rPr>
              <w:fldChar w:fldCharType="end"/>
            </w:r>
            <w:r w:rsidRPr="00131DAA" w:rsidDel="005F0FC8">
              <w:rPr>
                <w:rFonts w:ascii="Helvetica" w:hAnsi="Helvetica" w:cs="Helvetica"/>
                <w:noProof/>
                <w:rPrChange w:id="269" w:author="KJ Chow" w:date="2021-05-14T01:08:00Z">
                  <w:rPr>
                    <w:noProof/>
                  </w:rPr>
                </w:rPrChange>
              </w:rPr>
              <w:fldChar w:fldCharType="end"/>
            </w:r>
          </w:del>
        </w:p>
        <w:p w14:paraId="543CE471" w14:textId="4A4E830C" w:rsidR="003672B2" w:rsidRPr="00131DAA" w:rsidDel="005F0FC8" w:rsidRDefault="005F0FC8">
          <w:pPr>
            <w:pStyle w:val="TOC2"/>
            <w:tabs>
              <w:tab w:val="left" w:pos="880"/>
              <w:tab w:val="right" w:leader="dot" w:pos="9017"/>
            </w:tabs>
            <w:rPr>
              <w:del w:id="270" w:author="KJ Chow" w:date="2021-05-14T00:01:00Z"/>
              <w:rFonts w:ascii="Helvetica" w:eastAsiaTheme="minorEastAsia" w:hAnsi="Helvetica" w:cs="Helvetica"/>
              <w:noProof/>
              <w:sz w:val="22"/>
              <w:lang w:val="en-MY" w:eastAsia="zh-CN"/>
              <w:rPrChange w:id="271" w:author="KJ Chow" w:date="2021-05-14T01:08:00Z">
                <w:rPr>
                  <w:del w:id="272" w:author="KJ Chow" w:date="2021-05-14T00:01:00Z"/>
                  <w:rFonts w:asciiTheme="minorHAnsi" w:eastAsiaTheme="minorEastAsia" w:hAnsiTheme="minorHAnsi"/>
                  <w:noProof/>
                  <w:sz w:val="22"/>
                  <w:lang w:val="en-MY" w:eastAsia="zh-CN"/>
                </w:rPr>
              </w:rPrChange>
            </w:rPr>
          </w:pPr>
          <w:del w:id="273" w:author="KJ Chow" w:date="2021-05-14T00:01:00Z">
            <w:r w:rsidRPr="00131DAA" w:rsidDel="005F0FC8">
              <w:rPr>
                <w:rFonts w:ascii="Helvetica" w:hAnsi="Helvetica" w:cs="Helvetica"/>
                <w:noProof/>
                <w:rPrChange w:id="274" w:author="KJ Chow" w:date="2021-05-14T01:08:00Z">
                  <w:rPr>
                    <w:noProof/>
                  </w:rPr>
                </w:rPrChange>
              </w:rPr>
              <w:fldChar w:fldCharType="begin"/>
            </w:r>
            <w:r w:rsidRPr="00131DAA" w:rsidDel="005F0FC8">
              <w:rPr>
                <w:rFonts w:ascii="Helvetica" w:hAnsi="Helvetica" w:cs="Helvetica"/>
                <w:noProof/>
                <w:rPrChange w:id="275" w:author="KJ Chow" w:date="2021-05-14T01:08:00Z">
                  <w:rPr>
                    <w:noProof/>
                  </w:rPr>
                </w:rPrChange>
              </w:rPr>
              <w:delInstrText xml:space="preserve"> HYPERLINK \l "_Toc71416961" </w:delInstrText>
            </w:r>
            <w:r w:rsidRPr="00131DAA" w:rsidDel="005F0FC8">
              <w:rPr>
                <w:rFonts w:ascii="Helvetica" w:hAnsi="Helvetica" w:cs="Helvetica"/>
                <w:noProof/>
                <w:rPrChange w:id="276" w:author="KJ Chow" w:date="2021-05-14T01:08:00Z">
                  <w:rPr>
                    <w:noProof/>
                  </w:rPr>
                </w:rPrChange>
              </w:rPr>
              <w:fldChar w:fldCharType="separate"/>
            </w:r>
          </w:del>
          <w:ins w:id="277" w:author="KJ Chow" w:date="2021-05-14T01:11:00Z">
            <w:r w:rsidR="00131DAA">
              <w:rPr>
                <w:rFonts w:ascii="Helvetica" w:hAnsi="Helvetica" w:cs="Helvetica"/>
                <w:b/>
                <w:bCs/>
                <w:noProof/>
                <w:lang w:val="en-US"/>
              </w:rPr>
              <w:t>Error! Hyperlink reference not valid.</w:t>
            </w:r>
          </w:ins>
          <w:del w:id="278" w:author="KJ Chow" w:date="2021-05-14T00:01:00Z">
            <w:r w:rsidR="003672B2" w:rsidRPr="00131DAA" w:rsidDel="005F0FC8">
              <w:rPr>
                <w:rStyle w:val="Hyperlink"/>
                <w:rFonts w:ascii="Helvetica" w:hAnsi="Helvetica" w:cs="Helvetica"/>
                <w:b/>
                <w:bCs/>
                <w:noProof/>
              </w:rPr>
              <w:delText>2.6</w:delText>
            </w:r>
            <w:r w:rsidR="003672B2" w:rsidRPr="00131DAA" w:rsidDel="005F0FC8">
              <w:rPr>
                <w:rFonts w:ascii="Helvetica" w:eastAsiaTheme="minorEastAsia" w:hAnsi="Helvetica" w:cs="Helvetica"/>
                <w:noProof/>
                <w:lang w:val="en-MY" w:eastAsia="zh-CN"/>
                <w:rPrChange w:id="279" w:author="KJ Chow" w:date="2021-05-14T01:08:00Z">
                  <w:rPr>
                    <w:rFonts w:eastAsiaTheme="minorEastAsia"/>
                    <w:noProof/>
                    <w:lang w:val="en-MY" w:eastAsia="zh-CN"/>
                  </w:rPr>
                </w:rPrChange>
              </w:rPr>
              <w:tab/>
            </w:r>
            <w:r w:rsidR="003672B2" w:rsidRPr="00131DAA" w:rsidDel="005F0FC8">
              <w:rPr>
                <w:rStyle w:val="Hyperlink"/>
                <w:rFonts w:ascii="Helvetica" w:hAnsi="Helvetica" w:cs="Helvetica"/>
                <w:b/>
                <w:bCs/>
                <w:noProof/>
              </w:rPr>
              <w:delText>Embedded programming</w:delText>
            </w:r>
            <w:r w:rsidR="003672B2" w:rsidRPr="00131DAA" w:rsidDel="005F0FC8">
              <w:rPr>
                <w:rFonts w:ascii="Helvetica" w:hAnsi="Helvetica" w:cs="Helvetica"/>
                <w:noProof/>
                <w:webHidden/>
                <w:rPrChange w:id="280" w:author="KJ Chow" w:date="2021-05-14T01:08:00Z">
                  <w:rPr>
                    <w:noProof/>
                    <w:webHidden/>
                  </w:rPr>
                </w:rPrChange>
              </w:rPr>
              <w:tab/>
            </w:r>
            <w:r w:rsidR="003672B2" w:rsidRPr="00131DAA" w:rsidDel="005F0FC8">
              <w:rPr>
                <w:rFonts w:ascii="Helvetica" w:hAnsi="Helvetica" w:cs="Helvetica"/>
                <w:noProof/>
                <w:webHidden/>
                <w:rPrChange w:id="281" w:author="KJ Chow" w:date="2021-05-14T01:08:00Z">
                  <w:rPr>
                    <w:noProof/>
                    <w:webHidden/>
                  </w:rPr>
                </w:rPrChange>
              </w:rPr>
              <w:fldChar w:fldCharType="begin"/>
            </w:r>
            <w:r w:rsidR="003672B2" w:rsidRPr="00131DAA" w:rsidDel="005F0FC8">
              <w:rPr>
                <w:rFonts w:ascii="Helvetica" w:hAnsi="Helvetica" w:cs="Helvetica"/>
                <w:noProof/>
                <w:webHidden/>
                <w:rPrChange w:id="282" w:author="KJ Chow" w:date="2021-05-14T01:08:00Z">
                  <w:rPr>
                    <w:noProof/>
                    <w:webHidden/>
                  </w:rPr>
                </w:rPrChange>
              </w:rPr>
              <w:delInstrText xml:space="preserve"> PAGEREF _Toc71416961 \h </w:delInstrText>
            </w:r>
            <w:r w:rsidR="003672B2" w:rsidRPr="00131DAA" w:rsidDel="005F0FC8">
              <w:rPr>
                <w:rFonts w:ascii="Helvetica" w:hAnsi="Helvetica" w:cs="Helvetica"/>
                <w:noProof/>
                <w:webHidden/>
                <w:rPrChange w:id="283" w:author="KJ Chow" w:date="2021-05-14T01:08:00Z">
                  <w:rPr>
                    <w:rFonts w:ascii="Helvetica" w:hAnsi="Helvetica" w:cs="Helvetica"/>
                    <w:noProof/>
                    <w:webHidden/>
                  </w:rPr>
                </w:rPrChange>
              </w:rPr>
            </w:r>
            <w:r w:rsidR="003672B2" w:rsidRPr="00131DAA" w:rsidDel="005F0FC8">
              <w:rPr>
                <w:rFonts w:ascii="Helvetica" w:hAnsi="Helvetica" w:cs="Helvetica"/>
                <w:noProof/>
                <w:webHidden/>
                <w:rPrChange w:id="284" w:author="KJ Chow" w:date="2021-05-14T01:08:00Z">
                  <w:rPr>
                    <w:noProof/>
                    <w:webHidden/>
                  </w:rPr>
                </w:rPrChange>
              </w:rPr>
              <w:fldChar w:fldCharType="separate"/>
            </w:r>
            <w:r w:rsidR="003672B2" w:rsidRPr="00131DAA" w:rsidDel="005F0FC8">
              <w:rPr>
                <w:rFonts w:ascii="Helvetica" w:hAnsi="Helvetica" w:cs="Helvetica"/>
                <w:noProof/>
                <w:webHidden/>
                <w:rPrChange w:id="285" w:author="KJ Chow" w:date="2021-05-14T01:08:00Z">
                  <w:rPr>
                    <w:noProof/>
                    <w:webHidden/>
                  </w:rPr>
                </w:rPrChange>
              </w:rPr>
              <w:delText>14</w:delText>
            </w:r>
            <w:r w:rsidR="003672B2" w:rsidRPr="00131DAA" w:rsidDel="005F0FC8">
              <w:rPr>
                <w:rFonts w:ascii="Helvetica" w:hAnsi="Helvetica" w:cs="Helvetica"/>
                <w:noProof/>
                <w:webHidden/>
                <w:rPrChange w:id="286" w:author="KJ Chow" w:date="2021-05-14T01:08:00Z">
                  <w:rPr>
                    <w:noProof/>
                    <w:webHidden/>
                  </w:rPr>
                </w:rPrChange>
              </w:rPr>
              <w:fldChar w:fldCharType="end"/>
            </w:r>
            <w:r w:rsidRPr="00131DAA" w:rsidDel="005F0FC8">
              <w:rPr>
                <w:rFonts w:ascii="Helvetica" w:hAnsi="Helvetica" w:cs="Helvetica"/>
                <w:noProof/>
                <w:rPrChange w:id="287" w:author="KJ Chow" w:date="2021-05-14T01:08:00Z">
                  <w:rPr>
                    <w:noProof/>
                  </w:rPr>
                </w:rPrChange>
              </w:rPr>
              <w:fldChar w:fldCharType="end"/>
            </w:r>
          </w:del>
        </w:p>
        <w:p w14:paraId="3F14A907" w14:textId="259AB3E5" w:rsidR="003672B2" w:rsidRPr="00131DAA" w:rsidDel="005F0FC8" w:rsidRDefault="005F0FC8">
          <w:pPr>
            <w:pStyle w:val="TOC2"/>
            <w:tabs>
              <w:tab w:val="left" w:pos="880"/>
              <w:tab w:val="right" w:leader="dot" w:pos="9017"/>
            </w:tabs>
            <w:rPr>
              <w:del w:id="288" w:author="KJ Chow" w:date="2021-05-14T00:01:00Z"/>
              <w:rFonts w:ascii="Helvetica" w:eastAsiaTheme="minorEastAsia" w:hAnsi="Helvetica" w:cs="Helvetica"/>
              <w:noProof/>
              <w:sz w:val="22"/>
              <w:lang w:val="en-MY" w:eastAsia="zh-CN"/>
              <w:rPrChange w:id="289" w:author="KJ Chow" w:date="2021-05-14T01:08:00Z">
                <w:rPr>
                  <w:del w:id="290" w:author="KJ Chow" w:date="2021-05-14T00:01:00Z"/>
                  <w:rFonts w:asciiTheme="minorHAnsi" w:eastAsiaTheme="minorEastAsia" w:hAnsiTheme="minorHAnsi"/>
                  <w:noProof/>
                  <w:sz w:val="22"/>
                  <w:lang w:val="en-MY" w:eastAsia="zh-CN"/>
                </w:rPr>
              </w:rPrChange>
            </w:rPr>
          </w:pPr>
          <w:del w:id="291" w:author="KJ Chow" w:date="2021-05-14T00:01:00Z">
            <w:r w:rsidRPr="00131DAA" w:rsidDel="005F0FC8">
              <w:rPr>
                <w:rFonts w:ascii="Helvetica" w:hAnsi="Helvetica" w:cs="Helvetica"/>
                <w:noProof/>
                <w:rPrChange w:id="292" w:author="KJ Chow" w:date="2021-05-14T01:08:00Z">
                  <w:rPr>
                    <w:noProof/>
                  </w:rPr>
                </w:rPrChange>
              </w:rPr>
              <w:fldChar w:fldCharType="begin"/>
            </w:r>
            <w:r w:rsidRPr="00131DAA" w:rsidDel="005F0FC8">
              <w:rPr>
                <w:rFonts w:ascii="Helvetica" w:hAnsi="Helvetica" w:cs="Helvetica"/>
                <w:noProof/>
                <w:rPrChange w:id="293" w:author="KJ Chow" w:date="2021-05-14T01:08:00Z">
                  <w:rPr>
                    <w:noProof/>
                  </w:rPr>
                </w:rPrChange>
              </w:rPr>
              <w:delInstrText xml:space="preserve"> HYPERLINK \l "_Toc71416962" </w:delInstrText>
            </w:r>
            <w:r w:rsidRPr="00131DAA" w:rsidDel="005F0FC8">
              <w:rPr>
                <w:rFonts w:ascii="Helvetica" w:hAnsi="Helvetica" w:cs="Helvetica"/>
                <w:noProof/>
                <w:rPrChange w:id="294" w:author="KJ Chow" w:date="2021-05-14T01:08:00Z">
                  <w:rPr>
                    <w:noProof/>
                  </w:rPr>
                </w:rPrChange>
              </w:rPr>
              <w:fldChar w:fldCharType="separate"/>
            </w:r>
          </w:del>
          <w:ins w:id="295" w:author="KJ Chow" w:date="2021-05-14T01:11:00Z">
            <w:r w:rsidR="00131DAA">
              <w:rPr>
                <w:rFonts w:ascii="Helvetica" w:hAnsi="Helvetica" w:cs="Helvetica"/>
                <w:b/>
                <w:bCs/>
                <w:noProof/>
                <w:lang w:val="en-US"/>
              </w:rPr>
              <w:t>Error! Hyperlink reference not valid.</w:t>
            </w:r>
          </w:ins>
          <w:del w:id="296" w:author="KJ Chow" w:date="2021-05-14T00:01:00Z">
            <w:r w:rsidR="003672B2" w:rsidRPr="00131DAA" w:rsidDel="005F0FC8">
              <w:rPr>
                <w:rStyle w:val="Hyperlink"/>
                <w:rFonts w:ascii="Helvetica" w:hAnsi="Helvetica" w:cs="Helvetica"/>
                <w:b/>
                <w:bCs/>
                <w:noProof/>
              </w:rPr>
              <w:delText>2.7</w:delText>
            </w:r>
            <w:r w:rsidR="003672B2" w:rsidRPr="00131DAA" w:rsidDel="005F0FC8">
              <w:rPr>
                <w:rFonts w:ascii="Helvetica" w:eastAsiaTheme="minorEastAsia" w:hAnsi="Helvetica" w:cs="Helvetica"/>
                <w:noProof/>
                <w:lang w:val="en-MY" w:eastAsia="zh-CN"/>
                <w:rPrChange w:id="297" w:author="KJ Chow" w:date="2021-05-14T01:08:00Z">
                  <w:rPr>
                    <w:rFonts w:eastAsiaTheme="minorEastAsia"/>
                    <w:noProof/>
                    <w:lang w:val="en-MY" w:eastAsia="zh-CN"/>
                  </w:rPr>
                </w:rPrChange>
              </w:rPr>
              <w:tab/>
            </w:r>
            <w:r w:rsidR="003672B2" w:rsidRPr="00131DAA" w:rsidDel="005F0FC8">
              <w:rPr>
                <w:rStyle w:val="Hyperlink"/>
                <w:rFonts w:ascii="Helvetica" w:hAnsi="Helvetica" w:cs="Helvetica"/>
                <w:b/>
                <w:bCs/>
                <w:noProof/>
              </w:rPr>
              <w:delText>Report Writing</w:delText>
            </w:r>
            <w:r w:rsidR="003672B2" w:rsidRPr="00131DAA" w:rsidDel="005F0FC8">
              <w:rPr>
                <w:rFonts w:ascii="Helvetica" w:hAnsi="Helvetica" w:cs="Helvetica"/>
                <w:noProof/>
                <w:webHidden/>
                <w:rPrChange w:id="298" w:author="KJ Chow" w:date="2021-05-14T01:08:00Z">
                  <w:rPr>
                    <w:noProof/>
                    <w:webHidden/>
                  </w:rPr>
                </w:rPrChange>
              </w:rPr>
              <w:tab/>
            </w:r>
            <w:r w:rsidR="003672B2" w:rsidRPr="00131DAA" w:rsidDel="005F0FC8">
              <w:rPr>
                <w:rFonts w:ascii="Helvetica" w:hAnsi="Helvetica" w:cs="Helvetica"/>
                <w:noProof/>
                <w:webHidden/>
                <w:rPrChange w:id="299" w:author="KJ Chow" w:date="2021-05-14T01:08:00Z">
                  <w:rPr>
                    <w:noProof/>
                    <w:webHidden/>
                  </w:rPr>
                </w:rPrChange>
              </w:rPr>
              <w:fldChar w:fldCharType="begin"/>
            </w:r>
            <w:r w:rsidR="003672B2" w:rsidRPr="00131DAA" w:rsidDel="005F0FC8">
              <w:rPr>
                <w:rFonts w:ascii="Helvetica" w:hAnsi="Helvetica" w:cs="Helvetica"/>
                <w:noProof/>
                <w:webHidden/>
                <w:rPrChange w:id="300" w:author="KJ Chow" w:date="2021-05-14T01:08:00Z">
                  <w:rPr>
                    <w:noProof/>
                    <w:webHidden/>
                  </w:rPr>
                </w:rPrChange>
              </w:rPr>
              <w:delInstrText xml:space="preserve"> PAGEREF _Toc71416962 \h </w:delInstrText>
            </w:r>
            <w:r w:rsidR="003672B2" w:rsidRPr="00131DAA" w:rsidDel="005F0FC8">
              <w:rPr>
                <w:rFonts w:ascii="Helvetica" w:hAnsi="Helvetica" w:cs="Helvetica"/>
                <w:noProof/>
                <w:webHidden/>
                <w:rPrChange w:id="301" w:author="KJ Chow" w:date="2021-05-14T01:08:00Z">
                  <w:rPr>
                    <w:rFonts w:ascii="Helvetica" w:hAnsi="Helvetica" w:cs="Helvetica"/>
                    <w:noProof/>
                    <w:webHidden/>
                  </w:rPr>
                </w:rPrChange>
              </w:rPr>
            </w:r>
            <w:r w:rsidR="003672B2" w:rsidRPr="00131DAA" w:rsidDel="005F0FC8">
              <w:rPr>
                <w:rFonts w:ascii="Helvetica" w:hAnsi="Helvetica" w:cs="Helvetica"/>
                <w:noProof/>
                <w:webHidden/>
                <w:rPrChange w:id="302" w:author="KJ Chow" w:date="2021-05-14T01:08:00Z">
                  <w:rPr>
                    <w:noProof/>
                    <w:webHidden/>
                  </w:rPr>
                </w:rPrChange>
              </w:rPr>
              <w:fldChar w:fldCharType="separate"/>
            </w:r>
            <w:r w:rsidR="003672B2" w:rsidRPr="00131DAA" w:rsidDel="005F0FC8">
              <w:rPr>
                <w:rFonts w:ascii="Helvetica" w:hAnsi="Helvetica" w:cs="Helvetica"/>
                <w:noProof/>
                <w:webHidden/>
                <w:rPrChange w:id="303" w:author="KJ Chow" w:date="2021-05-14T01:08:00Z">
                  <w:rPr>
                    <w:noProof/>
                    <w:webHidden/>
                  </w:rPr>
                </w:rPrChange>
              </w:rPr>
              <w:delText>14</w:delText>
            </w:r>
            <w:r w:rsidR="003672B2" w:rsidRPr="00131DAA" w:rsidDel="005F0FC8">
              <w:rPr>
                <w:rFonts w:ascii="Helvetica" w:hAnsi="Helvetica" w:cs="Helvetica"/>
                <w:noProof/>
                <w:webHidden/>
                <w:rPrChange w:id="304" w:author="KJ Chow" w:date="2021-05-14T01:08:00Z">
                  <w:rPr>
                    <w:noProof/>
                    <w:webHidden/>
                  </w:rPr>
                </w:rPrChange>
              </w:rPr>
              <w:fldChar w:fldCharType="end"/>
            </w:r>
            <w:r w:rsidRPr="00131DAA" w:rsidDel="005F0FC8">
              <w:rPr>
                <w:rFonts w:ascii="Helvetica" w:hAnsi="Helvetica" w:cs="Helvetica"/>
                <w:noProof/>
                <w:rPrChange w:id="305" w:author="KJ Chow" w:date="2021-05-14T01:08:00Z">
                  <w:rPr>
                    <w:noProof/>
                  </w:rPr>
                </w:rPrChange>
              </w:rPr>
              <w:fldChar w:fldCharType="end"/>
            </w:r>
          </w:del>
        </w:p>
        <w:p w14:paraId="16A5538D" w14:textId="40732527" w:rsidR="003672B2" w:rsidRPr="00131DAA" w:rsidDel="005F0FC8" w:rsidRDefault="005F0FC8">
          <w:pPr>
            <w:pStyle w:val="TOC1"/>
            <w:tabs>
              <w:tab w:val="left" w:pos="440"/>
              <w:tab w:val="right" w:leader="dot" w:pos="9017"/>
            </w:tabs>
            <w:rPr>
              <w:del w:id="306" w:author="KJ Chow" w:date="2021-05-14T00:01:00Z"/>
              <w:rFonts w:ascii="Helvetica" w:eastAsiaTheme="minorEastAsia" w:hAnsi="Helvetica" w:cs="Helvetica"/>
              <w:noProof/>
              <w:sz w:val="22"/>
              <w:lang w:val="en-MY" w:eastAsia="zh-CN"/>
              <w:rPrChange w:id="307" w:author="KJ Chow" w:date="2021-05-14T01:08:00Z">
                <w:rPr>
                  <w:del w:id="308" w:author="KJ Chow" w:date="2021-05-14T00:01:00Z"/>
                  <w:rFonts w:asciiTheme="minorHAnsi" w:eastAsiaTheme="minorEastAsia" w:hAnsiTheme="minorHAnsi"/>
                  <w:noProof/>
                  <w:sz w:val="22"/>
                  <w:lang w:val="en-MY" w:eastAsia="zh-CN"/>
                </w:rPr>
              </w:rPrChange>
            </w:rPr>
          </w:pPr>
          <w:del w:id="309" w:author="KJ Chow" w:date="2021-05-14T00:01:00Z">
            <w:r w:rsidRPr="00131DAA" w:rsidDel="005F0FC8">
              <w:rPr>
                <w:rFonts w:ascii="Helvetica" w:hAnsi="Helvetica" w:cs="Helvetica"/>
                <w:noProof/>
                <w:rPrChange w:id="310" w:author="KJ Chow" w:date="2021-05-14T01:08:00Z">
                  <w:rPr>
                    <w:noProof/>
                  </w:rPr>
                </w:rPrChange>
              </w:rPr>
              <w:fldChar w:fldCharType="begin"/>
            </w:r>
            <w:r w:rsidRPr="00131DAA" w:rsidDel="005F0FC8">
              <w:rPr>
                <w:rFonts w:ascii="Helvetica" w:hAnsi="Helvetica" w:cs="Helvetica"/>
                <w:noProof/>
                <w:rPrChange w:id="311" w:author="KJ Chow" w:date="2021-05-14T01:08:00Z">
                  <w:rPr>
                    <w:noProof/>
                  </w:rPr>
                </w:rPrChange>
              </w:rPr>
              <w:delInstrText xml:space="preserve"> HYPERLINK \l "_Toc71416963" </w:delInstrText>
            </w:r>
            <w:r w:rsidRPr="00131DAA" w:rsidDel="005F0FC8">
              <w:rPr>
                <w:rFonts w:ascii="Helvetica" w:hAnsi="Helvetica" w:cs="Helvetica"/>
                <w:noProof/>
                <w:rPrChange w:id="312" w:author="KJ Chow" w:date="2021-05-14T01:08:00Z">
                  <w:rPr>
                    <w:noProof/>
                  </w:rPr>
                </w:rPrChange>
              </w:rPr>
              <w:fldChar w:fldCharType="separate"/>
            </w:r>
          </w:del>
          <w:ins w:id="313" w:author="KJ Chow" w:date="2021-05-14T01:11:00Z">
            <w:r w:rsidR="00131DAA">
              <w:rPr>
                <w:rFonts w:ascii="Helvetica" w:hAnsi="Helvetica" w:cs="Helvetica"/>
                <w:b/>
                <w:bCs/>
                <w:noProof/>
                <w:lang w:val="en-US"/>
              </w:rPr>
              <w:t>Error! Hyperlink reference not valid.</w:t>
            </w:r>
          </w:ins>
          <w:del w:id="314" w:author="KJ Chow" w:date="2021-05-14T00:01:00Z">
            <w:r w:rsidR="003672B2" w:rsidRPr="00131DAA" w:rsidDel="005F0FC8">
              <w:rPr>
                <w:rStyle w:val="Hyperlink"/>
                <w:rFonts w:ascii="Helvetica" w:hAnsi="Helvetica" w:cs="Helvetica"/>
                <w:b/>
                <w:bCs/>
                <w:noProof/>
              </w:rPr>
              <w:delText>3.</w:delText>
            </w:r>
            <w:r w:rsidR="003672B2" w:rsidRPr="00131DAA" w:rsidDel="005F0FC8">
              <w:rPr>
                <w:rFonts w:ascii="Helvetica" w:eastAsiaTheme="minorEastAsia" w:hAnsi="Helvetica" w:cs="Helvetica"/>
                <w:noProof/>
                <w:lang w:val="en-MY" w:eastAsia="zh-CN"/>
                <w:rPrChange w:id="315" w:author="KJ Chow" w:date="2021-05-14T01:08:00Z">
                  <w:rPr>
                    <w:rFonts w:eastAsiaTheme="minorEastAsia"/>
                    <w:noProof/>
                    <w:lang w:val="en-MY" w:eastAsia="zh-CN"/>
                  </w:rPr>
                </w:rPrChange>
              </w:rPr>
              <w:tab/>
            </w:r>
            <w:r w:rsidR="003672B2" w:rsidRPr="00131DAA" w:rsidDel="005F0FC8">
              <w:rPr>
                <w:rStyle w:val="Hyperlink"/>
                <w:rFonts w:ascii="Helvetica" w:hAnsi="Helvetica" w:cs="Helvetica"/>
                <w:b/>
                <w:bCs/>
                <w:noProof/>
              </w:rPr>
              <w:delText>Key achievements</w:delText>
            </w:r>
            <w:r w:rsidR="003672B2" w:rsidRPr="00131DAA" w:rsidDel="005F0FC8">
              <w:rPr>
                <w:rFonts w:ascii="Helvetica" w:hAnsi="Helvetica" w:cs="Helvetica"/>
                <w:noProof/>
                <w:webHidden/>
                <w:rPrChange w:id="316" w:author="KJ Chow" w:date="2021-05-14T01:08:00Z">
                  <w:rPr>
                    <w:noProof/>
                    <w:webHidden/>
                  </w:rPr>
                </w:rPrChange>
              </w:rPr>
              <w:tab/>
            </w:r>
            <w:r w:rsidR="003672B2" w:rsidRPr="00131DAA" w:rsidDel="005F0FC8">
              <w:rPr>
                <w:rFonts w:ascii="Helvetica" w:hAnsi="Helvetica" w:cs="Helvetica"/>
                <w:noProof/>
                <w:webHidden/>
                <w:rPrChange w:id="317" w:author="KJ Chow" w:date="2021-05-14T01:08:00Z">
                  <w:rPr>
                    <w:noProof/>
                    <w:webHidden/>
                  </w:rPr>
                </w:rPrChange>
              </w:rPr>
              <w:fldChar w:fldCharType="begin"/>
            </w:r>
            <w:r w:rsidR="003672B2" w:rsidRPr="00131DAA" w:rsidDel="005F0FC8">
              <w:rPr>
                <w:rFonts w:ascii="Helvetica" w:hAnsi="Helvetica" w:cs="Helvetica"/>
                <w:noProof/>
                <w:webHidden/>
                <w:rPrChange w:id="318" w:author="KJ Chow" w:date="2021-05-14T01:08:00Z">
                  <w:rPr>
                    <w:noProof/>
                    <w:webHidden/>
                  </w:rPr>
                </w:rPrChange>
              </w:rPr>
              <w:delInstrText xml:space="preserve"> PAGEREF _Toc71416963 \h </w:delInstrText>
            </w:r>
            <w:r w:rsidR="003672B2" w:rsidRPr="00131DAA" w:rsidDel="005F0FC8">
              <w:rPr>
                <w:rFonts w:ascii="Helvetica" w:hAnsi="Helvetica" w:cs="Helvetica"/>
                <w:noProof/>
                <w:webHidden/>
                <w:rPrChange w:id="319" w:author="KJ Chow" w:date="2021-05-14T01:08:00Z">
                  <w:rPr>
                    <w:rFonts w:ascii="Helvetica" w:hAnsi="Helvetica" w:cs="Helvetica"/>
                    <w:noProof/>
                    <w:webHidden/>
                  </w:rPr>
                </w:rPrChange>
              </w:rPr>
            </w:r>
            <w:r w:rsidR="003672B2" w:rsidRPr="00131DAA" w:rsidDel="005F0FC8">
              <w:rPr>
                <w:rFonts w:ascii="Helvetica" w:hAnsi="Helvetica" w:cs="Helvetica"/>
                <w:noProof/>
                <w:webHidden/>
                <w:rPrChange w:id="320" w:author="KJ Chow" w:date="2021-05-14T01:08:00Z">
                  <w:rPr>
                    <w:noProof/>
                    <w:webHidden/>
                  </w:rPr>
                </w:rPrChange>
              </w:rPr>
              <w:fldChar w:fldCharType="separate"/>
            </w:r>
            <w:r w:rsidR="003672B2" w:rsidRPr="00131DAA" w:rsidDel="005F0FC8">
              <w:rPr>
                <w:rFonts w:ascii="Helvetica" w:hAnsi="Helvetica" w:cs="Helvetica"/>
                <w:noProof/>
                <w:webHidden/>
                <w:rPrChange w:id="321" w:author="KJ Chow" w:date="2021-05-14T01:08:00Z">
                  <w:rPr>
                    <w:noProof/>
                    <w:webHidden/>
                  </w:rPr>
                </w:rPrChange>
              </w:rPr>
              <w:delText>15</w:delText>
            </w:r>
            <w:r w:rsidR="003672B2" w:rsidRPr="00131DAA" w:rsidDel="005F0FC8">
              <w:rPr>
                <w:rFonts w:ascii="Helvetica" w:hAnsi="Helvetica" w:cs="Helvetica"/>
                <w:noProof/>
                <w:webHidden/>
                <w:rPrChange w:id="322" w:author="KJ Chow" w:date="2021-05-14T01:08:00Z">
                  <w:rPr>
                    <w:noProof/>
                    <w:webHidden/>
                  </w:rPr>
                </w:rPrChange>
              </w:rPr>
              <w:fldChar w:fldCharType="end"/>
            </w:r>
            <w:r w:rsidRPr="00131DAA" w:rsidDel="005F0FC8">
              <w:rPr>
                <w:rFonts w:ascii="Helvetica" w:hAnsi="Helvetica" w:cs="Helvetica"/>
                <w:noProof/>
                <w:rPrChange w:id="323" w:author="KJ Chow" w:date="2021-05-14T01:08:00Z">
                  <w:rPr>
                    <w:noProof/>
                  </w:rPr>
                </w:rPrChange>
              </w:rPr>
              <w:fldChar w:fldCharType="end"/>
            </w:r>
          </w:del>
        </w:p>
        <w:p w14:paraId="5F83122D" w14:textId="70D44030" w:rsidR="003672B2" w:rsidRPr="00131DAA" w:rsidDel="005F0FC8" w:rsidRDefault="005F0FC8">
          <w:pPr>
            <w:pStyle w:val="TOC1"/>
            <w:tabs>
              <w:tab w:val="left" w:pos="440"/>
              <w:tab w:val="right" w:leader="dot" w:pos="9017"/>
            </w:tabs>
            <w:rPr>
              <w:del w:id="324" w:author="KJ Chow" w:date="2021-05-14T00:01:00Z"/>
              <w:rFonts w:ascii="Helvetica" w:eastAsiaTheme="minorEastAsia" w:hAnsi="Helvetica" w:cs="Helvetica"/>
              <w:noProof/>
              <w:sz w:val="22"/>
              <w:lang w:val="en-MY" w:eastAsia="zh-CN"/>
              <w:rPrChange w:id="325" w:author="KJ Chow" w:date="2021-05-14T01:08:00Z">
                <w:rPr>
                  <w:del w:id="326" w:author="KJ Chow" w:date="2021-05-14T00:01:00Z"/>
                  <w:rFonts w:asciiTheme="minorHAnsi" w:eastAsiaTheme="minorEastAsia" w:hAnsiTheme="minorHAnsi"/>
                  <w:noProof/>
                  <w:sz w:val="22"/>
                  <w:lang w:val="en-MY" w:eastAsia="zh-CN"/>
                </w:rPr>
              </w:rPrChange>
            </w:rPr>
          </w:pPr>
          <w:del w:id="327" w:author="KJ Chow" w:date="2021-05-14T00:01:00Z">
            <w:r w:rsidRPr="00131DAA" w:rsidDel="005F0FC8">
              <w:rPr>
                <w:rFonts w:ascii="Helvetica" w:hAnsi="Helvetica" w:cs="Helvetica"/>
                <w:noProof/>
                <w:rPrChange w:id="328" w:author="KJ Chow" w:date="2021-05-14T01:08:00Z">
                  <w:rPr>
                    <w:noProof/>
                  </w:rPr>
                </w:rPrChange>
              </w:rPr>
              <w:fldChar w:fldCharType="begin"/>
            </w:r>
            <w:r w:rsidRPr="00131DAA" w:rsidDel="005F0FC8">
              <w:rPr>
                <w:rFonts w:ascii="Helvetica" w:hAnsi="Helvetica" w:cs="Helvetica"/>
                <w:noProof/>
                <w:rPrChange w:id="329" w:author="KJ Chow" w:date="2021-05-14T01:08:00Z">
                  <w:rPr>
                    <w:noProof/>
                  </w:rPr>
                </w:rPrChange>
              </w:rPr>
              <w:delInstrText xml:space="preserve"> HYPERLINK \l "_Toc71416964" </w:delInstrText>
            </w:r>
            <w:r w:rsidRPr="00131DAA" w:rsidDel="005F0FC8">
              <w:rPr>
                <w:rFonts w:ascii="Helvetica" w:hAnsi="Helvetica" w:cs="Helvetica"/>
                <w:noProof/>
                <w:rPrChange w:id="330" w:author="KJ Chow" w:date="2021-05-14T01:08:00Z">
                  <w:rPr>
                    <w:noProof/>
                  </w:rPr>
                </w:rPrChange>
              </w:rPr>
              <w:fldChar w:fldCharType="separate"/>
            </w:r>
          </w:del>
          <w:ins w:id="331" w:author="KJ Chow" w:date="2021-05-14T01:11:00Z">
            <w:r w:rsidR="00131DAA">
              <w:rPr>
                <w:rFonts w:ascii="Helvetica" w:hAnsi="Helvetica" w:cs="Helvetica"/>
                <w:b/>
                <w:bCs/>
                <w:noProof/>
                <w:lang w:val="en-US"/>
              </w:rPr>
              <w:t>Error! Hyperlink reference not valid.</w:t>
            </w:r>
          </w:ins>
          <w:del w:id="332" w:author="KJ Chow" w:date="2021-05-14T00:01:00Z">
            <w:r w:rsidR="003672B2" w:rsidRPr="00131DAA" w:rsidDel="005F0FC8">
              <w:rPr>
                <w:rStyle w:val="Hyperlink"/>
                <w:rFonts w:ascii="Helvetica" w:hAnsi="Helvetica" w:cs="Helvetica"/>
                <w:b/>
                <w:bCs/>
                <w:noProof/>
              </w:rPr>
              <w:delText>4.</w:delText>
            </w:r>
            <w:r w:rsidR="003672B2" w:rsidRPr="00131DAA" w:rsidDel="005F0FC8">
              <w:rPr>
                <w:rFonts w:ascii="Helvetica" w:eastAsiaTheme="minorEastAsia" w:hAnsi="Helvetica" w:cs="Helvetica"/>
                <w:noProof/>
                <w:lang w:val="en-MY" w:eastAsia="zh-CN"/>
                <w:rPrChange w:id="333" w:author="KJ Chow" w:date="2021-05-14T01:08:00Z">
                  <w:rPr>
                    <w:rFonts w:eastAsiaTheme="minorEastAsia"/>
                    <w:noProof/>
                    <w:lang w:val="en-MY" w:eastAsia="zh-CN"/>
                  </w:rPr>
                </w:rPrChange>
              </w:rPr>
              <w:tab/>
            </w:r>
            <w:r w:rsidR="003672B2" w:rsidRPr="00131DAA" w:rsidDel="005F0FC8">
              <w:rPr>
                <w:rStyle w:val="Hyperlink"/>
                <w:rFonts w:ascii="Helvetica" w:hAnsi="Helvetica" w:cs="Helvetica"/>
                <w:b/>
                <w:bCs/>
                <w:noProof/>
              </w:rPr>
              <w:delText>Critical review</w:delText>
            </w:r>
            <w:r w:rsidR="003672B2" w:rsidRPr="00131DAA" w:rsidDel="005F0FC8">
              <w:rPr>
                <w:rFonts w:ascii="Helvetica" w:hAnsi="Helvetica" w:cs="Helvetica"/>
                <w:noProof/>
                <w:webHidden/>
                <w:rPrChange w:id="334" w:author="KJ Chow" w:date="2021-05-14T01:08:00Z">
                  <w:rPr>
                    <w:noProof/>
                    <w:webHidden/>
                  </w:rPr>
                </w:rPrChange>
              </w:rPr>
              <w:tab/>
            </w:r>
            <w:r w:rsidR="003672B2" w:rsidRPr="00131DAA" w:rsidDel="005F0FC8">
              <w:rPr>
                <w:rFonts w:ascii="Helvetica" w:hAnsi="Helvetica" w:cs="Helvetica"/>
                <w:noProof/>
                <w:webHidden/>
                <w:rPrChange w:id="335" w:author="KJ Chow" w:date="2021-05-14T01:08:00Z">
                  <w:rPr>
                    <w:noProof/>
                    <w:webHidden/>
                  </w:rPr>
                </w:rPrChange>
              </w:rPr>
              <w:fldChar w:fldCharType="begin"/>
            </w:r>
            <w:r w:rsidR="003672B2" w:rsidRPr="00131DAA" w:rsidDel="005F0FC8">
              <w:rPr>
                <w:rFonts w:ascii="Helvetica" w:hAnsi="Helvetica" w:cs="Helvetica"/>
                <w:noProof/>
                <w:webHidden/>
                <w:rPrChange w:id="336" w:author="KJ Chow" w:date="2021-05-14T01:08:00Z">
                  <w:rPr>
                    <w:noProof/>
                    <w:webHidden/>
                  </w:rPr>
                </w:rPrChange>
              </w:rPr>
              <w:delInstrText xml:space="preserve"> PAGEREF _Toc71416964 \h </w:delInstrText>
            </w:r>
            <w:r w:rsidR="003672B2" w:rsidRPr="00131DAA" w:rsidDel="005F0FC8">
              <w:rPr>
                <w:rFonts w:ascii="Helvetica" w:hAnsi="Helvetica" w:cs="Helvetica"/>
                <w:noProof/>
                <w:webHidden/>
                <w:rPrChange w:id="337" w:author="KJ Chow" w:date="2021-05-14T01:08:00Z">
                  <w:rPr>
                    <w:rFonts w:ascii="Helvetica" w:hAnsi="Helvetica" w:cs="Helvetica"/>
                    <w:noProof/>
                    <w:webHidden/>
                  </w:rPr>
                </w:rPrChange>
              </w:rPr>
            </w:r>
            <w:r w:rsidR="003672B2" w:rsidRPr="00131DAA" w:rsidDel="005F0FC8">
              <w:rPr>
                <w:rFonts w:ascii="Helvetica" w:hAnsi="Helvetica" w:cs="Helvetica"/>
                <w:noProof/>
                <w:webHidden/>
                <w:rPrChange w:id="338" w:author="KJ Chow" w:date="2021-05-14T01:08:00Z">
                  <w:rPr>
                    <w:noProof/>
                    <w:webHidden/>
                  </w:rPr>
                </w:rPrChange>
              </w:rPr>
              <w:fldChar w:fldCharType="separate"/>
            </w:r>
            <w:r w:rsidR="003672B2" w:rsidRPr="00131DAA" w:rsidDel="005F0FC8">
              <w:rPr>
                <w:rFonts w:ascii="Helvetica" w:hAnsi="Helvetica" w:cs="Helvetica"/>
                <w:noProof/>
                <w:webHidden/>
                <w:rPrChange w:id="339" w:author="KJ Chow" w:date="2021-05-14T01:08:00Z">
                  <w:rPr>
                    <w:noProof/>
                    <w:webHidden/>
                  </w:rPr>
                </w:rPrChange>
              </w:rPr>
              <w:delText>15</w:delText>
            </w:r>
            <w:r w:rsidR="003672B2" w:rsidRPr="00131DAA" w:rsidDel="005F0FC8">
              <w:rPr>
                <w:rFonts w:ascii="Helvetica" w:hAnsi="Helvetica" w:cs="Helvetica"/>
                <w:noProof/>
                <w:webHidden/>
                <w:rPrChange w:id="340" w:author="KJ Chow" w:date="2021-05-14T01:08:00Z">
                  <w:rPr>
                    <w:noProof/>
                    <w:webHidden/>
                  </w:rPr>
                </w:rPrChange>
              </w:rPr>
              <w:fldChar w:fldCharType="end"/>
            </w:r>
            <w:r w:rsidRPr="00131DAA" w:rsidDel="005F0FC8">
              <w:rPr>
                <w:rFonts w:ascii="Helvetica" w:hAnsi="Helvetica" w:cs="Helvetica"/>
                <w:noProof/>
                <w:rPrChange w:id="341" w:author="KJ Chow" w:date="2021-05-14T01:08:00Z">
                  <w:rPr>
                    <w:noProof/>
                  </w:rPr>
                </w:rPrChange>
              </w:rPr>
              <w:fldChar w:fldCharType="end"/>
            </w:r>
          </w:del>
        </w:p>
        <w:p w14:paraId="425D2CE7" w14:textId="7709DBF7" w:rsidR="003672B2" w:rsidRPr="00131DAA" w:rsidDel="005F0FC8" w:rsidRDefault="005F0FC8">
          <w:pPr>
            <w:pStyle w:val="TOC1"/>
            <w:tabs>
              <w:tab w:val="right" w:leader="dot" w:pos="9017"/>
            </w:tabs>
            <w:rPr>
              <w:del w:id="342" w:author="KJ Chow" w:date="2021-05-14T00:01:00Z"/>
              <w:rFonts w:ascii="Helvetica" w:eastAsiaTheme="minorEastAsia" w:hAnsi="Helvetica" w:cs="Helvetica"/>
              <w:noProof/>
              <w:sz w:val="22"/>
              <w:lang w:val="en-MY" w:eastAsia="zh-CN"/>
              <w:rPrChange w:id="343" w:author="KJ Chow" w:date="2021-05-14T01:08:00Z">
                <w:rPr>
                  <w:del w:id="344" w:author="KJ Chow" w:date="2021-05-14T00:01:00Z"/>
                  <w:rFonts w:asciiTheme="minorHAnsi" w:eastAsiaTheme="minorEastAsia" w:hAnsiTheme="minorHAnsi"/>
                  <w:noProof/>
                  <w:sz w:val="22"/>
                  <w:lang w:val="en-MY" w:eastAsia="zh-CN"/>
                </w:rPr>
              </w:rPrChange>
            </w:rPr>
          </w:pPr>
          <w:del w:id="345" w:author="KJ Chow" w:date="2021-05-14T00:01:00Z">
            <w:r w:rsidRPr="00131DAA" w:rsidDel="005F0FC8">
              <w:rPr>
                <w:rFonts w:ascii="Helvetica" w:hAnsi="Helvetica" w:cs="Helvetica"/>
                <w:noProof/>
                <w:rPrChange w:id="346" w:author="KJ Chow" w:date="2021-05-14T01:08:00Z">
                  <w:rPr>
                    <w:noProof/>
                  </w:rPr>
                </w:rPrChange>
              </w:rPr>
              <w:fldChar w:fldCharType="begin"/>
            </w:r>
            <w:r w:rsidRPr="00131DAA" w:rsidDel="005F0FC8">
              <w:rPr>
                <w:rFonts w:ascii="Helvetica" w:hAnsi="Helvetica" w:cs="Helvetica"/>
                <w:noProof/>
                <w:rPrChange w:id="347" w:author="KJ Chow" w:date="2021-05-14T01:08:00Z">
                  <w:rPr>
                    <w:noProof/>
                  </w:rPr>
                </w:rPrChange>
              </w:rPr>
              <w:delInstrText xml:space="preserve"> HYPERLINK \l "_Toc71416965" </w:delInstrText>
            </w:r>
            <w:r w:rsidRPr="00131DAA" w:rsidDel="005F0FC8">
              <w:rPr>
                <w:rFonts w:ascii="Helvetica" w:hAnsi="Helvetica" w:cs="Helvetica"/>
                <w:noProof/>
                <w:rPrChange w:id="348" w:author="KJ Chow" w:date="2021-05-14T01:08:00Z">
                  <w:rPr>
                    <w:noProof/>
                  </w:rPr>
                </w:rPrChange>
              </w:rPr>
              <w:fldChar w:fldCharType="separate"/>
            </w:r>
          </w:del>
          <w:ins w:id="349" w:author="KJ Chow" w:date="2021-05-14T01:11:00Z">
            <w:r w:rsidR="00131DAA">
              <w:rPr>
                <w:rFonts w:ascii="Helvetica" w:hAnsi="Helvetica" w:cs="Helvetica"/>
                <w:b/>
                <w:bCs/>
                <w:noProof/>
                <w:lang w:val="en-US"/>
              </w:rPr>
              <w:t>Error! Hyperlink reference not valid.</w:t>
            </w:r>
          </w:ins>
          <w:del w:id="350" w:author="KJ Chow" w:date="2021-05-14T00:01:00Z">
            <w:r w:rsidR="003672B2" w:rsidRPr="00131DAA" w:rsidDel="005F0FC8">
              <w:rPr>
                <w:rStyle w:val="Hyperlink"/>
                <w:rFonts w:ascii="Helvetica" w:hAnsi="Helvetica" w:cs="Helvetica"/>
                <w:b/>
                <w:bCs/>
                <w:noProof/>
              </w:rPr>
              <w:delText>References</w:delText>
            </w:r>
            <w:r w:rsidR="003672B2" w:rsidRPr="00131DAA" w:rsidDel="005F0FC8">
              <w:rPr>
                <w:rFonts w:ascii="Helvetica" w:hAnsi="Helvetica" w:cs="Helvetica"/>
                <w:noProof/>
                <w:webHidden/>
                <w:rPrChange w:id="351" w:author="KJ Chow" w:date="2021-05-14T01:08:00Z">
                  <w:rPr>
                    <w:noProof/>
                    <w:webHidden/>
                  </w:rPr>
                </w:rPrChange>
              </w:rPr>
              <w:tab/>
            </w:r>
            <w:r w:rsidR="003672B2" w:rsidRPr="00131DAA" w:rsidDel="005F0FC8">
              <w:rPr>
                <w:rFonts w:ascii="Helvetica" w:hAnsi="Helvetica" w:cs="Helvetica"/>
                <w:noProof/>
                <w:webHidden/>
                <w:rPrChange w:id="352" w:author="KJ Chow" w:date="2021-05-14T01:08:00Z">
                  <w:rPr>
                    <w:noProof/>
                    <w:webHidden/>
                  </w:rPr>
                </w:rPrChange>
              </w:rPr>
              <w:fldChar w:fldCharType="begin"/>
            </w:r>
            <w:r w:rsidR="003672B2" w:rsidRPr="00131DAA" w:rsidDel="005F0FC8">
              <w:rPr>
                <w:rFonts w:ascii="Helvetica" w:hAnsi="Helvetica" w:cs="Helvetica"/>
                <w:noProof/>
                <w:webHidden/>
                <w:rPrChange w:id="353" w:author="KJ Chow" w:date="2021-05-14T01:08:00Z">
                  <w:rPr>
                    <w:noProof/>
                    <w:webHidden/>
                  </w:rPr>
                </w:rPrChange>
              </w:rPr>
              <w:delInstrText xml:space="preserve"> PAGEREF _Toc71416965 \h </w:delInstrText>
            </w:r>
            <w:r w:rsidR="003672B2" w:rsidRPr="00131DAA" w:rsidDel="005F0FC8">
              <w:rPr>
                <w:rFonts w:ascii="Helvetica" w:hAnsi="Helvetica" w:cs="Helvetica"/>
                <w:noProof/>
                <w:webHidden/>
                <w:rPrChange w:id="354" w:author="KJ Chow" w:date="2021-05-14T01:08:00Z">
                  <w:rPr>
                    <w:rFonts w:ascii="Helvetica" w:hAnsi="Helvetica" w:cs="Helvetica"/>
                    <w:noProof/>
                    <w:webHidden/>
                  </w:rPr>
                </w:rPrChange>
              </w:rPr>
            </w:r>
            <w:r w:rsidR="003672B2" w:rsidRPr="00131DAA" w:rsidDel="005F0FC8">
              <w:rPr>
                <w:rFonts w:ascii="Helvetica" w:hAnsi="Helvetica" w:cs="Helvetica"/>
                <w:noProof/>
                <w:webHidden/>
                <w:rPrChange w:id="355" w:author="KJ Chow" w:date="2021-05-14T01:08:00Z">
                  <w:rPr>
                    <w:noProof/>
                    <w:webHidden/>
                  </w:rPr>
                </w:rPrChange>
              </w:rPr>
              <w:fldChar w:fldCharType="separate"/>
            </w:r>
            <w:r w:rsidR="003672B2" w:rsidRPr="00131DAA" w:rsidDel="005F0FC8">
              <w:rPr>
                <w:rFonts w:ascii="Helvetica" w:hAnsi="Helvetica" w:cs="Helvetica"/>
                <w:noProof/>
                <w:webHidden/>
                <w:rPrChange w:id="356" w:author="KJ Chow" w:date="2021-05-14T01:08:00Z">
                  <w:rPr>
                    <w:noProof/>
                    <w:webHidden/>
                  </w:rPr>
                </w:rPrChange>
              </w:rPr>
              <w:delText>16</w:delText>
            </w:r>
            <w:r w:rsidR="003672B2" w:rsidRPr="00131DAA" w:rsidDel="005F0FC8">
              <w:rPr>
                <w:rFonts w:ascii="Helvetica" w:hAnsi="Helvetica" w:cs="Helvetica"/>
                <w:noProof/>
                <w:webHidden/>
                <w:rPrChange w:id="357" w:author="KJ Chow" w:date="2021-05-14T01:08:00Z">
                  <w:rPr>
                    <w:noProof/>
                    <w:webHidden/>
                  </w:rPr>
                </w:rPrChange>
              </w:rPr>
              <w:fldChar w:fldCharType="end"/>
            </w:r>
            <w:r w:rsidRPr="00131DAA" w:rsidDel="005F0FC8">
              <w:rPr>
                <w:rFonts w:ascii="Helvetica" w:hAnsi="Helvetica" w:cs="Helvetica"/>
                <w:noProof/>
                <w:rPrChange w:id="358" w:author="KJ Chow" w:date="2021-05-14T01:08:00Z">
                  <w:rPr>
                    <w:noProof/>
                  </w:rPr>
                </w:rPrChange>
              </w:rPr>
              <w:fldChar w:fldCharType="end"/>
            </w:r>
          </w:del>
        </w:p>
        <w:p w14:paraId="47C7ABB9" w14:textId="0B906A9F" w:rsidR="00BF71D9" w:rsidRPr="00131DAA" w:rsidRDefault="00BF71D9" w:rsidP="00DA0B90">
          <w:pPr>
            <w:jc w:val="both"/>
            <w:rPr>
              <w:rFonts w:ascii="Helvetica" w:hAnsi="Helvetica" w:cs="Helvetica"/>
              <w:bCs/>
              <w:noProof/>
              <w:sz w:val="24"/>
            </w:rPr>
          </w:pPr>
          <w:r w:rsidRPr="00131DAA">
            <w:rPr>
              <w:rFonts w:ascii="Helvetica" w:hAnsi="Helvetica" w:cs="Helvetica"/>
              <w:b/>
              <w:bCs/>
              <w:noProof/>
              <w:rPrChange w:id="359" w:author="KJ Chow" w:date="2021-05-14T01:08:00Z">
                <w:rPr>
                  <w:rFonts w:ascii="Helvetica" w:hAnsi="Helvetica" w:cs="Helvetica"/>
                  <w:b/>
                  <w:bCs/>
                  <w:noProof/>
                </w:rPr>
              </w:rPrChange>
            </w:rPr>
            <w:fldChar w:fldCharType="end"/>
          </w:r>
        </w:p>
      </w:sdtContent>
    </w:sdt>
    <w:p w14:paraId="4FA5E031" w14:textId="77777777" w:rsidR="00BF71D9" w:rsidRPr="00131DAA" w:rsidRDefault="00BF71D9" w:rsidP="00DA0B90">
      <w:pPr>
        <w:jc w:val="both"/>
        <w:rPr>
          <w:rFonts w:ascii="Helvetica" w:hAnsi="Helvetica" w:cs="Helvetica"/>
          <w:sz w:val="32"/>
          <w:szCs w:val="32"/>
        </w:rPr>
      </w:pPr>
    </w:p>
    <w:p w14:paraId="0EBA6523" w14:textId="77777777" w:rsidR="00BF71D9" w:rsidRPr="00131DAA" w:rsidRDefault="00BF71D9" w:rsidP="00DA0B90">
      <w:pPr>
        <w:spacing w:after="160" w:line="259" w:lineRule="auto"/>
        <w:jc w:val="both"/>
        <w:rPr>
          <w:rFonts w:ascii="Helvetica" w:hAnsi="Helvetica" w:cs="Helvetica"/>
          <w:sz w:val="32"/>
          <w:szCs w:val="32"/>
        </w:rPr>
      </w:pPr>
      <w:r w:rsidRPr="00131DAA">
        <w:rPr>
          <w:rFonts w:ascii="Helvetica" w:hAnsi="Helvetica" w:cs="Helvetica"/>
          <w:sz w:val="32"/>
          <w:szCs w:val="32"/>
        </w:rPr>
        <w:br w:type="page"/>
      </w:r>
    </w:p>
    <w:p w14:paraId="382E4A44" w14:textId="564D9B7C" w:rsidR="00163E9E" w:rsidRPr="00131DAA" w:rsidRDefault="00F15C3A" w:rsidP="00497C57">
      <w:pPr>
        <w:pStyle w:val="Heading1"/>
        <w:numPr>
          <w:ilvl w:val="0"/>
          <w:numId w:val="3"/>
        </w:numPr>
        <w:spacing w:after="240"/>
        <w:jc w:val="both"/>
        <w:rPr>
          <w:rFonts w:ascii="Helvetica" w:hAnsi="Helvetica" w:cs="Helvetica"/>
          <w:b/>
          <w:bCs/>
          <w:color w:val="auto"/>
        </w:rPr>
      </w:pPr>
      <w:bookmarkStart w:id="360" w:name="_Toc71847082"/>
      <w:r w:rsidRPr="00131DAA">
        <w:rPr>
          <w:rFonts w:ascii="Helvetica" w:hAnsi="Helvetica" w:cs="Helvetica"/>
          <w:b/>
          <w:bCs/>
          <w:color w:val="auto"/>
        </w:rPr>
        <w:lastRenderedPageBreak/>
        <w:t>Summary</w:t>
      </w:r>
      <w:r w:rsidR="00AE5BCE" w:rsidRPr="00131DAA">
        <w:rPr>
          <w:rFonts w:ascii="Helvetica" w:hAnsi="Helvetica" w:cs="Helvetica"/>
          <w:b/>
          <w:bCs/>
          <w:color w:val="auto"/>
        </w:rPr>
        <w:t xml:space="preserve"> of </w:t>
      </w:r>
      <w:r w:rsidR="00B53F6F" w:rsidRPr="00131DAA">
        <w:rPr>
          <w:rFonts w:ascii="Helvetica" w:hAnsi="Helvetica" w:cs="Helvetica"/>
          <w:b/>
          <w:bCs/>
          <w:color w:val="auto"/>
        </w:rPr>
        <w:t>I</w:t>
      </w:r>
      <w:r w:rsidR="00AE5BCE" w:rsidRPr="00131DAA">
        <w:rPr>
          <w:rFonts w:ascii="Helvetica" w:hAnsi="Helvetica" w:cs="Helvetica"/>
          <w:b/>
          <w:bCs/>
          <w:color w:val="auto"/>
        </w:rPr>
        <w:t xml:space="preserve">ndividual </w:t>
      </w:r>
      <w:r w:rsidR="00B53F6F" w:rsidRPr="00131DAA">
        <w:rPr>
          <w:rFonts w:ascii="Helvetica" w:hAnsi="Helvetica" w:cs="Helvetica"/>
          <w:b/>
          <w:bCs/>
          <w:color w:val="auto"/>
        </w:rPr>
        <w:t>C</w:t>
      </w:r>
      <w:r w:rsidR="00AE5BCE" w:rsidRPr="00131DAA">
        <w:rPr>
          <w:rFonts w:ascii="Helvetica" w:hAnsi="Helvetica" w:cs="Helvetica"/>
          <w:b/>
          <w:bCs/>
          <w:color w:val="auto"/>
        </w:rPr>
        <w:t>ontribution</w:t>
      </w:r>
      <w:bookmarkEnd w:id="360"/>
    </w:p>
    <w:p w14:paraId="4BBB1837" w14:textId="4DFDC12B" w:rsidR="00AE5BCE" w:rsidRPr="00DF7CD9" w:rsidDel="009611C4" w:rsidRDefault="005F500F" w:rsidP="00DA0B90">
      <w:pPr>
        <w:jc w:val="both"/>
        <w:rPr>
          <w:del w:id="361" w:author="KJ Chow" w:date="2021-05-14T00:27:00Z"/>
          <w:rFonts w:ascii="Helvetica" w:hAnsi="Helvetica" w:cs="Helvetica"/>
          <w:i/>
          <w:iCs/>
          <w:rPrChange w:id="362" w:author="KJ Chow" w:date="2021-05-16T14:06:00Z">
            <w:rPr>
              <w:del w:id="363" w:author="KJ Chow" w:date="2021-05-14T00:27:00Z"/>
              <w:rFonts w:ascii="Helvetica" w:hAnsi="Helvetica" w:cs="Helvetica"/>
              <w:i/>
              <w:iCs/>
              <w:sz w:val="24"/>
              <w:szCs w:val="24"/>
            </w:rPr>
          </w:rPrChange>
        </w:rPr>
      </w:pPr>
      <w:del w:id="364" w:author="KJ Chow" w:date="2021-05-14T00:27:00Z">
        <w:r w:rsidRPr="00DF7CD9" w:rsidDel="009611C4">
          <w:rPr>
            <w:rFonts w:ascii="Helvetica" w:hAnsi="Helvetica" w:cs="Helvetica"/>
            <w:i/>
            <w:iCs/>
            <w:rPrChange w:id="365" w:author="KJ Chow" w:date="2021-05-16T14:06:00Z">
              <w:rPr>
                <w:rFonts w:ascii="Helvetica" w:hAnsi="Helvetica" w:cs="Helvetica"/>
                <w:i/>
                <w:iCs/>
                <w:sz w:val="24"/>
                <w:szCs w:val="24"/>
              </w:rPr>
            </w:rPrChange>
          </w:rPr>
          <w:delText xml:space="preserve">In this section you </w:delText>
        </w:r>
        <w:r w:rsidR="00AE5BCE" w:rsidRPr="00DF7CD9" w:rsidDel="009611C4">
          <w:rPr>
            <w:rFonts w:ascii="Helvetica" w:hAnsi="Helvetica" w:cs="Helvetica"/>
            <w:i/>
            <w:iCs/>
            <w:rPrChange w:id="366" w:author="KJ Chow" w:date="2021-05-16T14:06:00Z">
              <w:rPr>
                <w:rFonts w:ascii="Helvetica" w:hAnsi="Helvetica" w:cs="Helvetica"/>
                <w:i/>
                <w:iCs/>
                <w:sz w:val="24"/>
                <w:szCs w:val="24"/>
              </w:rPr>
            </w:rPrChange>
          </w:rPr>
          <w:delText xml:space="preserve">must </w:delText>
        </w:r>
        <w:r w:rsidRPr="00DF7CD9" w:rsidDel="009611C4">
          <w:rPr>
            <w:rFonts w:ascii="Helvetica" w:hAnsi="Helvetica" w:cs="Helvetica"/>
            <w:i/>
            <w:iCs/>
            <w:rPrChange w:id="367" w:author="KJ Chow" w:date="2021-05-16T14:06:00Z">
              <w:rPr>
                <w:rFonts w:ascii="Helvetica" w:hAnsi="Helvetica" w:cs="Helvetica"/>
                <w:i/>
                <w:iCs/>
                <w:sz w:val="24"/>
                <w:szCs w:val="24"/>
              </w:rPr>
            </w:rPrChange>
          </w:rPr>
          <w:delText>provide</w:delText>
        </w:r>
        <w:r w:rsidR="00AE5BCE" w:rsidRPr="00DF7CD9" w:rsidDel="009611C4">
          <w:rPr>
            <w:rFonts w:ascii="Helvetica" w:hAnsi="Helvetica" w:cs="Helvetica"/>
            <w:i/>
            <w:iCs/>
            <w:rPrChange w:id="368" w:author="KJ Chow" w:date="2021-05-16T14:06:00Z">
              <w:rPr>
                <w:rFonts w:ascii="Helvetica" w:hAnsi="Helvetica" w:cs="Helvetica"/>
                <w:i/>
                <w:iCs/>
                <w:sz w:val="24"/>
                <w:szCs w:val="24"/>
              </w:rPr>
            </w:rPrChange>
          </w:rPr>
          <w:delText xml:space="preserve"> a 200 word summary of your individual contribution to the design process and </w:delText>
        </w:r>
        <w:r w:rsidR="009C42BE" w:rsidRPr="00DF7CD9" w:rsidDel="009611C4">
          <w:rPr>
            <w:rFonts w:ascii="Helvetica" w:hAnsi="Helvetica" w:cs="Helvetica"/>
            <w:i/>
            <w:iCs/>
            <w:rPrChange w:id="369" w:author="KJ Chow" w:date="2021-05-16T14:06:00Z">
              <w:rPr>
                <w:rFonts w:ascii="Helvetica" w:hAnsi="Helvetica" w:cs="Helvetica"/>
                <w:i/>
                <w:iCs/>
                <w:sz w:val="24"/>
                <w:szCs w:val="24"/>
              </w:rPr>
            </w:rPrChange>
          </w:rPr>
          <w:delText xml:space="preserve">to the </w:delText>
        </w:r>
        <w:r w:rsidR="00AE5BCE" w:rsidRPr="00DF7CD9" w:rsidDel="009611C4">
          <w:rPr>
            <w:rFonts w:ascii="Helvetica" w:hAnsi="Helvetica" w:cs="Helvetica"/>
            <w:i/>
            <w:iCs/>
            <w:rPrChange w:id="370" w:author="KJ Chow" w:date="2021-05-16T14:06:00Z">
              <w:rPr>
                <w:rFonts w:ascii="Helvetica" w:hAnsi="Helvetica" w:cs="Helvetica"/>
                <w:i/>
                <w:iCs/>
                <w:sz w:val="24"/>
                <w:szCs w:val="24"/>
              </w:rPr>
            </w:rPrChange>
          </w:rPr>
          <w:delText>final design proposal of your group.</w:delText>
        </w:r>
      </w:del>
    </w:p>
    <w:p w14:paraId="6ACD20EE" w14:textId="0A16E6BD" w:rsidR="00DA0B90" w:rsidRPr="00DF7CD9" w:rsidRDefault="00DA0B90" w:rsidP="00DA0B90">
      <w:pPr>
        <w:jc w:val="both"/>
        <w:rPr>
          <w:rFonts w:ascii="Helvetica" w:hAnsi="Helvetica" w:cs="Helvetica"/>
          <w:rPrChange w:id="371" w:author="KJ Chow" w:date="2021-05-16T14:06:00Z">
            <w:rPr>
              <w:rFonts w:ascii="Helvetica" w:hAnsi="Helvetica" w:cs="Helvetica"/>
              <w:sz w:val="24"/>
              <w:szCs w:val="24"/>
            </w:rPr>
          </w:rPrChange>
        </w:rPr>
      </w:pPr>
      <w:r w:rsidRPr="00DF7CD9">
        <w:rPr>
          <w:rFonts w:ascii="Helvetica" w:hAnsi="Helvetica" w:cs="Helvetica"/>
          <w:rPrChange w:id="372" w:author="KJ Chow" w:date="2021-05-16T14:06:00Z">
            <w:rPr>
              <w:rFonts w:ascii="Helvetica" w:hAnsi="Helvetica" w:cs="Helvetica"/>
              <w:sz w:val="24"/>
              <w:szCs w:val="24"/>
            </w:rPr>
          </w:rPrChange>
        </w:rPr>
        <w:t xml:space="preserve">Working as the team’s numerical modeller, my </w:t>
      </w:r>
      <w:del w:id="373" w:author="KJ Chow" w:date="2021-05-16T13:52:00Z">
        <w:r w:rsidRPr="00DF7CD9" w:rsidDel="0098702B">
          <w:rPr>
            <w:rFonts w:ascii="Helvetica" w:hAnsi="Helvetica" w:cs="Helvetica"/>
            <w:rPrChange w:id="374" w:author="KJ Chow" w:date="2021-05-16T14:06:00Z">
              <w:rPr>
                <w:rFonts w:ascii="Helvetica" w:hAnsi="Helvetica" w:cs="Helvetica"/>
                <w:sz w:val="24"/>
                <w:szCs w:val="24"/>
              </w:rPr>
            </w:rPrChange>
          </w:rPr>
          <w:delText xml:space="preserve">main </w:delText>
        </w:r>
      </w:del>
      <w:r w:rsidRPr="00DF7CD9">
        <w:rPr>
          <w:rFonts w:ascii="Helvetica" w:hAnsi="Helvetica" w:cs="Helvetica"/>
          <w:rPrChange w:id="375" w:author="KJ Chow" w:date="2021-05-16T14:06:00Z">
            <w:rPr>
              <w:rFonts w:ascii="Helvetica" w:hAnsi="Helvetica" w:cs="Helvetica"/>
              <w:sz w:val="24"/>
              <w:szCs w:val="24"/>
            </w:rPr>
          </w:rPrChange>
        </w:rPr>
        <w:t xml:space="preserve">task was to design, construct and analyse the flow physics established in our </w:t>
      </w:r>
      <w:del w:id="376" w:author="KJ Chow" w:date="2021-05-16T14:03:00Z">
        <w:r w:rsidRPr="00DF7CD9" w:rsidDel="00EA5017">
          <w:rPr>
            <w:rFonts w:ascii="Helvetica" w:hAnsi="Helvetica" w:cs="Helvetica"/>
            <w:rPrChange w:id="377" w:author="KJ Chow" w:date="2021-05-16T14:06:00Z">
              <w:rPr>
                <w:rFonts w:ascii="Helvetica" w:hAnsi="Helvetica" w:cs="Helvetica"/>
                <w:sz w:val="24"/>
                <w:szCs w:val="24"/>
              </w:rPr>
            </w:rPrChange>
          </w:rPr>
          <w:delText xml:space="preserve">team’s </w:delText>
        </w:r>
      </w:del>
      <w:r w:rsidRPr="00DF7CD9">
        <w:rPr>
          <w:rFonts w:ascii="Helvetica" w:hAnsi="Helvetica" w:cs="Helvetica"/>
          <w:rPrChange w:id="378" w:author="KJ Chow" w:date="2021-05-16T14:06:00Z">
            <w:rPr>
              <w:rFonts w:ascii="Helvetica" w:hAnsi="Helvetica" w:cs="Helvetica"/>
              <w:sz w:val="24"/>
              <w:szCs w:val="24"/>
            </w:rPr>
          </w:rPrChange>
        </w:rPr>
        <w:t xml:space="preserve">turbine prototype. Most of my work revolved about choosing and coding </w:t>
      </w:r>
      <w:del w:id="379" w:author="KJ Chow" w:date="2021-05-16T14:05:00Z">
        <w:r w:rsidRPr="00DF7CD9" w:rsidDel="00EA5017">
          <w:rPr>
            <w:rFonts w:ascii="Helvetica" w:hAnsi="Helvetica" w:cs="Helvetica"/>
            <w:rPrChange w:id="380" w:author="KJ Chow" w:date="2021-05-16T14:06:00Z">
              <w:rPr>
                <w:rFonts w:ascii="Helvetica" w:hAnsi="Helvetica" w:cs="Helvetica"/>
                <w:sz w:val="24"/>
                <w:szCs w:val="24"/>
              </w:rPr>
            </w:rPrChange>
          </w:rPr>
          <w:delText xml:space="preserve">out </w:delText>
        </w:r>
      </w:del>
      <w:r w:rsidRPr="00DF7CD9">
        <w:rPr>
          <w:rFonts w:ascii="Helvetica" w:hAnsi="Helvetica" w:cs="Helvetica"/>
          <w:rPrChange w:id="381" w:author="KJ Chow" w:date="2021-05-16T14:06:00Z">
            <w:rPr>
              <w:rFonts w:ascii="Helvetica" w:hAnsi="Helvetica" w:cs="Helvetica"/>
              <w:sz w:val="24"/>
              <w:szCs w:val="24"/>
            </w:rPr>
          </w:rPrChange>
        </w:rPr>
        <w:t xml:space="preserve">an appropriate mathematical model such that it closely represents that in </w:t>
      </w:r>
      <w:r w:rsidR="003556EA" w:rsidRPr="00DF7CD9">
        <w:rPr>
          <w:rFonts w:ascii="Helvetica" w:hAnsi="Helvetica" w:cs="Helvetica"/>
          <w:rPrChange w:id="382" w:author="KJ Chow" w:date="2021-05-16T14:06:00Z">
            <w:rPr>
              <w:rFonts w:ascii="Helvetica" w:hAnsi="Helvetica" w:cs="Helvetica"/>
              <w:sz w:val="24"/>
              <w:szCs w:val="24"/>
            </w:rPr>
          </w:rPrChange>
        </w:rPr>
        <w:t>practical settings</w:t>
      </w:r>
      <w:r w:rsidRPr="00DF7CD9">
        <w:rPr>
          <w:rFonts w:ascii="Helvetica" w:hAnsi="Helvetica" w:cs="Helvetica"/>
          <w:rPrChange w:id="383" w:author="KJ Chow" w:date="2021-05-16T14:06:00Z">
            <w:rPr>
              <w:rFonts w:ascii="Helvetica" w:hAnsi="Helvetica" w:cs="Helvetica"/>
              <w:sz w:val="24"/>
              <w:szCs w:val="24"/>
            </w:rPr>
          </w:rPrChange>
        </w:rPr>
        <w:t xml:space="preserve">. </w:t>
      </w:r>
      <w:r w:rsidR="00560D3D" w:rsidRPr="00DF7CD9">
        <w:rPr>
          <w:rFonts w:ascii="Helvetica" w:hAnsi="Helvetica" w:cs="Helvetica"/>
          <w:rPrChange w:id="384" w:author="KJ Chow" w:date="2021-05-16T14:06:00Z">
            <w:rPr>
              <w:rFonts w:ascii="Helvetica" w:hAnsi="Helvetica" w:cs="Helvetica"/>
              <w:sz w:val="24"/>
              <w:szCs w:val="24"/>
            </w:rPr>
          </w:rPrChange>
        </w:rPr>
        <w:t xml:space="preserve">This was done under the incentive of pacing up </w:t>
      </w:r>
      <w:r w:rsidR="00343D34" w:rsidRPr="00DF7CD9">
        <w:rPr>
          <w:rFonts w:ascii="Helvetica" w:hAnsi="Helvetica" w:cs="Helvetica"/>
          <w:rPrChange w:id="385" w:author="KJ Chow" w:date="2021-05-16T14:06:00Z">
            <w:rPr>
              <w:rFonts w:ascii="Helvetica" w:hAnsi="Helvetica" w:cs="Helvetica"/>
              <w:sz w:val="24"/>
              <w:szCs w:val="24"/>
            </w:rPr>
          </w:rPrChange>
        </w:rPr>
        <w:t>simulation cases for quick design optimisation</w:t>
      </w:r>
      <w:r w:rsidR="00A8146F" w:rsidRPr="00DF7CD9">
        <w:rPr>
          <w:rFonts w:ascii="Helvetica" w:hAnsi="Helvetica" w:cs="Helvetica"/>
          <w:rPrChange w:id="386" w:author="KJ Chow" w:date="2021-05-16T14:06:00Z">
            <w:rPr>
              <w:rFonts w:ascii="Helvetica" w:hAnsi="Helvetica" w:cs="Helvetica"/>
              <w:sz w:val="24"/>
              <w:szCs w:val="24"/>
            </w:rPr>
          </w:rPrChange>
        </w:rPr>
        <w:t xml:space="preserve"> via simpler yet accurate </w:t>
      </w:r>
      <w:del w:id="387" w:author="KJ Chow" w:date="2021-05-16T13:52:00Z">
        <w:r w:rsidR="00A8146F" w:rsidRPr="00DF7CD9" w:rsidDel="0098702B">
          <w:rPr>
            <w:rFonts w:ascii="Helvetica" w:hAnsi="Helvetica" w:cs="Helvetica"/>
            <w:rPrChange w:id="388" w:author="KJ Chow" w:date="2021-05-16T14:06:00Z">
              <w:rPr>
                <w:rFonts w:ascii="Helvetica" w:hAnsi="Helvetica" w:cs="Helvetica"/>
                <w:sz w:val="24"/>
                <w:szCs w:val="24"/>
              </w:rPr>
            </w:rPrChange>
          </w:rPr>
          <w:delText xml:space="preserve">code </w:delText>
        </w:r>
      </w:del>
      <w:r w:rsidR="00A8146F" w:rsidRPr="00DF7CD9">
        <w:rPr>
          <w:rFonts w:ascii="Helvetica" w:hAnsi="Helvetica" w:cs="Helvetica"/>
          <w:rPrChange w:id="389" w:author="KJ Chow" w:date="2021-05-16T14:06:00Z">
            <w:rPr>
              <w:rFonts w:ascii="Helvetica" w:hAnsi="Helvetica" w:cs="Helvetica"/>
              <w:sz w:val="24"/>
              <w:szCs w:val="24"/>
            </w:rPr>
          </w:rPrChange>
        </w:rPr>
        <w:t>model</w:t>
      </w:r>
      <w:r w:rsidR="00343D34" w:rsidRPr="00DF7CD9">
        <w:rPr>
          <w:rFonts w:ascii="Helvetica" w:hAnsi="Helvetica" w:cs="Helvetica"/>
          <w:rPrChange w:id="390" w:author="KJ Chow" w:date="2021-05-16T14:06:00Z">
            <w:rPr>
              <w:rFonts w:ascii="Helvetica" w:hAnsi="Helvetica" w:cs="Helvetica"/>
              <w:sz w:val="24"/>
              <w:szCs w:val="24"/>
            </w:rPr>
          </w:rPrChange>
        </w:rPr>
        <w:t>.</w:t>
      </w:r>
    </w:p>
    <w:p w14:paraId="551CA0F3" w14:textId="18536E4A" w:rsidR="00570E0B" w:rsidRPr="00DF7CD9" w:rsidRDefault="0018331F" w:rsidP="00DA0B90">
      <w:pPr>
        <w:jc w:val="both"/>
        <w:rPr>
          <w:rFonts w:ascii="Helvetica" w:hAnsi="Helvetica" w:cs="Helvetica"/>
          <w:rPrChange w:id="391" w:author="KJ Chow" w:date="2021-05-16T14:06:00Z">
            <w:rPr>
              <w:rFonts w:ascii="Helvetica" w:hAnsi="Helvetica" w:cs="Helvetica"/>
              <w:sz w:val="24"/>
              <w:szCs w:val="24"/>
            </w:rPr>
          </w:rPrChange>
        </w:rPr>
      </w:pPr>
      <w:r w:rsidRPr="00DF7CD9">
        <w:rPr>
          <w:rFonts w:ascii="Helvetica" w:hAnsi="Helvetica" w:cs="Helvetica"/>
          <w:rPrChange w:id="392" w:author="KJ Chow" w:date="2021-05-16T14:06:00Z">
            <w:rPr>
              <w:rFonts w:ascii="Helvetica" w:hAnsi="Helvetica" w:cs="Helvetica"/>
              <w:sz w:val="24"/>
              <w:szCs w:val="24"/>
            </w:rPr>
          </w:rPrChange>
        </w:rPr>
        <w:t xml:space="preserve">Via </w:t>
      </w:r>
      <w:del w:id="393" w:author="KJ Chow" w:date="2021-05-16T13:58:00Z">
        <w:r w:rsidRPr="00DF7CD9" w:rsidDel="0098702B">
          <w:rPr>
            <w:rFonts w:ascii="Helvetica" w:hAnsi="Helvetica" w:cs="Helvetica"/>
            <w:rPrChange w:id="394" w:author="KJ Chow" w:date="2021-05-16T14:06:00Z">
              <w:rPr>
                <w:rFonts w:ascii="Helvetica" w:hAnsi="Helvetica" w:cs="Helvetica"/>
                <w:sz w:val="24"/>
                <w:szCs w:val="24"/>
              </w:rPr>
            </w:rPrChange>
          </w:rPr>
          <w:delText>the use of</w:delText>
        </w:r>
        <w:r w:rsidR="00DA0B90" w:rsidRPr="00DF7CD9" w:rsidDel="0098702B">
          <w:rPr>
            <w:rFonts w:ascii="Helvetica" w:hAnsi="Helvetica" w:cs="Helvetica"/>
            <w:rPrChange w:id="395" w:author="KJ Chow" w:date="2021-05-16T14:06:00Z">
              <w:rPr>
                <w:rFonts w:ascii="Helvetica" w:hAnsi="Helvetica" w:cs="Helvetica"/>
                <w:sz w:val="24"/>
                <w:szCs w:val="24"/>
              </w:rPr>
            </w:rPrChange>
          </w:rPr>
          <w:delText xml:space="preserve"> </w:delText>
        </w:r>
      </w:del>
      <w:r w:rsidR="00DA0B90" w:rsidRPr="00DF7CD9">
        <w:rPr>
          <w:rFonts w:ascii="Helvetica" w:hAnsi="Helvetica" w:cs="Helvetica"/>
          <w:rPrChange w:id="396" w:author="KJ Chow" w:date="2021-05-16T14:06:00Z">
            <w:rPr>
              <w:rFonts w:ascii="Helvetica" w:hAnsi="Helvetica" w:cs="Helvetica"/>
              <w:sz w:val="24"/>
              <w:szCs w:val="24"/>
            </w:rPr>
          </w:rPrChange>
        </w:rPr>
        <w:t xml:space="preserve">Python </w:t>
      </w:r>
      <w:ins w:id="397" w:author="Davide Lasagna" w:date="2021-05-13T13:21:00Z">
        <w:del w:id="398" w:author="KJ Chow" w:date="2021-05-16T13:52:00Z">
          <w:r w:rsidR="00D00C64" w:rsidRPr="00DF7CD9" w:rsidDel="0098702B">
            <w:rPr>
              <w:rFonts w:ascii="Helvetica" w:hAnsi="Helvetica" w:cs="Helvetica"/>
              <w:rPrChange w:id="399" w:author="KJ Chow" w:date="2021-05-16T14:06:00Z">
                <w:rPr>
                  <w:rFonts w:ascii="Helvetica" w:hAnsi="Helvetica" w:cs="Helvetica"/>
                  <w:sz w:val="24"/>
                  <w:szCs w:val="24"/>
                </w:rPr>
              </w:rPrChange>
            </w:rPr>
            <w:delText>n</w:delText>
          </w:r>
        </w:del>
      </w:ins>
      <w:del w:id="400" w:author="KJ Chow" w:date="2021-05-16T13:52:00Z">
        <w:r w:rsidR="00DA0B90" w:rsidRPr="00DF7CD9" w:rsidDel="0098702B">
          <w:rPr>
            <w:rFonts w:ascii="Helvetica" w:hAnsi="Helvetica" w:cs="Helvetica"/>
            <w:rPrChange w:id="401" w:author="KJ Chow" w:date="2021-05-16T14:06:00Z">
              <w:rPr>
                <w:rFonts w:ascii="Helvetica" w:hAnsi="Helvetica" w:cs="Helvetica"/>
                <w:sz w:val="24"/>
                <w:szCs w:val="24"/>
              </w:rPr>
            </w:rPrChange>
          </w:rPr>
          <w:delText xml:space="preserve">Numerical </w:delText>
        </w:r>
      </w:del>
      <w:ins w:id="402" w:author="Davide Lasagna" w:date="2021-05-13T13:21:00Z">
        <w:r w:rsidR="00D00C64" w:rsidRPr="00DF7CD9">
          <w:rPr>
            <w:rFonts w:ascii="Helvetica" w:hAnsi="Helvetica" w:cs="Helvetica"/>
            <w:rPrChange w:id="403" w:author="KJ Chow" w:date="2021-05-16T14:06:00Z">
              <w:rPr>
                <w:rFonts w:ascii="Helvetica" w:hAnsi="Helvetica" w:cs="Helvetica"/>
                <w:sz w:val="24"/>
                <w:szCs w:val="24"/>
              </w:rPr>
            </w:rPrChange>
          </w:rPr>
          <w:t>s</w:t>
        </w:r>
      </w:ins>
      <w:del w:id="404" w:author="Davide Lasagna" w:date="2021-05-13T13:21:00Z">
        <w:r w:rsidR="00DA0B90" w:rsidRPr="00DF7CD9" w:rsidDel="00D00C64">
          <w:rPr>
            <w:rFonts w:ascii="Helvetica" w:hAnsi="Helvetica" w:cs="Helvetica"/>
            <w:rPrChange w:id="405" w:author="KJ Chow" w:date="2021-05-16T14:06:00Z">
              <w:rPr>
                <w:rFonts w:ascii="Helvetica" w:hAnsi="Helvetica" w:cs="Helvetica"/>
                <w:sz w:val="24"/>
                <w:szCs w:val="24"/>
              </w:rPr>
            </w:rPrChange>
          </w:rPr>
          <w:delText>S</w:delText>
        </w:r>
      </w:del>
      <w:r w:rsidR="00DA0B90" w:rsidRPr="00DF7CD9">
        <w:rPr>
          <w:rFonts w:ascii="Helvetica" w:hAnsi="Helvetica" w:cs="Helvetica"/>
          <w:rPrChange w:id="406" w:author="KJ Chow" w:date="2021-05-16T14:06:00Z">
            <w:rPr>
              <w:rFonts w:ascii="Helvetica" w:hAnsi="Helvetica" w:cs="Helvetica"/>
              <w:sz w:val="24"/>
              <w:szCs w:val="24"/>
            </w:rPr>
          </w:rPrChange>
        </w:rPr>
        <w:t>imulation</w:t>
      </w:r>
      <w:r w:rsidRPr="00DF7CD9">
        <w:rPr>
          <w:rFonts w:ascii="Helvetica" w:hAnsi="Helvetica" w:cs="Helvetica"/>
          <w:rPrChange w:id="407" w:author="KJ Chow" w:date="2021-05-16T14:06:00Z">
            <w:rPr>
              <w:rFonts w:ascii="Helvetica" w:hAnsi="Helvetica" w:cs="Helvetica"/>
              <w:sz w:val="24"/>
              <w:szCs w:val="24"/>
            </w:rPr>
          </w:rPrChange>
        </w:rPr>
        <w:t xml:space="preserve"> tools</w:t>
      </w:r>
      <w:r w:rsidR="00DA0B90" w:rsidRPr="00DF7CD9">
        <w:rPr>
          <w:rFonts w:ascii="Helvetica" w:hAnsi="Helvetica" w:cs="Helvetica"/>
          <w:rPrChange w:id="408" w:author="KJ Chow" w:date="2021-05-16T14:06:00Z">
            <w:rPr>
              <w:rFonts w:ascii="Helvetica" w:hAnsi="Helvetica" w:cs="Helvetica"/>
              <w:sz w:val="24"/>
              <w:szCs w:val="24"/>
            </w:rPr>
          </w:rPrChange>
        </w:rPr>
        <w:t>, I formulated a</w:t>
      </w:r>
      <w:r w:rsidR="0074259F" w:rsidRPr="00DF7CD9">
        <w:rPr>
          <w:rFonts w:ascii="Helvetica" w:hAnsi="Helvetica" w:cs="Helvetica"/>
          <w:rPrChange w:id="409" w:author="KJ Chow" w:date="2021-05-16T14:06:00Z">
            <w:rPr>
              <w:rFonts w:ascii="Helvetica" w:hAnsi="Helvetica" w:cs="Helvetica"/>
              <w:sz w:val="24"/>
              <w:szCs w:val="24"/>
            </w:rPr>
          </w:rPrChange>
        </w:rPr>
        <w:t>n entire</w:t>
      </w:r>
      <w:r w:rsidR="00DA0B90" w:rsidRPr="00DF7CD9">
        <w:rPr>
          <w:rFonts w:ascii="Helvetica" w:hAnsi="Helvetica" w:cs="Helvetica"/>
          <w:rPrChange w:id="410" w:author="KJ Chow" w:date="2021-05-16T14:06:00Z">
            <w:rPr>
              <w:rFonts w:ascii="Helvetica" w:hAnsi="Helvetica" w:cs="Helvetica"/>
              <w:sz w:val="24"/>
              <w:szCs w:val="24"/>
            </w:rPr>
          </w:rPrChange>
        </w:rPr>
        <w:t xml:space="preserve"> </w:t>
      </w:r>
      <w:r w:rsidR="00A8146F" w:rsidRPr="00DF7CD9">
        <w:rPr>
          <w:rFonts w:ascii="Helvetica" w:hAnsi="Helvetica" w:cs="Helvetica"/>
          <w:rPrChange w:id="411" w:author="KJ Chow" w:date="2021-05-16T14:06:00Z">
            <w:rPr>
              <w:rFonts w:ascii="Helvetica" w:hAnsi="Helvetica" w:cs="Helvetica"/>
              <w:sz w:val="24"/>
              <w:szCs w:val="24"/>
            </w:rPr>
          </w:rPrChange>
        </w:rPr>
        <w:t>analytical model</w:t>
      </w:r>
      <w:r w:rsidR="00DA0B90" w:rsidRPr="00DF7CD9">
        <w:rPr>
          <w:rFonts w:ascii="Helvetica" w:hAnsi="Helvetica" w:cs="Helvetica"/>
          <w:rPrChange w:id="412" w:author="KJ Chow" w:date="2021-05-16T14:06:00Z">
            <w:rPr>
              <w:rFonts w:ascii="Helvetica" w:hAnsi="Helvetica" w:cs="Helvetica"/>
              <w:sz w:val="24"/>
              <w:szCs w:val="24"/>
            </w:rPr>
          </w:rPrChange>
        </w:rPr>
        <w:t xml:space="preserve">, as well as performing the necessary design optimisation in </w:t>
      </w:r>
      <w:del w:id="413" w:author="KJ Chow" w:date="2021-05-16T13:55:00Z">
        <w:r w:rsidR="00DA0B90" w:rsidRPr="00DF7CD9" w:rsidDel="0098702B">
          <w:rPr>
            <w:rFonts w:ascii="Helvetica" w:hAnsi="Helvetica" w:cs="Helvetica"/>
            <w:rPrChange w:id="414" w:author="KJ Chow" w:date="2021-05-16T14:06:00Z">
              <w:rPr>
                <w:rFonts w:ascii="Helvetica" w:hAnsi="Helvetica" w:cs="Helvetica"/>
                <w:sz w:val="24"/>
                <w:szCs w:val="24"/>
              </w:rPr>
            </w:rPrChange>
          </w:rPr>
          <w:delText xml:space="preserve">light </w:delText>
        </w:r>
      </w:del>
      <w:ins w:id="415" w:author="KJ Chow" w:date="2021-05-16T13:55:00Z">
        <w:r w:rsidR="0098702B" w:rsidRPr="00DF7CD9">
          <w:rPr>
            <w:rFonts w:ascii="Helvetica" w:hAnsi="Helvetica" w:cs="Helvetica"/>
            <w:rPrChange w:id="416" w:author="KJ Chow" w:date="2021-05-16T14:06:00Z">
              <w:rPr>
                <w:rFonts w:ascii="Helvetica" w:hAnsi="Helvetica" w:cs="Helvetica"/>
                <w:sz w:val="24"/>
                <w:szCs w:val="24"/>
              </w:rPr>
            </w:rPrChange>
          </w:rPr>
          <w:t xml:space="preserve">view </w:t>
        </w:r>
      </w:ins>
      <w:r w:rsidR="00DA0B90" w:rsidRPr="00DF7CD9">
        <w:rPr>
          <w:rFonts w:ascii="Helvetica" w:hAnsi="Helvetica" w:cs="Helvetica"/>
          <w:rPrChange w:id="417" w:author="KJ Chow" w:date="2021-05-16T14:06:00Z">
            <w:rPr>
              <w:rFonts w:ascii="Helvetica" w:hAnsi="Helvetica" w:cs="Helvetica"/>
              <w:sz w:val="24"/>
              <w:szCs w:val="24"/>
            </w:rPr>
          </w:rPrChange>
        </w:rPr>
        <w:t xml:space="preserve">of </w:t>
      </w:r>
      <w:del w:id="418" w:author="KJ Chow" w:date="2021-05-16T13:54:00Z">
        <w:r w:rsidR="00DA0B90" w:rsidRPr="00DF7CD9" w:rsidDel="0098702B">
          <w:rPr>
            <w:rFonts w:ascii="Helvetica" w:hAnsi="Helvetica" w:cs="Helvetica"/>
            <w:rPrChange w:id="419" w:author="KJ Chow" w:date="2021-05-16T14:06:00Z">
              <w:rPr>
                <w:rFonts w:ascii="Helvetica" w:hAnsi="Helvetica" w:cs="Helvetica"/>
                <w:sz w:val="24"/>
                <w:szCs w:val="24"/>
              </w:rPr>
            </w:rPrChange>
          </w:rPr>
          <w:delText xml:space="preserve">available </w:delText>
        </w:r>
      </w:del>
      <w:r w:rsidR="00DA0B90" w:rsidRPr="00DF7CD9">
        <w:rPr>
          <w:rFonts w:ascii="Helvetica" w:hAnsi="Helvetica" w:cs="Helvetica"/>
          <w:rPrChange w:id="420" w:author="KJ Chow" w:date="2021-05-16T14:06:00Z">
            <w:rPr>
              <w:rFonts w:ascii="Helvetica" w:hAnsi="Helvetica" w:cs="Helvetica"/>
              <w:sz w:val="24"/>
              <w:szCs w:val="24"/>
            </w:rPr>
          </w:rPrChange>
        </w:rPr>
        <w:t>manufacturing</w:t>
      </w:r>
      <w:del w:id="421" w:author="KJ Chow" w:date="2021-05-16T13:58:00Z">
        <w:r w:rsidR="00DA0B90" w:rsidRPr="00DF7CD9" w:rsidDel="0098702B">
          <w:rPr>
            <w:rFonts w:ascii="Helvetica" w:hAnsi="Helvetica" w:cs="Helvetica"/>
            <w:rPrChange w:id="422" w:author="KJ Chow" w:date="2021-05-16T14:06:00Z">
              <w:rPr>
                <w:rFonts w:ascii="Helvetica" w:hAnsi="Helvetica" w:cs="Helvetica"/>
                <w:sz w:val="24"/>
                <w:szCs w:val="24"/>
              </w:rPr>
            </w:rPrChange>
          </w:rPr>
          <w:delText xml:space="preserve"> </w:delText>
        </w:r>
      </w:del>
      <w:r w:rsidR="00DA0B90" w:rsidRPr="00DF7CD9">
        <w:rPr>
          <w:rFonts w:ascii="Helvetica" w:hAnsi="Helvetica" w:cs="Helvetica"/>
          <w:rPrChange w:id="423" w:author="KJ Chow" w:date="2021-05-16T14:06:00Z">
            <w:rPr>
              <w:rFonts w:ascii="Helvetica" w:hAnsi="Helvetica" w:cs="Helvetica"/>
              <w:sz w:val="24"/>
              <w:szCs w:val="24"/>
            </w:rPr>
          </w:rPrChange>
        </w:rPr>
        <w:t xml:space="preserve"> </w:t>
      </w:r>
      <w:del w:id="424" w:author="KJ Chow" w:date="2021-05-16T13:54:00Z">
        <w:r w:rsidR="00DA0B90" w:rsidRPr="00DF7CD9" w:rsidDel="0098702B">
          <w:rPr>
            <w:rFonts w:ascii="Helvetica" w:hAnsi="Helvetica" w:cs="Helvetica"/>
            <w:rPrChange w:id="425" w:author="KJ Chow" w:date="2021-05-16T14:06:00Z">
              <w:rPr>
                <w:rFonts w:ascii="Helvetica" w:hAnsi="Helvetica" w:cs="Helvetica"/>
                <w:sz w:val="24"/>
                <w:szCs w:val="24"/>
              </w:rPr>
            </w:rPrChange>
          </w:rPr>
          <w:delText>tools/limitations</w:delText>
        </w:r>
      </w:del>
      <w:ins w:id="426" w:author="KJ Chow" w:date="2021-05-16T13:54:00Z">
        <w:r w:rsidR="0098702B" w:rsidRPr="00DF7CD9">
          <w:rPr>
            <w:rFonts w:ascii="Helvetica" w:hAnsi="Helvetica" w:cs="Helvetica"/>
            <w:rPrChange w:id="427" w:author="KJ Chow" w:date="2021-05-16T14:06:00Z">
              <w:rPr>
                <w:rFonts w:ascii="Helvetica" w:hAnsi="Helvetica" w:cs="Helvetica"/>
                <w:sz w:val="24"/>
                <w:szCs w:val="24"/>
              </w:rPr>
            </w:rPrChange>
          </w:rPr>
          <w:t>feasibility</w:t>
        </w:r>
      </w:ins>
      <w:r w:rsidR="00DA0B90" w:rsidRPr="00DF7CD9">
        <w:rPr>
          <w:rFonts w:ascii="Helvetica" w:hAnsi="Helvetica" w:cs="Helvetica"/>
          <w:rPrChange w:id="428" w:author="KJ Chow" w:date="2021-05-16T14:06:00Z">
            <w:rPr>
              <w:rFonts w:ascii="Helvetica" w:hAnsi="Helvetica" w:cs="Helvetica"/>
              <w:sz w:val="24"/>
              <w:szCs w:val="24"/>
            </w:rPr>
          </w:rPrChange>
        </w:rPr>
        <w:t xml:space="preserve"> and desired engineering performances. In conjunction </w:t>
      </w:r>
      <w:r w:rsidR="0074259F" w:rsidRPr="00DF7CD9">
        <w:rPr>
          <w:rFonts w:ascii="Helvetica" w:hAnsi="Helvetica" w:cs="Helvetica"/>
          <w:rPrChange w:id="429" w:author="KJ Chow" w:date="2021-05-16T14:06:00Z">
            <w:rPr>
              <w:rFonts w:ascii="Helvetica" w:hAnsi="Helvetica" w:cs="Helvetica"/>
              <w:sz w:val="24"/>
              <w:szCs w:val="24"/>
            </w:rPr>
          </w:rPrChange>
        </w:rPr>
        <w:t>to</w:t>
      </w:r>
      <w:r w:rsidR="00DA0B90" w:rsidRPr="00DF7CD9">
        <w:rPr>
          <w:rFonts w:ascii="Helvetica" w:hAnsi="Helvetica" w:cs="Helvetica"/>
          <w:rPrChange w:id="430" w:author="KJ Chow" w:date="2021-05-16T14:06:00Z">
            <w:rPr>
              <w:rFonts w:ascii="Helvetica" w:hAnsi="Helvetica" w:cs="Helvetica"/>
              <w:sz w:val="24"/>
              <w:szCs w:val="24"/>
            </w:rPr>
          </w:rPrChange>
        </w:rPr>
        <w:t xml:space="preserve"> that, I worked closely </w:t>
      </w:r>
      <w:del w:id="431" w:author="KJ Chow" w:date="2021-05-16T14:00:00Z">
        <w:r w:rsidR="00DA0B90" w:rsidRPr="00DF7CD9" w:rsidDel="0098702B">
          <w:rPr>
            <w:rFonts w:ascii="Helvetica" w:hAnsi="Helvetica" w:cs="Helvetica"/>
            <w:rPrChange w:id="432" w:author="KJ Chow" w:date="2021-05-16T14:06:00Z">
              <w:rPr>
                <w:rFonts w:ascii="Helvetica" w:hAnsi="Helvetica" w:cs="Helvetica"/>
                <w:sz w:val="24"/>
                <w:szCs w:val="24"/>
              </w:rPr>
            </w:rPrChange>
          </w:rPr>
          <w:delText xml:space="preserve">together </w:delText>
        </w:r>
      </w:del>
      <w:r w:rsidR="00DA0B90" w:rsidRPr="00DF7CD9">
        <w:rPr>
          <w:rFonts w:ascii="Helvetica" w:hAnsi="Helvetica" w:cs="Helvetica"/>
          <w:rPrChange w:id="433" w:author="KJ Chow" w:date="2021-05-16T14:06:00Z">
            <w:rPr>
              <w:rFonts w:ascii="Helvetica" w:hAnsi="Helvetica" w:cs="Helvetica"/>
              <w:sz w:val="24"/>
              <w:szCs w:val="24"/>
            </w:rPr>
          </w:rPrChange>
        </w:rPr>
        <w:t xml:space="preserve">with the design team, coordinating and reiterating </w:t>
      </w:r>
      <w:del w:id="434" w:author="KJ Chow" w:date="2021-05-16T14:00:00Z">
        <w:r w:rsidR="00DA0B90" w:rsidRPr="00DF7CD9" w:rsidDel="0098702B">
          <w:rPr>
            <w:rFonts w:ascii="Helvetica" w:hAnsi="Helvetica" w:cs="Helvetica"/>
            <w:rPrChange w:id="435" w:author="KJ Chow" w:date="2021-05-16T14:06:00Z">
              <w:rPr>
                <w:rFonts w:ascii="Helvetica" w:hAnsi="Helvetica" w:cs="Helvetica"/>
                <w:sz w:val="24"/>
                <w:szCs w:val="24"/>
              </w:rPr>
            </w:rPrChange>
          </w:rPr>
          <w:delText xml:space="preserve">the </w:delText>
        </w:r>
      </w:del>
      <w:del w:id="436" w:author="KJ Chow" w:date="2021-05-16T13:55:00Z">
        <w:r w:rsidR="00DA0B90" w:rsidRPr="00DF7CD9" w:rsidDel="0098702B">
          <w:rPr>
            <w:rFonts w:ascii="Helvetica" w:hAnsi="Helvetica" w:cs="Helvetica"/>
            <w:rPrChange w:id="437" w:author="KJ Chow" w:date="2021-05-16T14:06:00Z">
              <w:rPr>
                <w:rFonts w:ascii="Helvetica" w:hAnsi="Helvetica" w:cs="Helvetica"/>
                <w:sz w:val="24"/>
                <w:szCs w:val="24"/>
              </w:rPr>
            </w:rPrChange>
          </w:rPr>
          <w:delText xml:space="preserve">team’s </w:delText>
        </w:r>
      </w:del>
      <w:r w:rsidR="00DA0B90" w:rsidRPr="00DF7CD9">
        <w:rPr>
          <w:rFonts w:ascii="Helvetica" w:hAnsi="Helvetica" w:cs="Helvetica"/>
          <w:rPrChange w:id="438" w:author="KJ Chow" w:date="2021-05-16T14:06:00Z">
            <w:rPr>
              <w:rFonts w:ascii="Helvetica" w:hAnsi="Helvetica" w:cs="Helvetica"/>
              <w:sz w:val="24"/>
              <w:szCs w:val="24"/>
            </w:rPr>
          </w:rPrChange>
        </w:rPr>
        <w:t xml:space="preserve">design selection based on results obtained. </w:t>
      </w:r>
      <w:r w:rsidR="00764281" w:rsidRPr="00DF7CD9">
        <w:rPr>
          <w:rFonts w:ascii="Helvetica" w:hAnsi="Helvetica" w:cs="Helvetica"/>
          <w:rPrChange w:id="439" w:author="KJ Chow" w:date="2021-05-16T14:06:00Z">
            <w:rPr>
              <w:rFonts w:ascii="Helvetica" w:hAnsi="Helvetica" w:cs="Helvetica"/>
              <w:sz w:val="24"/>
              <w:szCs w:val="24"/>
            </w:rPr>
          </w:rPrChange>
        </w:rPr>
        <w:t>T</w:t>
      </w:r>
      <w:r w:rsidR="0074259F" w:rsidRPr="00DF7CD9">
        <w:rPr>
          <w:rFonts w:ascii="Helvetica" w:hAnsi="Helvetica" w:cs="Helvetica"/>
          <w:rPrChange w:id="440" w:author="KJ Chow" w:date="2021-05-16T14:06:00Z">
            <w:rPr>
              <w:rFonts w:ascii="Helvetica" w:hAnsi="Helvetica" w:cs="Helvetica"/>
              <w:sz w:val="24"/>
              <w:szCs w:val="24"/>
            </w:rPr>
          </w:rPrChange>
        </w:rPr>
        <w:t>h</w:t>
      </w:r>
      <w:r w:rsidR="00764281" w:rsidRPr="00DF7CD9">
        <w:rPr>
          <w:rFonts w:ascii="Helvetica" w:hAnsi="Helvetica" w:cs="Helvetica"/>
          <w:rPrChange w:id="441" w:author="KJ Chow" w:date="2021-05-16T14:06:00Z">
            <w:rPr>
              <w:rFonts w:ascii="Helvetica" w:hAnsi="Helvetica" w:cs="Helvetica"/>
              <w:sz w:val="24"/>
              <w:szCs w:val="24"/>
            </w:rPr>
          </w:rPrChange>
        </w:rPr>
        <w:t>is</w:t>
      </w:r>
      <w:r w:rsidR="0074259F" w:rsidRPr="00DF7CD9">
        <w:rPr>
          <w:rFonts w:ascii="Helvetica" w:hAnsi="Helvetica" w:cs="Helvetica"/>
          <w:rPrChange w:id="442" w:author="KJ Chow" w:date="2021-05-16T14:06:00Z">
            <w:rPr>
              <w:rFonts w:ascii="Helvetica" w:hAnsi="Helvetica" w:cs="Helvetica"/>
              <w:sz w:val="24"/>
              <w:szCs w:val="24"/>
            </w:rPr>
          </w:rPrChange>
        </w:rPr>
        <w:t xml:space="preserve"> selected design point will then be pushed into CFD analysis </w:t>
      </w:r>
      <w:r w:rsidR="00764281" w:rsidRPr="00DF7CD9">
        <w:rPr>
          <w:rFonts w:ascii="Helvetica" w:hAnsi="Helvetica" w:cs="Helvetica"/>
          <w:rPrChange w:id="443" w:author="KJ Chow" w:date="2021-05-16T14:06:00Z">
            <w:rPr>
              <w:rFonts w:ascii="Helvetica" w:hAnsi="Helvetica" w:cs="Helvetica"/>
              <w:sz w:val="24"/>
              <w:szCs w:val="24"/>
            </w:rPr>
          </w:rPrChange>
        </w:rPr>
        <w:t>at</w:t>
      </w:r>
      <w:r w:rsidR="0074259F" w:rsidRPr="00DF7CD9">
        <w:rPr>
          <w:rFonts w:ascii="Helvetica" w:hAnsi="Helvetica" w:cs="Helvetica"/>
          <w:rPrChange w:id="444" w:author="KJ Chow" w:date="2021-05-16T14:06:00Z">
            <w:rPr>
              <w:rFonts w:ascii="Helvetica" w:hAnsi="Helvetica" w:cs="Helvetica"/>
              <w:sz w:val="24"/>
              <w:szCs w:val="24"/>
            </w:rPr>
          </w:rPrChange>
        </w:rPr>
        <w:t xml:space="preserve"> which I played the part of bridging the process, giving detailed modelling and fluid mechanics insights</w:t>
      </w:r>
      <w:r w:rsidR="00764281" w:rsidRPr="00DF7CD9">
        <w:rPr>
          <w:rFonts w:ascii="Helvetica" w:hAnsi="Helvetica" w:cs="Helvetica"/>
          <w:rPrChange w:id="445" w:author="KJ Chow" w:date="2021-05-16T14:06:00Z">
            <w:rPr>
              <w:rFonts w:ascii="Helvetica" w:hAnsi="Helvetica" w:cs="Helvetica"/>
              <w:sz w:val="24"/>
              <w:szCs w:val="24"/>
            </w:rPr>
          </w:rPrChange>
        </w:rPr>
        <w:t xml:space="preserve"> for subsequent improvements</w:t>
      </w:r>
      <w:r w:rsidR="0074259F" w:rsidRPr="00DF7CD9">
        <w:rPr>
          <w:rFonts w:ascii="Helvetica" w:hAnsi="Helvetica" w:cs="Helvetica"/>
          <w:rPrChange w:id="446" w:author="KJ Chow" w:date="2021-05-16T14:06:00Z">
            <w:rPr>
              <w:rFonts w:ascii="Helvetica" w:hAnsi="Helvetica" w:cs="Helvetica"/>
              <w:sz w:val="24"/>
              <w:szCs w:val="24"/>
            </w:rPr>
          </w:rPrChange>
        </w:rPr>
        <w:t>.</w:t>
      </w:r>
      <w:r w:rsidR="00B57441" w:rsidRPr="00DF7CD9">
        <w:rPr>
          <w:rFonts w:ascii="Helvetica" w:hAnsi="Helvetica" w:cs="Helvetica"/>
          <w:rPrChange w:id="447" w:author="KJ Chow" w:date="2021-05-16T14:06:00Z">
            <w:rPr>
              <w:rFonts w:ascii="Helvetica" w:hAnsi="Helvetica" w:cs="Helvetica"/>
              <w:sz w:val="24"/>
              <w:szCs w:val="24"/>
            </w:rPr>
          </w:rPrChange>
        </w:rPr>
        <w:t xml:space="preserve"> Furthermore, I also </w:t>
      </w:r>
      <w:del w:id="448" w:author="KJ Chow" w:date="2021-05-16T14:01:00Z">
        <w:r w:rsidR="00B57441" w:rsidRPr="00DF7CD9" w:rsidDel="0098702B">
          <w:rPr>
            <w:rFonts w:ascii="Helvetica" w:hAnsi="Helvetica" w:cs="Helvetica"/>
            <w:rPrChange w:id="449" w:author="KJ Chow" w:date="2021-05-16T14:06:00Z">
              <w:rPr>
                <w:rFonts w:ascii="Helvetica" w:hAnsi="Helvetica" w:cs="Helvetica"/>
                <w:sz w:val="24"/>
                <w:szCs w:val="24"/>
              </w:rPr>
            </w:rPrChange>
          </w:rPr>
          <w:delText xml:space="preserve">actively </w:delText>
        </w:r>
      </w:del>
      <w:r w:rsidR="00B57441" w:rsidRPr="00DF7CD9">
        <w:rPr>
          <w:rFonts w:ascii="Helvetica" w:hAnsi="Helvetica" w:cs="Helvetica"/>
          <w:rPrChange w:id="450" w:author="KJ Chow" w:date="2021-05-16T14:06:00Z">
            <w:rPr>
              <w:rFonts w:ascii="Helvetica" w:hAnsi="Helvetica" w:cs="Helvetica"/>
              <w:sz w:val="24"/>
              <w:szCs w:val="24"/>
            </w:rPr>
          </w:rPrChange>
        </w:rPr>
        <w:t xml:space="preserve">took part in the CFD result </w:t>
      </w:r>
      <w:r w:rsidR="003556EA" w:rsidRPr="00DF7CD9">
        <w:rPr>
          <w:rFonts w:ascii="Helvetica" w:hAnsi="Helvetica" w:cs="Helvetica"/>
          <w:rPrChange w:id="451" w:author="KJ Chow" w:date="2021-05-16T14:06:00Z">
            <w:rPr>
              <w:rFonts w:ascii="Helvetica" w:hAnsi="Helvetica" w:cs="Helvetica"/>
              <w:sz w:val="24"/>
              <w:szCs w:val="24"/>
            </w:rPr>
          </w:rPrChange>
        </w:rPr>
        <w:t>extrapolation</w:t>
      </w:r>
      <w:r w:rsidR="00B57441" w:rsidRPr="00DF7CD9">
        <w:rPr>
          <w:rFonts w:ascii="Helvetica" w:hAnsi="Helvetica" w:cs="Helvetica"/>
          <w:rPrChange w:id="452" w:author="KJ Chow" w:date="2021-05-16T14:06:00Z">
            <w:rPr>
              <w:rFonts w:ascii="Helvetica" w:hAnsi="Helvetica" w:cs="Helvetica"/>
              <w:sz w:val="24"/>
              <w:szCs w:val="24"/>
            </w:rPr>
          </w:rPrChange>
        </w:rPr>
        <w:t xml:space="preserve"> phase, comparing and </w:t>
      </w:r>
      <w:r w:rsidR="00626070" w:rsidRPr="00DF7CD9">
        <w:rPr>
          <w:rFonts w:ascii="Helvetica" w:hAnsi="Helvetica" w:cs="Helvetica"/>
          <w:rPrChange w:id="453" w:author="KJ Chow" w:date="2021-05-16T14:06:00Z">
            <w:rPr>
              <w:rFonts w:ascii="Helvetica" w:hAnsi="Helvetica" w:cs="Helvetica"/>
              <w:sz w:val="24"/>
              <w:szCs w:val="24"/>
            </w:rPr>
          </w:rPrChange>
        </w:rPr>
        <w:t xml:space="preserve">validating results with that </w:t>
      </w:r>
      <w:r w:rsidR="003556EA" w:rsidRPr="00DF7CD9">
        <w:rPr>
          <w:rFonts w:ascii="Helvetica" w:hAnsi="Helvetica" w:cs="Helvetica"/>
          <w:rPrChange w:id="454" w:author="KJ Chow" w:date="2021-05-16T14:06:00Z">
            <w:rPr>
              <w:rFonts w:ascii="Helvetica" w:hAnsi="Helvetica" w:cs="Helvetica"/>
              <w:sz w:val="24"/>
              <w:szCs w:val="24"/>
            </w:rPr>
          </w:rPrChange>
        </w:rPr>
        <w:t>extracted</w:t>
      </w:r>
      <w:r w:rsidR="00626070" w:rsidRPr="00DF7CD9">
        <w:rPr>
          <w:rFonts w:ascii="Helvetica" w:hAnsi="Helvetica" w:cs="Helvetica"/>
          <w:rPrChange w:id="455" w:author="KJ Chow" w:date="2021-05-16T14:06:00Z">
            <w:rPr>
              <w:rFonts w:ascii="Helvetica" w:hAnsi="Helvetica" w:cs="Helvetica"/>
              <w:sz w:val="24"/>
              <w:szCs w:val="24"/>
            </w:rPr>
          </w:rPrChange>
        </w:rPr>
        <w:t xml:space="preserve"> from </w:t>
      </w:r>
      <w:r w:rsidR="003556EA" w:rsidRPr="00DF7CD9">
        <w:rPr>
          <w:rFonts w:ascii="Helvetica" w:hAnsi="Helvetica" w:cs="Helvetica"/>
          <w:rPrChange w:id="456" w:author="KJ Chow" w:date="2021-05-16T14:06:00Z">
            <w:rPr>
              <w:rFonts w:ascii="Helvetica" w:hAnsi="Helvetica" w:cs="Helvetica"/>
              <w:sz w:val="24"/>
              <w:szCs w:val="24"/>
            </w:rPr>
          </w:rPrChange>
        </w:rPr>
        <w:t>the</w:t>
      </w:r>
      <w:r w:rsidR="00626070" w:rsidRPr="00DF7CD9">
        <w:rPr>
          <w:rFonts w:ascii="Helvetica" w:hAnsi="Helvetica" w:cs="Helvetica"/>
          <w:rPrChange w:id="457" w:author="KJ Chow" w:date="2021-05-16T14:06:00Z">
            <w:rPr>
              <w:rFonts w:ascii="Helvetica" w:hAnsi="Helvetica" w:cs="Helvetica"/>
              <w:sz w:val="24"/>
              <w:szCs w:val="24"/>
            </w:rPr>
          </w:rPrChange>
        </w:rPr>
        <w:t xml:space="preserve"> numerical set</w:t>
      </w:r>
      <w:r w:rsidR="00B57441" w:rsidRPr="00DF7CD9">
        <w:rPr>
          <w:rFonts w:ascii="Helvetica" w:hAnsi="Helvetica" w:cs="Helvetica"/>
          <w:rPrChange w:id="458" w:author="KJ Chow" w:date="2021-05-16T14:06:00Z">
            <w:rPr>
              <w:rFonts w:ascii="Helvetica" w:hAnsi="Helvetica" w:cs="Helvetica"/>
              <w:sz w:val="24"/>
              <w:szCs w:val="24"/>
            </w:rPr>
          </w:rPrChange>
        </w:rPr>
        <w:t>.</w:t>
      </w:r>
    </w:p>
    <w:p w14:paraId="29D06A2F" w14:textId="2F68259B" w:rsidR="008019BC" w:rsidRPr="00DF7CD9" w:rsidRDefault="00A344A2" w:rsidP="00B57441">
      <w:pPr>
        <w:jc w:val="both"/>
        <w:rPr>
          <w:rFonts w:ascii="Helvetica" w:hAnsi="Helvetica" w:cs="Helvetica"/>
          <w:rPrChange w:id="459" w:author="KJ Chow" w:date="2021-05-16T14:06:00Z">
            <w:rPr>
              <w:rFonts w:ascii="Helvetica" w:hAnsi="Helvetica" w:cs="Helvetica"/>
              <w:sz w:val="24"/>
              <w:szCs w:val="24"/>
            </w:rPr>
          </w:rPrChange>
        </w:rPr>
      </w:pPr>
      <w:del w:id="460" w:author="KJ Chow" w:date="2021-05-16T13:56:00Z">
        <w:r w:rsidRPr="00DF7CD9" w:rsidDel="0098702B">
          <w:rPr>
            <w:rFonts w:ascii="Helvetica" w:hAnsi="Helvetica" w:cs="Helvetica"/>
            <w:rPrChange w:id="461" w:author="KJ Chow" w:date="2021-05-16T14:06:00Z">
              <w:rPr>
                <w:rFonts w:ascii="Helvetica" w:hAnsi="Helvetica" w:cs="Helvetica"/>
                <w:sz w:val="24"/>
                <w:szCs w:val="24"/>
              </w:rPr>
            </w:rPrChange>
          </w:rPr>
          <w:delText>Aside from numerical simulations</w:delText>
        </w:r>
      </w:del>
      <w:ins w:id="462" w:author="KJ Chow" w:date="2021-05-16T13:56:00Z">
        <w:r w:rsidR="0098702B" w:rsidRPr="00DF7CD9">
          <w:rPr>
            <w:rFonts w:ascii="Helvetica" w:hAnsi="Helvetica" w:cs="Helvetica"/>
            <w:rPrChange w:id="463" w:author="KJ Chow" w:date="2021-05-16T14:06:00Z">
              <w:rPr>
                <w:rFonts w:ascii="Helvetica" w:hAnsi="Helvetica" w:cs="Helvetica"/>
                <w:sz w:val="24"/>
                <w:szCs w:val="24"/>
              </w:rPr>
            </w:rPrChange>
          </w:rPr>
          <w:t>Additionally</w:t>
        </w:r>
      </w:ins>
      <w:r w:rsidR="005D72BE" w:rsidRPr="00DF7CD9">
        <w:rPr>
          <w:rFonts w:ascii="Helvetica" w:hAnsi="Helvetica" w:cs="Helvetica"/>
          <w:rPrChange w:id="464" w:author="KJ Chow" w:date="2021-05-16T14:06:00Z">
            <w:rPr>
              <w:rFonts w:ascii="Helvetica" w:hAnsi="Helvetica" w:cs="Helvetica"/>
              <w:sz w:val="24"/>
              <w:szCs w:val="24"/>
            </w:rPr>
          </w:rPrChange>
        </w:rPr>
        <w:t xml:space="preserve">, I </w:t>
      </w:r>
      <w:r w:rsidR="000C4AB6" w:rsidRPr="00DF7CD9">
        <w:rPr>
          <w:rFonts w:ascii="Helvetica" w:hAnsi="Helvetica" w:cs="Helvetica"/>
          <w:rPrChange w:id="465" w:author="KJ Chow" w:date="2021-05-16T14:06:00Z">
            <w:rPr>
              <w:rFonts w:ascii="Helvetica" w:hAnsi="Helvetica" w:cs="Helvetica"/>
              <w:sz w:val="24"/>
              <w:szCs w:val="24"/>
            </w:rPr>
          </w:rPrChange>
        </w:rPr>
        <w:t xml:space="preserve">was also in charge of managing </w:t>
      </w:r>
      <w:r w:rsidRPr="00DF7CD9">
        <w:rPr>
          <w:rFonts w:ascii="Helvetica" w:hAnsi="Helvetica" w:cs="Helvetica"/>
          <w:rPrChange w:id="466" w:author="KJ Chow" w:date="2021-05-16T14:06:00Z">
            <w:rPr>
              <w:rFonts w:ascii="Helvetica" w:hAnsi="Helvetica" w:cs="Helvetica"/>
              <w:sz w:val="24"/>
              <w:szCs w:val="24"/>
            </w:rPr>
          </w:rPrChange>
        </w:rPr>
        <w:t xml:space="preserve">the </w:t>
      </w:r>
      <w:ins w:id="467" w:author="KJ Chow" w:date="2021-05-16T14:01:00Z">
        <w:r w:rsidR="00084A2B" w:rsidRPr="00DF7CD9">
          <w:rPr>
            <w:rFonts w:ascii="Helvetica" w:hAnsi="Helvetica" w:cs="Helvetica"/>
            <w:rPrChange w:id="468" w:author="KJ Chow" w:date="2021-05-16T14:06:00Z">
              <w:rPr>
                <w:rFonts w:ascii="Helvetica" w:hAnsi="Helvetica" w:cs="Helvetica"/>
                <w:sz w:val="24"/>
                <w:szCs w:val="24"/>
              </w:rPr>
            </w:rPrChange>
          </w:rPr>
          <w:t xml:space="preserve">project’s </w:t>
        </w:r>
      </w:ins>
      <w:r w:rsidR="00B57441" w:rsidRPr="00DF7CD9">
        <w:rPr>
          <w:rFonts w:ascii="Helvetica" w:hAnsi="Helvetica" w:cs="Helvetica"/>
          <w:rPrChange w:id="469" w:author="KJ Chow" w:date="2021-05-16T14:06:00Z">
            <w:rPr>
              <w:rFonts w:ascii="Helvetica" w:hAnsi="Helvetica" w:cs="Helvetica"/>
              <w:sz w:val="24"/>
              <w:szCs w:val="24"/>
            </w:rPr>
          </w:rPrChange>
        </w:rPr>
        <w:t>embedded</w:t>
      </w:r>
      <w:r w:rsidR="000C4AB6" w:rsidRPr="00DF7CD9">
        <w:rPr>
          <w:rFonts w:ascii="Helvetica" w:hAnsi="Helvetica" w:cs="Helvetica"/>
          <w:rPrChange w:id="470" w:author="KJ Chow" w:date="2021-05-16T14:06:00Z">
            <w:rPr>
              <w:rFonts w:ascii="Helvetica" w:hAnsi="Helvetica" w:cs="Helvetica"/>
              <w:sz w:val="24"/>
              <w:szCs w:val="24"/>
            </w:rPr>
          </w:rPrChange>
        </w:rPr>
        <w:t xml:space="preserve"> </w:t>
      </w:r>
      <w:r w:rsidRPr="00DF7CD9">
        <w:rPr>
          <w:rFonts w:ascii="Helvetica" w:hAnsi="Helvetica" w:cs="Helvetica"/>
          <w:rPrChange w:id="471" w:author="KJ Chow" w:date="2021-05-16T14:06:00Z">
            <w:rPr>
              <w:rFonts w:ascii="Helvetica" w:hAnsi="Helvetica" w:cs="Helvetica"/>
              <w:sz w:val="24"/>
              <w:szCs w:val="24"/>
            </w:rPr>
          </w:rPrChange>
        </w:rPr>
        <w:t xml:space="preserve">system </w:t>
      </w:r>
      <w:r w:rsidR="000C4AB6" w:rsidRPr="00DF7CD9">
        <w:rPr>
          <w:rFonts w:ascii="Helvetica" w:hAnsi="Helvetica" w:cs="Helvetica"/>
          <w:rPrChange w:id="472" w:author="KJ Chow" w:date="2021-05-16T14:06:00Z">
            <w:rPr>
              <w:rFonts w:ascii="Helvetica" w:hAnsi="Helvetica" w:cs="Helvetica"/>
              <w:sz w:val="24"/>
              <w:szCs w:val="24"/>
            </w:rPr>
          </w:rPrChange>
        </w:rPr>
        <w:t>programming for</w:t>
      </w:r>
      <w:ins w:id="473" w:author="KJ Chow" w:date="2021-05-16T14:06:00Z">
        <w:r w:rsidR="00EA5017" w:rsidRPr="00DF7CD9">
          <w:rPr>
            <w:rFonts w:ascii="Helvetica" w:hAnsi="Helvetica" w:cs="Helvetica"/>
            <w:rPrChange w:id="474" w:author="KJ Chow" w:date="2021-05-16T14:06:00Z">
              <w:rPr>
                <w:rFonts w:ascii="Helvetica" w:hAnsi="Helvetica" w:cs="Helvetica"/>
                <w:sz w:val="24"/>
                <w:szCs w:val="24"/>
              </w:rPr>
            </w:rPrChange>
          </w:rPr>
          <w:t xml:space="preserve"> processing</w:t>
        </w:r>
      </w:ins>
      <w:del w:id="475" w:author="KJ Chow" w:date="2021-05-16T14:02:00Z">
        <w:r w:rsidR="000C4AB6" w:rsidRPr="00DF7CD9" w:rsidDel="00084A2B">
          <w:rPr>
            <w:rFonts w:ascii="Helvetica" w:hAnsi="Helvetica" w:cs="Helvetica"/>
            <w:rPrChange w:id="476" w:author="KJ Chow" w:date="2021-05-16T14:06:00Z">
              <w:rPr>
                <w:rFonts w:ascii="Helvetica" w:hAnsi="Helvetica" w:cs="Helvetica"/>
                <w:sz w:val="24"/>
                <w:szCs w:val="24"/>
              </w:rPr>
            </w:rPrChange>
          </w:rPr>
          <w:delText xml:space="preserve"> processing</w:delText>
        </w:r>
      </w:del>
      <w:r w:rsidR="000C4AB6" w:rsidRPr="00DF7CD9">
        <w:rPr>
          <w:rFonts w:ascii="Helvetica" w:hAnsi="Helvetica" w:cs="Helvetica"/>
          <w:rPrChange w:id="477" w:author="KJ Chow" w:date="2021-05-16T14:06:00Z">
            <w:rPr>
              <w:rFonts w:ascii="Helvetica" w:hAnsi="Helvetica" w:cs="Helvetica"/>
              <w:sz w:val="24"/>
              <w:szCs w:val="24"/>
            </w:rPr>
          </w:rPrChange>
        </w:rPr>
        <w:t xml:space="preserve"> </w:t>
      </w:r>
      <w:r w:rsidRPr="00DF7CD9">
        <w:rPr>
          <w:rFonts w:ascii="Helvetica" w:hAnsi="Helvetica" w:cs="Helvetica"/>
          <w:rPrChange w:id="478" w:author="KJ Chow" w:date="2021-05-16T14:06:00Z">
            <w:rPr>
              <w:rFonts w:ascii="Helvetica" w:hAnsi="Helvetica" w:cs="Helvetica"/>
              <w:sz w:val="24"/>
              <w:szCs w:val="24"/>
            </w:rPr>
          </w:rPrChange>
        </w:rPr>
        <w:t>sensor</w:t>
      </w:r>
      <w:ins w:id="479" w:author="KJ Chow" w:date="2021-05-16T14:06:00Z">
        <w:r w:rsidR="00EA5017" w:rsidRPr="00DF7CD9">
          <w:rPr>
            <w:rFonts w:ascii="Helvetica" w:hAnsi="Helvetica" w:cs="Helvetica"/>
            <w:rPrChange w:id="480" w:author="KJ Chow" w:date="2021-05-16T14:06:00Z">
              <w:rPr>
                <w:rFonts w:ascii="Helvetica" w:hAnsi="Helvetica" w:cs="Helvetica"/>
                <w:sz w:val="24"/>
                <w:szCs w:val="24"/>
              </w:rPr>
            </w:rPrChange>
          </w:rPr>
          <w:t>s’</w:t>
        </w:r>
      </w:ins>
      <w:del w:id="481" w:author="KJ Chow" w:date="2021-05-16T14:02:00Z">
        <w:r w:rsidRPr="00DF7CD9" w:rsidDel="00084A2B">
          <w:rPr>
            <w:rFonts w:ascii="Helvetica" w:hAnsi="Helvetica" w:cs="Helvetica"/>
            <w:rPrChange w:id="482" w:author="KJ Chow" w:date="2021-05-16T14:06:00Z">
              <w:rPr>
                <w:rFonts w:ascii="Helvetica" w:hAnsi="Helvetica" w:cs="Helvetica"/>
                <w:sz w:val="24"/>
                <w:szCs w:val="24"/>
              </w:rPr>
            </w:rPrChange>
          </w:rPr>
          <w:delText>s’</w:delText>
        </w:r>
      </w:del>
      <w:r w:rsidRPr="00DF7CD9">
        <w:rPr>
          <w:rFonts w:ascii="Helvetica" w:hAnsi="Helvetica" w:cs="Helvetica"/>
          <w:rPrChange w:id="483" w:author="KJ Chow" w:date="2021-05-16T14:06:00Z">
            <w:rPr>
              <w:rFonts w:ascii="Helvetica" w:hAnsi="Helvetica" w:cs="Helvetica"/>
              <w:sz w:val="24"/>
              <w:szCs w:val="24"/>
            </w:rPr>
          </w:rPrChange>
        </w:rPr>
        <w:t xml:space="preserve"> data</w:t>
      </w:r>
      <w:r w:rsidR="000C4AB6" w:rsidRPr="00DF7CD9">
        <w:rPr>
          <w:rFonts w:ascii="Helvetica" w:hAnsi="Helvetica" w:cs="Helvetica"/>
          <w:rPrChange w:id="484" w:author="KJ Chow" w:date="2021-05-16T14:06:00Z">
            <w:rPr>
              <w:rFonts w:ascii="Helvetica" w:hAnsi="Helvetica" w:cs="Helvetica"/>
              <w:sz w:val="24"/>
              <w:szCs w:val="24"/>
            </w:rPr>
          </w:rPrChange>
        </w:rPr>
        <w:t>. Th</w:t>
      </w:r>
      <w:r w:rsidR="00B57441" w:rsidRPr="00DF7CD9">
        <w:rPr>
          <w:rFonts w:ascii="Helvetica" w:hAnsi="Helvetica" w:cs="Helvetica"/>
          <w:rPrChange w:id="485" w:author="KJ Chow" w:date="2021-05-16T14:06:00Z">
            <w:rPr>
              <w:rFonts w:ascii="Helvetica" w:hAnsi="Helvetica" w:cs="Helvetica"/>
              <w:sz w:val="24"/>
              <w:szCs w:val="24"/>
            </w:rPr>
          </w:rPrChange>
        </w:rPr>
        <w:t>e</w:t>
      </w:r>
      <w:r w:rsidR="000C4AB6" w:rsidRPr="00DF7CD9">
        <w:rPr>
          <w:rFonts w:ascii="Helvetica" w:hAnsi="Helvetica" w:cs="Helvetica"/>
          <w:rPrChange w:id="486" w:author="KJ Chow" w:date="2021-05-16T14:06:00Z">
            <w:rPr>
              <w:rFonts w:ascii="Helvetica" w:hAnsi="Helvetica" w:cs="Helvetica"/>
              <w:sz w:val="24"/>
              <w:szCs w:val="24"/>
            </w:rPr>
          </w:rPrChange>
        </w:rPr>
        <w:t xml:space="preserve"> platform </w:t>
      </w:r>
      <w:r w:rsidR="00B57441" w:rsidRPr="00DF7CD9">
        <w:rPr>
          <w:rFonts w:ascii="Helvetica" w:hAnsi="Helvetica" w:cs="Helvetica"/>
          <w:rPrChange w:id="487" w:author="KJ Chow" w:date="2021-05-16T14:06:00Z">
            <w:rPr>
              <w:rFonts w:ascii="Helvetica" w:hAnsi="Helvetica" w:cs="Helvetica"/>
              <w:sz w:val="24"/>
              <w:szCs w:val="24"/>
            </w:rPr>
          </w:rPrChange>
        </w:rPr>
        <w:t xml:space="preserve">for this </w:t>
      </w:r>
      <w:r w:rsidR="008E4E97" w:rsidRPr="00DF7CD9">
        <w:rPr>
          <w:rFonts w:ascii="Helvetica" w:hAnsi="Helvetica" w:cs="Helvetica"/>
          <w:rPrChange w:id="488" w:author="KJ Chow" w:date="2021-05-16T14:06:00Z">
            <w:rPr>
              <w:rFonts w:ascii="Helvetica" w:hAnsi="Helvetica" w:cs="Helvetica"/>
              <w:sz w:val="24"/>
              <w:szCs w:val="24"/>
            </w:rPr>
          </w:rPrChange>
        </w:rPr>
        <w:t xml:space="preserve">has been </w:t>
      </w:r>
      <w:r w:rsidR="00B57441" w:rsidRPr="00DF7CD9">
        <w:rPr>
          <w:rFonts w:ascii="Helvetica" w:hAnsi="Helvetica" w:cs="Helvetica"/>
          <w:rPrChange w:id="489" w:author="KJ Chow" w:date="2021-05-16T14:06:00Z">
            <w:rPr>
              <w:rFonts w:ascii="Helvetica" w:hAnsi="Helvetica" w:cs="Helvetica"/>
              <w:sz w:val="24"/>
              <w:szCs w:val="24"/>
            </w:rPr>
          </w:rPrChange>
        </w:rPr>
        <w:t>constructed but</w:t>
      </w:r>
      <w:r w:rsidR="008E4E97" w:rsidRPr="00DF7CD9">
        <w:rPr>
          <w:rFonts w:ascii="Helvetica" w:hAnsi="Helvetica" w:cs="Helvetica"/>
          <w:rPrChange w:id="490" w:author="KJ Chow" w:date="2021-05-16T14:06:00Z">
            <w:rPr>
              <w:rFonts w:ascii="Helvetica" w:hAnsi="Helvetica" w:cs="Helvetica"/>
              <w:sz w:val="24"/>
              <w:szCs w:val="24"/>
            </w:rPr>
          </w:rPrChange>
        </w:rPr>
        <w:t xml:space="preserve"> was not put </w:t>
      </w:r>
      <w:r w:rsidR="00B57441" w:rsidRPr="00DF7CD9">
        <w:rPr>
          <w:rFonts w:ascii="Helvetica" w:hAnsi="Helvetica" w:cs="Helvetica"/>
          <w:rPrChange w:id="491" w:author="KJ Chow" w:date="2021-05-16T14:06:00Z">
            <w:rPr>
              <w:rFonts w:ascii="Helvetica" w:hAnsi="Helvetica" w:cs="Helvetica"/>
              <w:sz w:val="24"/>
              <w:szCs w:val="24"/>
            </w:rPr>
          </w:rPrChange>
        </w:rPr>
        <w:t>in</w:t>
      </w:r>
      <w:r w:rsidR="008E4E97" w:rsidRPr="00DF7CD9">
        <w:rPr>
          <w:rFonts w:ascii="Helvetica" w:hAnsi="Helvetica" w:cs="Helvetica"/>
          <w:rPrChange w:id="492" w:author="KJ Chow" w:date="2021-05-16T14:06:00Z">
            <w:rPr>
              <w:rFonts w:ascii="Helvetica" w:hAnsi="Helvetica" w:cs="Helvetica"/>
              <w:sz w:val="24"/>
              <w:szCs w:val="24"/>
            </w:rPr>
          </w:rPrChange>
        </w:rPr>
        <w:t xml:space="preserve">to </w:t>
      </w:r>
      <w:r w:rsidRPr="00DF7CD9">
        <w:rPr>
          <w:rFonts w:ascii="Helvetica" w:hAnsi="Helvetica" w:cs="Helvetica"/>
          <w:rPrChange w:id="493" w:author="KJ Chow" w:date="2021-05-16T14:06:00Z">
            <w:rPr>
              <w:rFonts w:ascii="Helvetica" w:hAnsi="Helvetica" w:cs="Helvetica"/>
              <w:sz w:val="24"/>
              <w:szCs w:val="24"/>
            </w:rPr>
          </w:rPrChange>
        </w:rPr>
        <w:t>actual practice</w:t>
      </w:r>
      <w:r w:rsidR="00B57441" w:rsidRPr="00DF7CD9">
        <w:rPr>
          <w:rFonts w:ascii="Helvetica" w:hAnsi="Helvetica" w:cs="Helvetica"/>
          <w:rPrChange w:id="494" w:author="KJ Chow" w:date="2021-05-16T14:06:00Z">
            <w:rPr>
              <w:rFonts w:ascii="Helvetica" w:hAnsi="Helvetica" w:cs="Helvetica"/>
              <w:sz w:val="24"/>
              <w:szCs w:val="24"/>
            </w:rPr>
          </w:rPrChange>
        </w:rPr>
        <w:t xml:space="preserve"> due to restricted lab access and thus, design prototype not being manufactured</w:t>
      </w:r>
      <w:r w:rsidR="008E4E97" w:rsidRPr="00DF7CD9">
        <w:rPr>
          <w:rFonts w:ascii="Helvetica" w:hAnsi="Helvetica" w:cs="Helvetica"/>
          <w:rPrChange w:id="495" w:author="KJ Chow" w:date="2021-05-16T14:06:00Z">
            <w:rPr>
              <w:rFonts w:ascii="Helvetica" w:hAnsi="Helvetica" w:cs="Helvetica"/>
              <w:sz w:val="24"/>
              <w:szCs w:val="24"/>
            </w:rPr>
          </w:rPrChange>
        </w:rPr>
        <w:t>.</w:t>
      </w:r>
      <w:del w:id="496" w:author="KJ Chow" w:date="2021-05-14T00:56:00Z">
        <w:r w:rsidR="008019BC" w:rsidRPr="00DF7CD9" w:rsidDel="00EB7123">
          <w:rPr>
            <w:rFonts w:ascii="Helvetica" w:hAnsi="Helvetica" w:cs="Helvetica"/>
            <w:rPrChange w:id="497" w:author="KJ Chow" w:date="2021-05-16T14:06:00Z">
              <w:rPr>
                <w:rFonts w:ascii="Helvetica" w:hAnsi="Helvetica" w:cs="Helvetica"/>
              </w:rPr>
            </w:rPrChange>
          </w:rPr>
          <w:br w:type="page"/>
        </w:r>
      </w:del>
    </w:p>
    <w:p w14:paraId="13630CF0" w14:textId="2FD78D44" w:rsidR="00927C3E" w:rsidRPr="00131DAA" w:rsidRDefault="00927C3E" w:rsidP="00740465">
      <w:pPr>
        <w:pStyle w:val="Heading1"/>
        <w:numPr>
          <w:ilvl w:val="0"/>
          <w:numId w:val="3"/>
        </w:numPr>
        <w:spacing w:after="240"/>
        <w:jc w:val="both"/>
        <w:rPr>
          <w:rFonts w:ascii="Helvetica" w:hAnsi="Helvetica" w:cs="Helvetica"/>
          <w:b/>
          <w:bCs/>
          <w:color w:val="auto"/>
        </w:rPr>
      </w:pPr>
      <w:bookmarkStart w:id="498" w:name="_Toc71847083"/>
      <w:r w:rsidRPr="00131DAA">
        <w:rPr>
          <w:rFonts w:ascii="Helvetica" w:hAnsi="Helvetica" w:cs="Helvetica"/>
          <w:b/>
          <w:bCs/>
          <w:color w:val="auto"/>
        </w:rPr>
        <w:t xml:space="preserve">Roles, </w:t>
      </w:r>
      <w:r w:rsidR="003041C0" w:rsidRPr="00131DAA">
        <w:rPr>
          <w:rFonts w:ascii="Helvetica" w:hAnsi="Helvetica" w:cs="Helvetica"/>
          <w:b/>
          <w:bCs/>
          <w:color w:val="auto"/>
        </w:rPr>
        <w:t>A</w:t>
      </w:r>
      <w:r w:rsidRPr="00131DAA">
        <w:rPr>
          <w:rFonts w:ascii="Helvetica" w:hAnsi="Helvetica" w:cs="Helvetica"/>
          <w:b/>
          <w:bCs/>
          <w:color w:val="auto"/>
        </w:rPr>
        <w:t xml:space="preserve">ctivities and </w:t>
      </w:r>
      <w:r w:rsidR="003041C0" w:rsidRPr="00131DAA">
        <w:rPr>
          <w:rFonts w:ascii="Helvetica" w:hAnsi="Helvetica" w:cs="Helvetica"/>
          <w:b/>
          <w:bCs/>
          <w:color w:val="auto"/>
        </w:rPr>
        <w:t>O</w:t>
      </w:r>
      <w:r w:rsidRPr="00131DAA">
        <w:rPr>
          <w:rFonts w:ascii="Helvetica" w:hAnsi="Helvetica" w:cs="Helvetica"/>
          <w:b/>
          <w:bCs/>
          <w:color w:val="auto"/>
        </w:rPr>
        <w:t>utputs</w:t>
      </w:r>
      <w:bookmarkEnd w:id="498"/>
    </w:p>
    <w:p w14:paraId="7B532DCF" w14:textId="67C7C791" w:rsidR="00581F8E" w:rsidRPr="00131DAA" w:rsidRDefault="00F57941" w:rsidP="00F57941">
      <w:pPr>
        <w:spacing w:after="0"/>
        <w:jc w:val="both"/>
        <w:rPr>
          <w:rFonts w:ascii="Helvetica" w:hAnsi="Helvetica" w:cs="Helvetica"/>
        </w:rPr>
      </w:pPr>
      <w:r w:rsidRPr="00131DAA">
        <w:rPr>
          <w:rFonts w:ascii="Helvetica" w:hAnsi="Helvetica" w:cs="Helvetica"/>
        </w:rPr>
        <w:t xml:space="preserve">This section outlines my work progression starting with literature review/objectives, leading into tasks breakdown and lastly, the contribution of my role </w:t>
      </w:r>
      <w:r w:rsidR="007705C0" w:rsidRPr="00131DAA">
        <w:rPr>
          <w:rFonts w:ascii="Helvetica" w:hAnsi="Helvetica" w:cs="Helvetica"/>
        </w:rPr>
        <w:t>to</w:t>
      </w:r>
      <w:r w:rsidRPr="00131DAA">
        <w:rPr>
          <w:rFonts w:ascii="Helvetica" w:hAnsi="Helvetica" w:cs="Helvetica"/>
        </w:rPr>
        <w:t xml:space="preserve"> the overall project flow.</w:t>
      </w:r>
    </w:p>
    <w:p w14:paraId="4B937B3B" w14:textId="77777777" w:rsidR="00F57941" w:rsidRPr="00131DAA" w:rsidRDefault="00F57941" w:rsidP="00F57941">
      <w:pPr>
        <w:spacing w:after="0"/>
        <w:jc w:val="both"/>
        <w:rPr>
          <w:rFonts w:ascii="Helvetica" w:hAnsi="Helvetica" w:cs="Helvetica"/>
        </w:rPr>
      </w:pPr>
    </w:p>
    <w:p w14:paraId="045C51FE" w14:textId="7441351B" w:rsidR="00753469" w:rsidRPr="00131DAA" w:rsidRDefault="00561788" w:rsidP="00753469">
      <w:pPr>
        <w:pStyle w:val="Heading2"/>
        <w:numPr>
          <w:ilvl w:val="1"/>
          <w:numId w:val="3"/>
        </w:numPr>
        <w:rPr>
          <w:rFonts w:ascii="Helvetica" w:hAnsi="Helvetica" w:cs="Helvetica"/>
          <w:b/>
          <w:bCs/>
          <w:color w:val="auto"/>
        </w:rPr>
      </w:pPr>
      <w:bookmarkStart w:id="499" w:name="_Toc71847084"/>
      <w:r w:rsidRPr="00131DAA">
        <w:rPr>
          <w:rFonts w:ascii="Helvetica" w:hAnsi="Helvetica" w:cs="Helvetica"/>
          <w:b/>
          <w:bCs/>
          <w:color w:val="auto"/>
        </w:rPr>
        <w:t>Literature Review</w:t>
      </w:r>
      <w:r w:rsidR="00983388" w:rsidRPr="00131DAA">
        <w:rPr>
          <w:rFonts w:ascii="Helvetica" w:hAnsi="Helvetica" w:cs="Helvetica"/>
          <w:b/>
          <w:bCs/>
          <w:color w:val="auto"/>
        </w:rPr>
        <w:t xml:space="preserve"> and Goals</w:t>
      </w:r>
      <w:bookmarkEnd w:id="499"/>
    </w:p>
    <w:p w14:paraId="783897FF" w14:textId="77777777" w:rsidR="00561788" w:rsidRPr="00131DAA" w:rsidDel="00082E0A" w:rsidRDefault="00561788" w:rsidP="001066AF">
      <w:pPr>
        <w:spacing w:after="0"/>
        <w:jc w:val="both"/>
        <w:rPr>
          <w:del w:id="500" w:author="KJ Chow" w:date="2021-05-14T00:59:00Z"/>
          <w:rFonts w:ascii="Helvetica" w:hAnsi="Helvetica" w:cs="Helvetica"/>
        </w:rPr>
      </w:pPr>
    </w:p>
    <w:p w14:paraId="75166481" w14:textId="257D7198" w:rsidR="00561788" w:rsidRPr="00131DAA" w:rsidRDefault="00561788" w:rsidP="001066AF">
      <w:pPr>
        <w:spacing w:after="0"/>
        <w:jc w:val="both"/>
        <w:rPr>
          <w:rFonts w:ascii="Helvetica" w:hAnsi="Helvetica" w:cs="Helvetica"/>
        </w:rPr>
      </w:pPr>
      <w:r w:rsidRPr="00131DAA">
        <w:rPr>
          <w:rFonts w:ascii="Helvetica" w:hAnsi="Helvetica" w:cs="Helvetica"/>
        </w:rPr>
        <w:t>In the Tesla Turbine, the principal mechanism for power generation occurs at the disc stack where fluid rotates the discs through adhesive effects. Due to its importance, there have been many studies done to characterise the flow within the disc stack as to better understand the influence of disc parameters and hence optimise its design.</w:t>
      </w:r>
    </w:p>
    <w:p w14:paraId="587B945C" w14:textId="77777777" w:rsidR="0010283C" w:rsidRPr="00131DAA" w:rsidRDefault="0010283C" w:rsidP="001066AF">
      <w:pPr>
        <w:spacing w:after="0"/>
        <w:jc w:val="both"/>
        <w:rPr>
          <w:rFonts w:ascii="Helvetica" w:hAnsi="Helvetica" w:cs="Helvetica"/>
        </w:rPr>
      </w:pPr>
    </w:p>
    <w:p w14:paraId="754CA223" w14:textId="27786C95" w:rsidR="0010283C" w:rsidRPr="00131DAA" w:rsidRDefault="00561788" w:rsidP="001066AF">
      <w:pPr>
        <w:spacing w:after="0"/>
        <w:jc w:val="both"/>
        <w:rPr>
          <w:rFonts w:ascii="Helvetica" w:hAnsi="Helvetica" w:cs="Helvetica"/>
        </w:rPr>
      </w:pPr>
      <w:r w:rsidRPr="00131DAA">
        <w:rPr>
          <w:rFonts w:ascii="Helvetica" w:hAnsi="Helvetica" w:cs="Helvetica"/>
        </w:rPr>
        <w:t xml:space="preserve">With the objective of peak efficiency, numerical flow analysis was included in this study to capture key design factors impacting the turbine’s flow. </w:t>
      </w:r>
      <w:r w:rsidR="00AA1472" w:rsidRPr="00131DAA">
        <w:rPr>
          <w:rFonts w:ascii="Helvetica" w:hAnsi="Helvetica" w:cs="Helvetica"/>
        </w:rPr>
        <w:t xml:space="preserve">Working as the team’s numerical modeller, I took charge in this by reviewing </w:t>
      </w:r>
      <w:r w:rsidRPr="00131DAA">
        <w:rPr>
          <w:rFonts w:ascii="Helvetica" w:hAnsi="Helvetica" w:cs="Helvetica"/>
        </w:rPr>
        <w:t>past literature</w:t>
      </w:r>
      <w:r w:rsidR="00AA1472" w:rsidRPr="00131DAA">
        <w:rPr>
          <w:rFonts w:ascii="Helvetica" w:hAnsi="Helvetica" w:cs="Helvetica"/>
        </w:rPr>
        <w:t>s and studies regarding this topic.</w:t>
      </w:r>
      <w:r w:rsidRPr="00131DAA">
        <w:rPr>
          <w:rFonts w:ascii="Helvetica" w:hAnsi="Helvetica" w:cs="Helvetica"/>
        </w:rPr>
        <w:t xml:space="preserve"> </w:t>
      </w:r>
      <w:r w:rsidR="00AA1472" w:rsidRPr="00131DAA">
        <w:rPr>
          <w:rFonts w:ascii="Helvetica" w:hAnsi="Helvetica" w:cs="Helvetica"/>
        </w:rPr>
        <w:t>O</w:t>
      </w:r>
      <w:r w:rsidRPr="00131DAA">
        <w:rPr>
          <w:rFonts w:ascii="Helvetica" w:hAnsi="Helvetica" w:cs="Helvetica"/>
        </w:rPr>
        <w:t>ne of the earliest numerical investigations working on this front was published in 1965 by Warren Rice</w:t>
      </w:r>
      <w:r w:rsidR="00A539CA" w:rsidRPr="00131DAA">
        <w:rPr>
          <w:rFonts w:ascii="Helvetica" w:hAnsi="Helvetica" w:cs="Helvetica"/>
        </w:rPr>
        <w:t xml:space="preserve"> </w:t>
      </w:r>
      <w:r w:rsidR="00A539CA" w:rsidRPr="00131DAA">
        <w:rPr>
          <w:rFonts w:ascii="Helvetica" w:hAnsi="Helvetica" w:cs="Helvetica"/>
          <w:rPrChange w:id="501" w:author="KJ Chow" w:date="2021-05-14T01:08:00Z">
            <w:rPr>
              <w:rFonts w:ascii="Helvetica" w:hAnsi="Helvetica" w:cs="Helvetica"/>
            </w:rPr>
          </w:rPrChange>
        </w:rPr>
        <w:fldChar w:fldCharType="begin" w:fldLock="1"/>
      </w:r>
      <w:r w:rsidR="00A539CA" w:rsidRPr="00131DAA">
        <w:rPr>
          <w:rFonts w:ascii="Helvetica" w:hAnsi="Helvetica" w:cs="Helvetica"/>
        </w:rPr>
        <w:instrText>ADDIN CSL_CITATION {"citationItems":[{"id":"ITEM-1","itemData":{"author":[{"dropping-particle":"","family":"Rice","given":"Warren","non-dropping-particle":"","parse-names":false,"suffix":""}],"container-title":"Journal of Engineering for Power","id":"ITEM-1","issued":{"date-parts":[["1965"]]},"page":"1-8","title":"An Analytical and Experimental Investigation of Multiple-Disk Turbines","type":"article-journal"},"uris":["http://www.mendeley.com/documents/?uuid=0ce40307-3521-4502-a237-bdee3b5892c6"]}],"mendeley":{"formattedCitation":"[1]","plainTextFormattedCitation":"[1]","previouslyFormattedCitation":"[1]"},"properties":{"noteIndex":0},"schema":"https://github.com/citation-style-language/schema/raw/master/csl-citation.json"}</w:instrText>
      </w:r>
      <w:r w:rsidR="00A539CA" w:rsidRPr="00131DAA">
        <w:rPr>
          <w:rFonts w:ascii="Helvetica" w:hAnsi="Helvetica" w:cs="Helvetica"/>
          <w:rPrChange w:id="502" w:author="KJ Chow" w:date="2021-05-14T01:08:00Z">
            <w:rPr>
              <w:rFonts w:ascii="Helvetica" w:hAnsi="Helvetica" w:cs="Helvetica"/>
            </w:rPr>
          </w:rPrChange>
        </w:rPr>
        <w:fldChar w:fldCharType="separate"/>
      </w:r>
      <w:r w:rsidR="00A539CA" w:rsidRPr="00131DAA">
        <w:rPr>
          <w:rFonts w:ascii="Helvetica" w:hAnsi="Helvetica" w:cs="Helvetica"/>
          <w:noProof/>
        </w:rPr>
        <w:t>[1]</w:t>
      </w:r>
      <w:r w:rsidR="00A539CA" w:rsidRPr="00131DAA">
        <w:rPr>
          <w:rFonts w:ascii="Helvetica" w:hAnsi="Helvetica" w:cs="Helvetica"/>
          <w:rPrChange w:id="503" w:author="KJ Chow" w:date="2021-05-14T01:08:00Z">
            <w:rPr>
              <w:rFonts w:ascii="Helvetica" w:hAnsi="Helvetica" w:cs="Helvetica"/>
            </w:rPr>
          </w:rPrChange>
        </w:rPr>
        <w:fldChar w:fldCharType="end"/>
      </w:r>
      <w:r w:rsidRPr="00131DAA">
        <w:rPr>
          <w:rFonts w:ascii="Helvetica" w:hAnsi="Helvetica" w:cs="Helvetica"/>
        </w:rPr>
        <w:t>. In their study, a crude analytical idealisation was devised such that it captured the flow profile with relative accuracy without requiring heavy mathematical complexity. Rice’s methodology has since been attracting much attention in the field of Tesla Turbine analysis due to its simplicity and range of applicability.</w:t>
      </w:r>
      <w:r w:rsidR="0010283C" w:rsidRPr="00131DAA">
        <w:rPr>
          <w:rFonts w:ascii="Helvetica" w:hAnsi="Helvetica" w:cs="Helvetica"/>
        </w:rPr>
        <w:t xml:space="preserve"> </w:t>
      </w:r>
      <w:r w:rsidRPr="00131DAA">
        <w:rPr>
          <w:rFonts w:ascii="Helvetica" w:hAnsi="Helvetica" w:cs="Helvetica"/>
        </w:rPr>
        <w:t>Following up on this, Sengupta et al. investigated a formulation for the inter-disc flow field in a three-dimensional setting under a fixed pressure drop</w:t>
      </w:r>
      <w:r w:rsidR="00182083" w:rsidRPr="00131DAA">
        <w:rPr>
          <w:rFonts w:ascii="Helvetica" w:hAnsi="Helvetica" w:cs="Helvetica"/>
        </w:rPr>
        <w:t xml:space="preserve"> </w:t>
      </w:r>
      <w:r w:rsidR="00182083" w:rsidRPr="00131DAA">
        <w:rPr>
          <w:rFonts w:ascii="Helvetica" w:hAnsi="Helvetica" w:cs="Helvetica"/>
          <w:rPrChange w:id="504" w:author="KJ Chow" w:date="2021-05-14T01:08:00Z">
            <w:rPr>
              <w:rFonts w:ascii="Helvetica" w:hAnsi="Helvetica" w:cs="Helvetica"/>
            </w:rPr>
          </w:rPrChange>
        </w:rPr>
        <w:fldChar w:fldCharType="begin" w:fldLock="1"/>
      </w:r>
      <w:r w:rsidR="00BD5F59" w:rsidRPr="00131DAA">
        <w:rPr>
          <w:rFonts w:ascii="Helvetica" w:hAnsi="Helvetica" w:cs="Helvetica"/>
        </w:rPr>
        <w:instrText>ADDIN CSL_CITATION {"citationItems":[{"id":"ITEM-1","itemData":{"DOI":"10.1177/0957650912446402","ISBN":"0957650912446","ISSN":"09576509","abstract":"In the present article, a mathematical theory for the flow field within a Tesla disc turbine has been formulated in the appropriate cylindrical co-ordinate system. The basis of the theory is the Navier-Stokes equations simplified by a systematic order of magnitude analysis. The presented theory can compute three-dimensional variation of the radial velocity, tangential velocity and pressure of the fluid in the flow passages within the rotating discs. Differential equations as well as closed-form analytical relations are derived. The present mathematical theory can predict torque, power output and efficiency over a wide range of rotational speed of the rotor, in good agreement with recently published experimental data. The performance of the turbine is characterized by conceptualizing the variation of load through the non-dimensional ratio of the absolute tangential velocity of the jet and the peripheral speed of the rotor. The mathematical model developed here is a simple but effective method of predicting the performance of a Tesla disc turbine along with the three-dimensional flowfield within its range of applicability. A hypothesis is also presented that it may be possible to exploit the effects of intelligently designed and manufactured surface roughness elements to enhance the performance of a Tesla disc turbine. © IMechE 2012.","author":[{"dropping-particle":"","family":"Sengupta","given":"Sayantan","non-dropping-particle":"","parse-names":false,"suffix":""},{"dropping-particle":"","family":"Guha","given":"Abhijit","non-dropping-particle":"","parse-names":false,"suffix":""}],"container-title":"Proceedings of the Institution of Mechanical Engineers, Part A: Journal of Power and Energy","id":"ITEM-1","issue":"5","issued":{"date-parts":[["2012"]]},"page":"650-663","title":"A theory of Tesla disc turbines","type":"article-journal","volume":"226"},"uris":["http://www.mendeley.com/documents/?uuid=372d84bc-a5aa-47d5-8c1f-d72bc80b0611"]}],"mendeley":{"formattedCitation":"[2]","plainTextFormattedCitation":"[2]","previouslyFormattedCitation":"[2]"},"properties":{"noteIndex":0},"schema":"https://github.com/citation-style-language/schema/raw/master/csl-citation.json"}</w:instrText>
      </w:r>
      <w:r w:rsidR="00182083" w:rsidRPr="00131DAA">
        <w:rPr>
          <w:rFonts w:ascii="Helvetica" w:hAnsi="Helvetica" w:cs="Helvetica"/>
          <w:rPrChange w:id="505" w:author="KJ Chow" w:date="2021-05-14T01:08:00Z">
            <w:rPr>
              <w:rFonts w:ascii="Helvetica" w:hAnsi="Helvetica" w:cs="Helvetica"/>
            </w:rPr>
          </w:rPrChange>
        </w:rPr>
        <w:fldChar w:fldCharType="separate"/>
      </w:r>
      <w:r w:rsidR="00182083" w:rsidRPr="00131DAA">
        <w:rPr>
          <w:rFonts w:ascii="Helvetica" w:hAnsi="Helvetica" w:cs="Helvetica"/>
          <w:noProof/>
        </w:rPr>
        <w:t>[2]</w:t>
      </w:r>
      <w:r w:rsidR="00182083" w:rsidRPr="00131DAA">
        <w:rPr>
          <w:rFonts w:ascii="Helvetica" w:hAnsi="Helvetica" w:cs="Helvetica"/>
          <w:rPrChange w:id="506" w:author="KJ Chow" w:date="2021-05-14T01:08:00Z">
            <w:rPr>
              <w:rFonts w:ascii="Helvetica" w:hAnsi="Helvetica" w:cs="Helvetica"/>
            </w:rPr>
          </w:rPrChange>
        </w:rPr>
        <w:fldChar w:fldCharType="end"/>
      </w:r>
      <w:r w:rsidRPr="00131DAA">
        <w:rPr>
          <w:rFonts w:ascii="Helvetica" w:hAnsi="Helvetica" w:cs="Helvetica"/>
        </w:rPr>
        <w:t xml:space="preserve">. </w:t>
      </w:r>
      <w:r w:rsidR="00182083" w:rsidRPr="00131DAA">
        <w:rPr>
          <w:rFonts w:ascii="Helvetica" w:hAnsi="Helvetica" w:cs="Helvetica"/>
        </w:rPr>
        <w:t>Aside from the observed</w:t>
      </w:r>
      <w:r w:rsidRPr="00131DAA">
        <w:rPr>
          <w:rFonts w:ascii="Helvetica" w:hAnsi="Helvetica" w:cs="Helvetica"/>
        </w:rPr>
        <w:t xml:space="preserve"> </w:t>
      </w:r>
      <w:r w:rsidR="00182083" w:rsidRPr="00131DAA">
        <w:rPr>
          <w:rFonts w:ascii="Helvetica" w:hAnsi="Helvetica" w:cs="Helvetica"/>
        </w:rPr>
        <w:t xml:space="preserve">decreasing </w:t>
      </w:r>
      <w:r w:rsidRPr="00131DAA">
        <w:rPr>
          <w:rFonts w:ascii="Helvetica" w:hAnsi="Helvetica" w:cs="Helvetica"/>
        </w:rPr>
        <w:t xml:space="preserve">efficiency </w:t>
      </w:r>
      <w:r w:rsidR="00182083" w:rsidRPr="00131DAA">
        <w:rPr>
          <w:rFonts w:ascii="Helvetica" w:hAnsi="Helvetica" w:cs="Helvetica"/>
        </w:rPr>
        <w:t>trend</w:t>
      </w:r>
      <w:r w:rsidRPr="00131DAA">
        <w:rPr>
          <w:rFonts w:ascii="Helvetica" w:hAnsi="Helvetica" w:cs="Helvetica"/>
        </w:rPr>
        <w:t xml:space="preserve"> with </w:t>
      </w:r>
      <w:r w:rsidR="00B17D95" w:rsidRPr="00131DAA">
        <w:rPr>
          <w:rFonts w:ascii="Helvetica" w:hAnsi="Helvetica" w:cs="Helvetica"/>
        </w:rPr>
        <w:t>higher</w:t>
      </w:r>
      <w:r w:rsidRPr="00131DAA">
        <w:rPr>
          <w:rFonts w:ascii="Helvetica" w:hAnsi="Helvetica" w:cs="Helvetica"/>
        </w:rPr>
        <w:t xml:space="preserve"> flow rate</w:t>
      </w:r>
      <w:r w:rsidR="00182083" w:rsidRPr="00131DAA">
        <w:rPr>
          <w:rFonts w:ascii="Helvetica" w:hAnsi="Helvetica" w:cs="Helvetica"/>
        </w:rPr>
        <w:t>,</w:t>
      </w:r>
      <w:r w:rsidRPr="00131DAA">
        <w:rPr>
          <w:rFonts w:ascii="Helvetica" w:hAnsi="Helvetica" w:cs="Helvetica"/>
        </w:rPr>
        <w:t xml:space="preserve"> </w:t>
      </w:r>
      <w:r w:rsidR="00182083" w:rsidRPr="00131DAA">
        <w:rPr>
          <w:rFonts w:ascii="Helvetica" w:hAnsi="Helvetica" w:cs="Helvetica"/>
        </w:rPr>
        <w:t>it</w:t>
      </w:r>
      <w:r w:rsidRPr="00131DAA">
        <w:rPr>
          <w:rFonts w:ascii="Helvetica" w:hAnsi="Helvetica" w:cs="Helvetica"/>
        </w:rPr>
        <w:t xml:space="preserve"> was also noted that </w:t>
      </w:r>
      <w:r w:rsidR="00182083" w:rsidRPr="00131DAA">
        <w:rPr>
          <w:rFonts w:ascii="Helvetica" w:hAnsi="Helvetica" w:cs="Helvetica"/>
        </w:rPr>
        <w:t xml:space="preserve">the </w:t>
      </w:r>
      <w:r w:rsidRPr="00131DAA">
        <w:rPr>
          <w:rFonts w:ascii="Helvetica" w:hAnsi="Helvetica" w:cs="Helvetica"/>
        </w:rPr>
        <w:t xml:space="preserve">experimental efficiencies were consistently lower than their analytical counterpart due to the omission of losses from bearings, </w:t>
      </w:r>
      <w:proofErr w:type="gramStart"/>
      <w:r w:rsidRPr="00131DAA">
        <w:rPr>
          <w:rFonts w:ascii="Helvetica" w:hAnsi="Helvetica" w:cs="Helvetica"/>
        </w:rPr>
        <w:t>nozzles</w:t>
      </w:r>
      <w:proofErr w:type="gramEnd"/>
      <w:r w:rsidRPr="00131DAA">
        <w:rPr>
          <w:rFonts w:ascii="Helvetica" w:hAnsi="Helvetica" w:cs="Helvetica"/>
        </w:rPr>
        <w:t xml:space="preserve"> and seals.</w:t>
      </w:r>
    </w:p>
    <w:p w14:paraId="51EA6279" w14:textId="77777777" w:rsidR="00AA1472" w:rsidRPr="00131DAA" w:rsidRDefault="00AA1472" w:rsidP="001066AF">
      <w:pPr>
        <w:spacing w:after="0"/>
        <w:jc w:val="both"/>
        <w:rPr>
          <w:rFonts w:ascii="Helvetica" w:hAnsi="Helvetica" w:cs="Helvetica"/>
        </w:rPr>
      </w:pPr>
    </w:p>
    <w:p w14:paraId="20B357AE" w14:textId="560C77DE" w:rsidR="0010283C" w:rsidRPr="00131DAA" w:rsidRDefault="00561788" w:rsidP="001066AF">
      <w:pPr>
        <w:spacing w:after="0"/>
        <w:jc w:val="both"/>
        <w:rPr>
          <w:rFonts w:ascii="Helvetica" w:hAnsi="Helvetica" w:cs="Helvetica"/>
        </w:rPr>
      </w:pPr>
      <w:r w:rsidRPr="00131DAA">
        <w:rPr>
          <w:rFonts w:ascii="Helvetica" w:hAnsi="Helvetica" w:cs="Helvetica"/>
        </w:rPr>
        <w:lastRenderedPageBreak/>
        <w:t xml:space="preserve">Similarly, </w:t>
      </w:r>
      <w:proofErr w:type="spellStart"/>
      <w:r w:rsidRPr="00131DAA">
        <w:rPr>
          <w:rFonts w:ascii="Helvetica" w:hAnsi="Helvetica" w:cs="Helvetica"/>
        </w:rPr>
        <w:t>Romanin</w:t>
      </w:r>
      <w:proofErr w:type="spellEnd"/>
      <w:r w:rsidRPr="00131DAA">
        <w:rPr>
          <w:rFonts w:ascii="Helvetica" w:hAnsi="Helvetica" w:cs="Helvetica"/>
        </w:rPr>
        <w:t xml:space="preserve"> and Carey developed a three-dimensional integral perturbation model with a surface micro</w:t>
      </w:r>
      <w:r w:rsidRPr="00131DAA">
        <w:rPr>
          <w:rFonts w:ascii="Helvetica" w:hAnsi="Helvetica" w:cs="Helvetica"/>
        </w:rPr>
        <w:noBreakHyphen/>
        <w:t>structuring incorporation, generalising upon the conventional Pois</w:t>
      </w:r>
      <w:del w:id="507" w:author="Davide Lasagna" w:date="2021-05-13T13:22:00Z">
        <w:r w:rsidRPr="00131DAA" w:rsidDel="00D00C64">
          <w:rPr>
            <w:rFonts w:ascii="Helvetica" w:hAnsi="Helvetica" w:cs="Helvetica"/>
          </w:rPr>
          <w:delText>s</w:delText>
        </w:r>
      </w:del>
      <w:r w:rsidRPr="00131DAA">
        <w:rPr>
          <w:rFonts w:ascii="Helvetica" w:hAnsi="Helvetica" w:cs="Helvetica"/>
        </w:rPr>
        <w:t>euille flow assumption</w:t>
      </w:r>
      <w:r w:rsidR="00A539CA" w:rsidRPr="00131DAA">
        <w:rPr>
          <w:rFonts w:ascii="Helvetica" w:hAnsi="Helvetica" w:cs="Helvetica"/>
        </w:rPr>
        <w:t xml:space="preserve"> </w:t>
      </w:r>
      <w:r w:rsidR="00BD5F59" w:rsidRPr="00131DAA">
        <w:rPr>
          <w:rFonts w:ascii="Helvetica" w:hAnsi="Helvetica" w:cs="Helvetica"/>
          <w:rPrChange w:id="508" w:author="KJ Chow" w:date="2021-05-14T01:08:00Z">
            <w:rPr>
              <w:rFonts w:ascii="Helvetica" w:hAnsi="Helvetica" w:cs="Helvetica"/>
            </w:rPr>
          </w:rPrChange>
        </w:rPr>
        <w:fldChar w:fldCharType="begin" w:fldLock="1"/>
      </w:r>
      <w:r w:rsidR="00BD5F59" w:rsidRPr="00131DAA">
        <w:rPr>
          <w:rFonts w:ascii="Helvetica" w:hAnsi="Helvetica" w:cs="Helvetica"/>
        </w:rPr>
        <w:instrText>ADDIN CSL_CITATION {"citationItems":[{"id":"ITEM-1","itemData":{"ISBN":"9788578110796","ISSN":"1098-6596","PMID":"25246403","abstract":"This document summarizes the development of an integral perturbation solution of the equations governing momentum transport in microchannels between disks of multiple-disk drag turbines such as the Tesla turbine. This analysis allows a parametric study of turbine performance based on several nondimensional parameters. The results of this analysis are then compared to two sets of test data published in previous work and by other projects. The results are further compared to Computational Fluid Dynamics (CFD) simulations. Finally, expected performance and potential applications of these devices are discussed in light of the results developed.","author":[{"dropping-particle":"","family":"Romanin","given":"Vince D.","non-dropping-particle":"","parse-names":false,"suffix":""}],"id":"ITEM-1","issued":{"date-parts":[["2012"]]},"page":"98","title":"Theory and Performance of Tesla Turbines","type":"article-journal"},"uris":["http://www.mendeley.com/documents/?uuid=5a1370ae-b1fa-4414-beec-b8069f48b584"]}],"mendeley":{"formattedCitation":"[3]","plainTextFormattedCitation":"[3]","previouslyFormattedCitation":"[3]"},"properties":{"noteIndex":0},"schema":"https://github.com/citation-style-language/schema/raw/master/csl-citation.json"}</w:instrText>
      </w:r>
      <w:r w:rsidR="00BD5F59" w:rsidRPr="00131DAA">
        <w:rPr>
          <w:rFonts w:ascii="Helvetica" w:hAnsi="Helvetica" w:cs="Helvetica"/>
          <w:rPrChange w:id="509" w:author="KJ Chow" w:date="2021-05-14T01:08:00Z">
            <w:rPr>
              <w:rFonts w:ascii="Helvetica" w:hAnsi="Helvetica" w:cs="Helvetica"/>
            </w:rPr>
          </w:rPrChange>
        </w:rPr>
        <w:fldChar w:fldCharType="separate"/>
      </w:r>
      <w:r w:rsidR="00BD5F59" w:rsidRPr="00131DAA">
        <w:rPr>
          <w:rFonts w:ascii="Helvetica" w:hAnsi="Helvetica" w:cs="Helvetica"/>
          <w:noProof/>
        </w:rPr>
        <w:t>[3]</w:t>
      </w:r>
      <w:r w:rsidR="00BD5F59" w:rsidRPr="00131DAA">
        <w:rPr>
          <w:rFonts w:ascii="Helvetica" w:hAnsi="Helvetica" w:cs="Helvetica"/>
          <w:rPrChange w:id="510" w:author="KJ Chow" w:date="2021-05-14T01:08:00Z">
            <w:rPr>
              <w:rFonts w:ascii="Helvetica" w:hAnsi="Helvetica" w:cs="Helvetica"/>
            </w:rPr>
          </w:rPrChange>
        </w:rPr>
        <w:fldChar w:fldCharType="end"/>
      </w:r>
      <w:r w:rsidRPr="00131DAA">
        <w:rPr>
          <w:rFonts w:ascii="Helvetica" w:hAnsi="Helvetica" w:cs="Helvetica"/>
        </w:rPr>
        <w:t xml:space="preserve">. Dimensionless parameters were highlighted throughout </w:t>
      </w:r>
      <w:commentRangeStart w:id="511"/>
      <w:commentRangeEnd w:id="511"/>
      <w:r w:rsidRPr="00131DAA">
        <w:rPr>
          <w:rStyle w:val="CommentReference"/>
          <w:rFonts w:ascii="Helvetica" w:hAnsi="Helvetica" w:cs="Helvetica"/>
        </w:rPr>
        <w:commentReference w:id="511"/>
      </w:r>
      <w:r w:rsidRPr="00131DAA">
        <w:rPr>
          <w:rFonts w:ascii="Helvetica" w:hAnsi="Helvetica" w:cs="Helvetica"/>
        </w:rPr>
        <w:t xml:space="preserve">the study to provide a direct assessment of their relative impacts on fluid pressure, </w:t>
      </w:r>
      <w:proofErr w:type="gramStart"/>
      <w:r w:rsidRPr="00131DAA">
        <w:rPr>
          <w:rFonts w:ascii="Helvetica" w:hAnsi="Helvetica" w:cs="Helvetica"/>
        </w:rPr>
        <w:t>viscosity</w:t>
      </w:r>
      <w:proofErr w:type="gramEnd"/>
      <w:r w:rsidRPr="00131DAA">
        <w:rPr>
          <w:rFonts w:ascii="Helvetica" w:hAnsi="Helvetica" w:cs="Helvetica"/>
        </w:rPr>
        <w:t xml:space="preserve"> and momentum. All of which ultimately affected turbine performance.</w:t>
      </w:r>
      <w:r w:rsidR="0010283C" w:rsidRPr="00131DAA">
        <w:rPr>
          <w:rFonts w:ascii="Helvetica" w:hAnsi="Helvetica" w:cs="Helvetica"/>
        </w:rPr>
        <w:t xml:space="preserve"> </w:t>
      </w:r>
      <w:r w:rsidRPr="00131DAA">
        <w:rPr>
          <w:rFonts w:ascii="Helvetica" w:hAnsi="Helvetica" w:cs="Helvetica"/>
        </w:rPr>
        <w:t xml:space="preserve">In addition to Carey’s work, Krishnan et al. applied a similar model with the inclusion of parameter-scaling and loss mechanisms as to practically correlate </w:t>
      </w:r>
      <w:commentRangeStart w:id="513"/>
      <w:commentRangeEnd w:id="513"/>
      <w:r w:rsidRPr="00131DAA">
        <w:rPr>
          <w:rStyle w:val="CommentReference"/>
          <w:rFonts w:ascii="Helvetica" w:hAnsi="Helvetica" w:cs="Helvetica"/>
        </w:rPr>
        <w:commentReference w:id="513"/>
      </w:r>
      <w:r w:rsidRPr="00131DAA">
        <w:rPr>
          <w:rFonts w:ascii="Helvetica" w:hAnsi="Helvetica" w:cs="Helvetica"/>
        </w:rPr>
        <w:t>theoretical efficiency and thus design optimisation</w:t>
      </w:r>
      <w:r w:rsidR="00A539CA" w:rsidRPr="00131DAA">
        <w:rPr>
          <w:rFonts w:ascii="Helvetica" w:hAnsi="Helvetica" w:cs="Helvetica"/>
        </w:rPr>
        <w:t xml:space="preserve"> </w:t>
      </w:r>
      <w:r w:rsidR="00BD5F59" w:rsidRPr="00131DAA">
        <w:rPr>
          <w:rFonts w:ascii="Helvetica" w:hAnsi="Helvetica" w:cs="Helvetica"/>
          <w:rPrChange w:id="514" w:author="KJ Chow" w:date="2021-05-14T01:08:00Z">
            <w:rPr>
              <w:rFonts w:ascii="Helvetica" w:hAnsi="Helvetica" w:cs="Helvetica"/>
            </w:rPr>
          </w:rPrChange>
        </w:rPr>
        <w:fldChar w:fldCharType="begin" w:fldLock="1"/>
      </w:r>
      <w:r w:rsidR="00BD5F59" w:rsidRPr="00131DAA">
        <w:rPr>
          <w:rFonts w:ascii="Helvetica" w:hAnsi="Helvetica" w:cs="Helvetica"/>
        </w:rPr>
        <w:instrText xml:space="preserve">ADDIN CSL_CITATION {"citationItems":[{"id":"ITEM-1","itemData":{"DOI":"10.1088/0960-1317/23/12/125001","ISSN":"09601317","abstract":"We report on the scaling properties and loss mechanisms of Tesla turbines and provide design recommendations for scaling such turbines to the millimeter scale. Specifically, we provide design, fabrication and experimental data for a low-pressure head hydro Tesla micro-turbine. We derive the analytical turbine performance for incompressible flow and then develop a more detailed model that predicts experimental performance by including a variety of loss mechanisms. We report the correlation between them and the experimental results. Turbines with 1 cm rotors, 36% peak efficiency (at 2 cm3 s-1 flow) and 45 mW unloaded peak power (at 12 cm3 s-1 flow) are demonstrated. We analyze the causes for head loss and shaft power loss and derive constraints on turbine design. We then analyze the effect of scaling down on turbine efficiency, power density and rotor revolutions/min. Based on the analysis, we make recommendations for the design of </w:instrText>
      </w:r>
      <w:r w:rsidR="00BD5F59" w:rsidRPr="00131DAA">
        <w:rPr>
          <w:rFonts w:ascii="Cambria Math" w:hAnsi="Cambria Math" w:cs="Cambria Math"/>
        </w:rPr>
        <w:instrText>∼</w:instrText>
      </w:r>
      <w:r w:rsidR="00BD5F59" w:rsidRPr="00131DAA">
        <w:rPr>
          <w:rFonts w:ascii="Helvetica" w:hAnsi="Helvetica" w:cs="Helvetica"/>
        </w:rPr>
        <w:instrText>1 mm microscale Tesla turbines. © 2013 IOP Publishing Ltd.","author":[{"dropping-particle":"","family":"Krishnan","given":"Vedavalli G.","non-dropping-particle":"","parse-names":false,"suffix":""},{"dropping-particle":"","family":"Romanin","given":"Vince","non-dropping-particle":"","parse-names":false,"suffix":""},{"dropping-particle":"","family":"Carey","given":"Van P.","non-dropping-particle":"","parse-names":false,"suffix":""},{"dropping-particle":"","family":"Maharbiz","given":"Michel M.","non-dropping-particle":"","parse-names":false,"suffix":""}],"container-title":"Journal of Micromechanics and Microengineering","id":"ITEM-1","issue":"12","issued":{"date-parts":[["2013"]]},"title":"Design and scaling of microscale Tesla turbines","type":"article-journal","volume":"23"},"uris":["http://www.mendeley.com/documents/?uuid=a7115c24-0df3-413c-bceb-63aff98494ac"]}],"mendeley":{"formattedCitation":"[4]","plainTextFormattedCitation":"[4]","previouslyFormattedCitation":"[4]"},"properties":{"noteIndex":0},"schema":"https://github.com/citation-style-language/schema/raw/master/csl-citation.json"}</w:instrText>
      </w:r>
      <w:r w:rsidR="00BD5F59" w:rsidRPr="00131DAA">
        <w:rPr>
          <w:rFonts w:ascii="Helvetica" w:hAnsi="Helvetica" w:cs="Helvetica"/>
          <w:rPrChange w:id="515" w:author="KJ Chow" w:date="2021-05-14T01:08:00Z">
            <w:rPr>
              <w:rFonts w:ascii="Helvetica" w:hAnsi="Helvetica" w:cs="Helvetica"/>
            </w:rPr>
          </w:rPrChange>
        </w:rPr>
        <w:fldChar w:fldCharType="separate"/>
      </w:r>
      <w:r w:rsidR="00BD5F59" w:rsidRPr="00131DAA">
        <w:rPr>
          <w:rFonts w:ascii="Helvetica" w:hAnsi="Helvetica" w:cs="Helvetica"/>
          <w:noProof/>
        </w:rPr>
        <w:t>[4]</w:t>
      </w:r>
      <w:r w:rsidR="00BD5F59" w:rsidRPr="00131DAA">
        <w:rPr>
          <w:rFonts w:ascii="Helvetica" w:hAnsi="Helvetica" w:cs="Helvetica"/>
          <w:rPrChange w:id="516" w:author="KJ Chow" w:date="2021-05-14T01:08:00Z">
            <w:rPr>
              <w:rFonts w:ascii="Helvetica" w:hAnsi="Helvetica" w:cs="Helvetica"/>
            </w:rPr>
          </w:rPrChange>
        </w:rPr>
        <w:fldChar w:fldCharType="end"/>
      </w:r>
      <w:r w:rsidRPr="00131DAA">
        <w:rPr>
          <w:rFonts w:ascii="Helvetica" w:hAnsi="Helvetica" w:cs="Helvetica"/>
        </w:rPr>
        <w:t xml:space="preserve">. It was shown that the turbine was able to </w:t>
      </w:r>
      <w:r w:rsidR="001A3957" w:rsidRPr="00131DAA">
        <w:rPr>
          <w:rFonts w:ascii="Helvetica" w:hAnsi="Helvetica" w:cs="Helvetica"/>
        </w:rPr>
        <w:t>draw</w:t>
      </w:r>
      <w:r w:rsidRPr="00131DAA">
        <w:rPr>
          <w:rFonts w:ascii="Helvetica" w:hAnsi="Helvetica" w:cs="Helvetica"/>
        </w:rPr>
        <w:t xml:space="preserve"> out near 40% efficiency when scaled down to the millimetre regime for incompressible flow (water).</w:t>
      </w:r>
    </w:p>
    <w:p w14:paraId="3858E067" w14:textId="77777777" w:rsidR="00B83587" w:rsidRPr="00131DAA" w:rsidRDefault="00B83587" w:rsidP="00B83587">
      <w:pPr>
        <w:spacing w:after="0"/>
        <w:jc w:val="both"/>
        <w:rPr>
          <w:rFonts w:ascii="Helvetica" w:hAnsi="Helvetica" w:cs="Helvetica"/>
        </w:rPr>
      </w:pPr>
    </w:p>
    <w:p w14:paraId="61F5AB31" w14:textId="71DD4A61" w:rsidR="00B83587" w:rsidRPr="00131DAA" w:rsidRDefault="00B83587" w:rsidP="00B83587">
      <w:pPr>
        <w:spacing w:after="0"/>
        <w:jc w:val="both"/>
        <w:rPr>
          <w:rFonts w:ascii="Helvetica" w:hAnsi="Helvetica" w:cs="Helvetica"/>
        </w:rPr>
      </w:pPr>
      <w:r w:rsidRPr="00131DAA">
        <w:rPr>
          <w:rFonts w:ascii="Helvetica" w:hAnsi="Helvetica" w:cs="Helvetica"/>
        </w:rPr>
        <w:t xml:space="preserve">Having reviewed </w:t>
      </w:r>
      <w:r w:rsidR="004A7137" w:rsidRPr="00131DAA">
        <w:rPr>
          <w:rFonts w:ascii="Helvetica" w:hAnsi="Helvetica" w:cs="Helvetica"/>
        </w:rPr>
        <w:t>multiple</w:t>
      </w:r>
      <w:r w:rsidRPr="00131DAA">
        <w:rPr>
          <w:rFonts w:ascii="Helvetica" w:hAnsi="Helvetica" w:cs="Helvetica"/>
        </w:rPr>
        <w:t xml:space="preserve"> variants, I </w:t>
      </w:r>
      <w:r w:rsidR="00AA1472" w:rsidRPr="00131DAA">
        <w:rPr>
          <w:rFonts w:ascii="Helvetica" w:hAnsi="Helvetica" w:cs="Helvetica"/>
        </w:rPr>
        <w:t xml:space="preserve">have </w:t>
      </w:r>
      <w:r w:rsidRPr="00131DAA">
        <w:rPr>
          <w:rFonts w:ascii="Helvetica" w:hAnsi="Helvetica" w:cs="Helvetica"/>
        </w:rPr>
        <w:t>chose</w:t>
      </w:r>
      <w:r w:rsidR="00AA1472" w:rsidRPr="00131DAA">
        <w:rPr>
          <w:rFonts w:ascii="Helvetica" w:hAnsi="Helvetica" w:cs="Helvetica"/>
        </w:rPr>
        <w:t>n</w:t>
      </w:r>
      <w:r w:rsidRPr="00131DAA">
        <w:rPr>
          <w:rFonts w:ascii="Helvetica" w:hAnsi="Helvetica" w:cs="Helvetica"/>
        </w:rPr>
        <w:t xml:space="preserve"> Carey and </w:t>
      </w:r>
      <w:proofErr w:type="spellStart"/>
      <w:r w:rsidRPr="00131DAA">
        <w:rPr>
          <w:rFonts w:ascii="Helvetica" w:hAnsi="Helvetica" w:cs="Helvetica"/>
        </w:rPr>
        <w:t>Romanin’s</w:t>
      </w:r>
      <w:proofErr w:type="spellEnd"/>
      <w:r w:rsidRPr="00131DAA">
        <w:rPr>
          <w:rFonts w:ascii="Helvetica" w:hAnsi="Helvetica" w:cs="Helvetica"/>
        </w:rPr>
        <w:t xml:space="preserve"> version </w:t>
      </w:r>
      <w:r w:rsidR="00C9755D" w:rsidRPr="00131DAA">
        <w:rPr>
          <w:rFonts w:ascii="Helvetica" w:hAnsi="Helvetica" w:cs="Helvetica"/>
        </w:rPr>
        <w:t>as the</w:t>
      </w:r>
      <w:r w:rsidRPr="00131DAA">
        <w:rPr>
          <w:rFonts w:ascii="Helvetica" w:hAnsi="Helvetica" w:cs="Helvetica"/>
        </w:rPr>
        <w:t xml:space="preserve"> base reference. This is because </w:t>
      </w:r>
      <w:r w:rsidR="00423F35" w:rsidRPr="00131DAA">
        <w:rPr>
          <w:rFonts w:ascii="Helvetica" w:hAnsi="Helvetica" w:cs="Helvetica"/>
        </w:rPr>
        <w:t>the model</w:t>
      </w:r>
      <w:r w:rsidRPr="00131DAA">
        <w:rPr>
          <w:rFonts w:ascii="Helvetica" w:hAnsi="Helvetica" w:cs="Helvetica"/>
        </w:rPr>
        <w:t xml:space="preserve"> encompasses a wide range of case</w:t>
      </w:r>
      <w:r w:rsidR="00423F35" w:rsidRPr="00131DAA">
        <w:rPr>
          <w:rFonts w:ascii="Helvetica" w:hAnsi="Helvetica" w:cs="Helvetica"/>
        </w:rPr>
        <w:t>s</w:t>
      </w:r>
      <w:r w:rsidRPr="00131DAA">
        <w:rPr>
          <w:rFonts w:ascii="Helvetica" w:hAnsi="Helvetica" w:cs="Helvetica"/>
        </w:rPr>
        <w:t xml:space="preserve"> (better generality)</w:t>
      </w:r>
      <w:r w:rsidR="00423F35" w:rsidRPr="00131DAA">
        <w:rPr>
          <w:rFonts w:ascii="Helvetica" w:hAnsi="Helvetica" w:cs="Helvetica"/>
        </w:rPr>
        <w:t xml:space="preserve">, surface </w:t>
      </w:r>
      <w:proofErr w:type="spellStart"/>
      <w:r w:rsidR="00423F35" w:rsidRPr="00131DAA">
        <w:rPr>
          <w:rFonts w:ascii="Helvetica" w:hAnsi="Helvetica" w:cs="Helvetica"/>
        </w:rPr>
        <w:t>microstructuring</w:t>
      </w:r>
      <w:proofErr w:type="spellEnd"/>
      <w:r w:rsidRPr="00131DAA">
        <w:rPr>
          <w:rFonts w:ascii="Helvetica" w:hAnsi="Helvetica" w:cs="Helvetica"/>
        </w:rPr>
        <w:t xml:space="preserve"> </w:t>
      </w:r>
      <w:r w:rsidR="00423F35" w:rsidRPr="00131DAA">
        <w:rPr>
          <w:rFonts w:ascii="Helvetica" w:hAnsi="Helvetica" w:cs="Helvetica"/>
        </w:rPr>
        <w:t xml:space="preserve">analysis as well as thorough results validation </w:t>
      </w:r>
      <w:r w:rsidRPr="00131DAA">
        <w:rPr>
          <w:rFonts w:ascii="Helvetica" w:hAnsi="Helvetica" w:cs="Helvetica"/>
        </w:rPr>
        <w:t xml:space="preserve">with </w:t>
      </w:r>
      <w:r w:rsidR="00423F35" w:rsidRPr="00131DAA">
        <w:rPr>
          <w:rFonts w:ascii="Helvetica" w:hAnsi="Helvetica" w:cs="Helvetica"/>
        </w:rPr>
        <w:t xml:space="preserve">that of </w:t>
      </w:r>
      <w:r w:rsidRPr="00131DAA">
        <w:rPr>
          <w:rFonts w:ascii="Helvetica" w:hAnsi="Helvetica" w:cs="Helvetica"/>
        </w:rPr>
        <w:t>experimental datasets, showing its suitability to predict turbine’s performance index.</w:t>
      </w:r>
    </w:p>
    <w:p w14:paraId="378097F7" w14:textId="18F126E7" w:rsidR="0010283C" w:rsidRPr="00131DAA" w:rsidRDefault="0010283C" w:rsidP="001066AF">
      <w:pPr>
        <w:spacing w:after="0"/>
        <w:jc w:val="both"/>
        <w:rPr>
          <w:rFonts w:ascii="Helvetica" w:hAnsi="Helvetica" w:cs="Helvetica"/>
        </w:rPr>
      </w:pPr>
    </w:p>
    <w:p w14:paraId="766E1919" w14:textId="1DDC353C" w:rsidR="0097135D" w:rsidRPr="00131DAA" w:rsidRDefault="00EB7123">
      <w:pPr>
        <w:spacing w:after="160" w:line="259" w:lineRule="auto"/>
        <w:rPr>
          <w:rFonts w:ascii="Helvetica" w:hAnsi="Helvetica" w:cs="Helvetica"/>
          <w:b/>
          <w:bCs/>
        </w:rPr>
        <w:pPrChange w:id="517" w:author="KJ Chow" w:date="2021-05-14T00:56:00Z">
          <w:pPr>
            <w:spacing w:after="0"/>
            <w:jc w:val="both"/>
          </w:pPr>
        </w:pPrChange>
      </w:pPr>
      <w:ins w:id="518" w:author="KJ Chow" w:date="2021-05-14T00:56:00Z">
        <w:r w:rsidRPr="00131DAA">
          <w:rPr>
            <w:rFonts w:ascii="Helvetica" w:hAnsi="Helvetica" w:cs="Helvetica"/>
            <w:b/>
            <w:bCs/>
          </w:rPr>
          <w:t>Numerical Modelling</w:t>
        </w:r>
      </w:ins>
      <w:ins w:id="519" w:author="KJ Chow" w:date="2021-05-13T23:52:00Z">
        <w:r w:rsidR="005F0FC8" w:rsidRPr="00131DAA">
          <w:rPr>
            <w:rFonts w:ascii="Helvetica" w:hAnsi="Helvetica" w:cs="Helvetica"/>
            <w:b/>
            <w:bCs/>
          </w:rPr>
          <w:t xml:space="preserve"> </w:t>
        </w:r>
      </w:ins>
      <w:commentRangeStart w:id="520"/>
      <w:r w:rsidR="00E07444" w:rsidRPr="00131DAA">
        <w:rPr>
          <w:rFonts w:ascii="Helvetica" w:hAnsi="Helvetica" w:cs="Helvetica"/>
          <w:b/>
          <w:bCs/>
        </w:rPr>
        <w:t>Aims</w:t>
      </w:r>
      <w:r w:rsidR="0097135D" w:rsidRPr="00131DAA">
        <w:rPr>
          <w:rFonts w:ascii="Helvetica" w:hAnsi="Helvetica" w:cs="Helvetica"/>
          <w:b/>
          <w:bCs/>
        </w:rPr>
        <w:t>:</w:t>
      </w:r>
      <w:commentRangeEnd w:id="520"/>
      <w:r w:rsidR="00D00C64" w:rsidRPr="00131DAA">
        <w:rPr>
          <w:rStyle w:val="CommentReference"/>
          <w:rFonts w:ascii="Helvetica" w:hAnsi="Helvetica" w:cs="Helvetica"/>
          <w:rPrChange w:id="521" w:author="KJ Chow" w:date="2021-05-14T01:08:00Z">
            <w:rPr>
              <w:rStyle w:val="CommentReference"/>
            </w:rPr>
          </w:rPrChange>
        </w:rPr>
        <w:commentReference w:id="520"/>
      </w:r>
    </w:p>
    <w:p w14:paraId="7A922AF3" w14:textId="1B5F036C" w:rsidR="0097135D" w:rsidRPr="00131DAA" w:rsidDel="009611C4" w:rsidRDefault="00720856" w:rsidP="009611C4">
      <w:pPr>
        <w:spacing w:after="0"/>
        <w:jc w:val="both"/>
        <w:rPr>
          <w:del w:id="522" w:author="KJ Chow" w:date="2021-05-14T00:25:00Z"/>
          <w:rFonts w:ascii="Helvetica" w:hAnsi="Helvetica" w:cs="Helvetica"/>
          <w:b/>
          <w:bCs/>
        </w:rPr>
      </w:pPr>
      <w:r w:rsidRPr="00131DAA">
        <w:rPr>
          <w:rFonts w:ascii="Helvetica" w:hAnsi="Helvetica" w:cs="Helvetica"/>
        </w:rPr>
        <w:t>To c</w:t>
      </w:r>
      <w:r w:rsidR="0097135D" w:rsidRPr="00131DAA">
        <w:rPr>
          <w:rFonts w:ascii="Helvetica" w:hAnsi="Helvetica" w:cs="Helvetica"/>
        </w:rPr>
        <w:t xml:space="preserve">onstruct a </w:t>
      </w:r>
      <w:r w:rsidRPr="00131DAA">
        <w:rPr>
          <w:rFonts w:ascii="Helvetica" w:hAnsi="Helvetica" w:cs="Helvetica"/>
        </w:rPr>
        <w:t>comprehensive</w:t>
      </w:r>
      <w:r w:rsidR="0097135D" w:rsidRPr="00131DAA">
        <w:rPr>
          <w:rFonts w:ascii="Helvetica" w:hAnsi="Helvetica" w:cs="Helvetica"/>
        </w:rPr>
        <w:t xml:space="preserve"> numerical model for turbine optimisation based on discs flow analysis under varying design parameters.</w:t>
      </w:r>
    </w:p>
    <w:p w14:paraId="27130819" w14:textId="77777777" w:rsidR="009611C4" w:rsidRPr="00131DAA" w:rsidRDefault="009611C4" w:rsidP="001066AF">
      <w:pPr>
        <w:spacing w:after="0"/>
        <w:jc w:val="both"/>
        <w:rPr>
          <w:ins w:id="523" w:author="KJ Chow" w:date="2021-05-14T00:25:00Z"/>
          <w:rFonts w:ascii="Helvetica" w:hAnsi="Helvetica" w:cs="Helvetica"/>
        </w:rPr>
      </w:pPr>
    </w:p>
    <w:p w14:paraId="6D5A2B4D" w14:textId="77777777" w:rsidR="0097135D" w:rsidRPr="00131DAA" w:rsidDel="009611C4" w:rsidRDefault="0097135D" w:rsidP="001066AF">
      <w:pPr>
        <w:spacing w:after="0"/>
        <w:jc w:val="both"/>
        <w:rPr>
          <w:del w:id="524" w:author="KJ Chow" w:date="2021-05-14T00:25:00Z"/>
          <w:rFonts w:ascii="Helvetica" w:hAnsi="Helvetica" w:cs="Helvetica"/>
        </w:rPr>
      </w:pPr>
    </w:p>
    <w:p w14:paraId="2BF4267E" w14:textId="1BEAD7A1" w:rsidR="000F1796" w:rsidRPr="00131DAA" w:rsidRDefault="00A3198E">
      <w:pPr>
        <w:spacing w:after="0"/>
        <w:jc w:val="both"/>
        <w:rPr>
          <w:rFonts w:ascii="Helvetica" w:hAnsi="Helvetica" w:cs="Helvetica"/>
          <w:b/>
          <w:bCs/>
        </w:rPr>
        <w:pPrChange w:id="525" w:author="KJ Chow" w:date="2021-05-14T00:25:00Z">
          <w:pPr>
            <w:spacing w:after="160" w:line="259" w:lineRule="auto"/>
          </w:pPr>
        </w:pPrChange>
      </w:pPr>
      <w:del w:id="526" w:author="Davide Lasagna" w:date="2021-05-13T13:22:00Z">
        <w:r w:rsidRPr="00131DAA" w:rsidDel="00D00C64">
          <w:rPr>
            <w:rFonts w:ascii="Helvetica" w:hAnsi="Helvetica" w:cs="Helvetica"/>
            <w:b/>
            <w:bCs/>
          </w:rPr>
          <w:br w:type="page"/>
        </w:r>
      </w:del>
    </w:p>
    <w:p w14:paraId="61CA0F8F" w14:textId="6A8AFBED" w:rsidR="00561788" w:rsidRPr="00131DAA" w:rsidRDefault="00A539CA" w:rsidP="001066AF">
      <w:pPr>
        <w:spacing w:after="0"/>
        <w:jc w:val="both"/>
        <w:rPr>
          <w:rFonts w:ascii="Helvetica" w:hAnsi="Helvetica" w:cs="Helvetica"/>
        </w:rPr>
      </w:pPr>
      <w:r w:rsidRPr="00131DAA">
        <w:rPr>
          <w:rFonts w:ascii="Helvetica" w:hAnsi="Helvetica" w:cs="Helvetica"/>
          <w:b/>
          <w:bCs/>
        </w:rPr>
        <w:t>Objectives</w:t>
      </w:r>
      <w:r w:rsidR="00561788" w:rsidRPr="00131DAA">
        <w:rPr>
          <w:rFonts w:ascii="Helvetica" w:hAnsi="Helvetica" w:cs="Helvetica"/>
          <w:b/>
          <w:bCs/>
        </w:rPr>
        <w:t>:</w:t>
      </w:r>
    </w:p>
    <w:p w14:paraId="37E3AF60" w14:textId="1D17721A" w:rsidR="00561788" w:rsidRPr="00131DAA" w:rsidRDefault="00E07444" w:rsidP="001066AF">
      <w:pPr>
        <w:pStyle w:val="ListParagraph"/>
        <w:numPr>
          <w:ilvl w:val="0"/>
          <w:numId w:val="4"/>
        </w:numPr>
        <w:spacing w:after="0"/>
        <w:jc w:val="both"/>
        <w:rPr>
          <w:rFonts w:ascii="Helvetica" w:hAnsi="Helvetica" w:cs="Helvetica"/>
        </w:rPr>
      </w:pPr>
      <w:r w:rsidRPr="00131DAA">
        <w:rPr>
          <w:rFonts w:ascii="Helvetica" w:hAnsi="Helvetica" w:cs="Helvetica"/>
        </w:rPr>
        <w:t xml:space="preserve">Flow model construction </w:t>
      </w:r>
      <w:r w:rsidR="00307AD7" w:rsidRPr="00131DAA">
        <w:rPr>
          <w:rFonts w:ascii="Helvetica" w:hAnsi="Helvetica" w:cs="Helvetica"/>
        </w:rPr>
        <w:t>for characterising</w:t>
      </w:r>
      <w:r w:rsidR="00561788" w:rsidRPr="00131DAA">
        <w:rPr>
          <w:rFonts w:ascii="Helvetica" w:hAnsi="Helvetica" w:cs="Helvetica"/>
        </w:rPr>
        <w:t xml:space="preserve"> flow between two rotating discs and its impacts on </w:t>
      </w:r>
      <w:r w:rsidR="004A3B3F" w:rsidRPr="00131DAA">
        <w:rPr>
          <w:rFonts w:ascii="Helvetica" w:hAnsi="Helvetica" w:cs="Helvetica"/>
        </w:rPr>
        <w:t>power generation</w:t>
      </w:r>
      <w:r w:rsidR="00561788" w:rsidRPr="00131DAA">
        <w:rPr>
          <w:rFonts w:ascii="Helvetica" w:hAnsi="Helvetica" w:cs="Helvetica"/>
        </w:rPr>
        <w:t>.</w:t>
      </w:r>
    </w:p>
    <w:p w14:paraId="2C7C579C" w14:textId="63DFCFD8" w:rsidR="00E07444" w:rsidRPr="00131DAA" w:rsidRDefault="00E07444" w:rsidP="001066AF">
      <w:pPr>
        <w:pStyle w:val="ListParagraph"/>
        <w:numPr>
          <w:ilvl w:val="0"/>
          <w:numId w:val="4"/>
        </w:numPr>
        <w:spacing w:after="0"/>
        <w:jc w:val="both"/>
        <w:rPr>
          <w:rFonts w:ascii="Helvetica" w:hAnsi="Helvetica" w:cs="Helvetica"/>
        </w:rPr>
      </w:pPr>
      <w:r w:rsidRPr="00131DAA">
        <w:rPr>
          <w:rFonts w:ascii="Helvetica" w:hAnsi="Helvetica" w:cs="Helvetica"/>
        </w:rPr>
        <w:t xml:space="preserve">Model augmentations </w:t>
      </w:r>
      <w:r w:rsidR="00003D0A" w:rsidRPr="00131DAA">
        <w:rPr>
          <w:rFonts w:ascii="Helvetica" w:hAnsi="Helvetica" w:cs="Helvetica"/>
        </w:rPr>
        <w:t>accounting</w:t>
      </w:r>
      <w:r w:rsidRPr="00131DAA">
        <w:rPr>
          <w:rFonts w:ascii="Helvetica" w:hAnsi="Helvetica" w:cs="Helvetica"/>
        </w:rPr>
        <w:t xml:space="preserve"> for additional design aspects.</w:t>
      </w:r>
    </w:p>
    <w:p w14:paraId="00F507FD" w14:textId="30395DF1" w:rsidR="005547EF" w:rsidRPr="00131DAA" w:rsidRDefault="004A3B3F" w:rsidP="001066AF">
      <w:pPr>
        <w:pStyle w:val="ListParagraph"/>
        <w:numPr>
          <w:ilvl w:val="0"/>
          <w:numId w:val="4"/>
        </w:numPr>
        <w:spacing w:after="0"/>
        <w:jc w:val="both"/>
        <w:rPr>
          <w:rFonts w:ascii="Helvetica" w:hAnsi="Helvetica" w:cs="Helvetica"/>
        </w:rPr>
      </w:pPr>
      <w:r w:rsidRPr="00131DAA">
        <w:rPr>
          <w:rFonts w:ascii="Helvetica" w:hAnsi="Helvetica" w:cs="Helvetica"/>
        </w:rPr>
        <w:t>Optimal d</w:t>
      </w:r>
      <w:r w:rsidR="005547EF" w:rsidRPr="00131DAA">
        <w:rPr>
          <w:rFonts w:ascii="Helvetica" w:hAnsi="Helvetica" w:cs="Helvetica"/>
        </w:rPr>
        <w:t xml:space="preserve">esign </w:t>
      </w:r>
      <w:r w:rsidRPr="00131DAA">
        <w:rPr>
          <w:rFonts w:ascii="Helvetica" w:hAnsi="Helvetica" w:cs="Helvetica"/>
        </w:rPr>
        <w:t xml:space="preserve">point </w:t>
      </w:r>
      <w:r w:rsidR="005547EF" w:rsidRPr="00131DAA">
        <w:rPr>
          <w:rFonts w:ascii="Helvetica" w:hAnsi="Helvetica" w:cs="Helvetica"/>
        </w:rPr>
        <w:t xml:space="preserve">and operating condition </w:t>
      </w:r>
      <w:r w:rsidRPr="00131DAA">
        <w:rPr>
          <w:rFonts w:ascii="Helvetica" w:hAnsi="Helvetica" w:cs="Helvetica"/>
        </w:rPr>
        <w:t>selection</w:t>
      </w:r>
      <w:r w:rsidR="005547EF" w:rsidRPr="00131DAA">
        <w:rPr>
          <w:rFonts w:ascii="Helvetica" w:hAnsi="Helvetica" w:cs="Helvetica"/>
        </w:rPr>
        <w:t>.</w:t>
      </w:r>
    </w:p>
    <w:p w14:paraId="0A9E29A4" w14:textId="0333EB68" w:rsidR="00E07444" w:rsidRPr="00131DAA" w:rsidRDefault="004A3B3F" w:rsidP="001066AF">
      <w:pPr>
        <w:pStyle w:val="ListParagraph"/>
        <w:numPr>
          <w:ilvl w:val="0"/>
          <w:numId w:val="4"/>
        </w:numPr>
        <w:spacing w:after="0"/>
        <w:jc w:val="both"/>
        <w:rPr>
          <w:rFonts w:ascii="Helvetica" w:hAnsi="Helvetica" w:cs="Helvetica"/>
        </w:rPr>
      </w:pPr>
      <w:r w:rsidRPr="00131DAA">
        <w:rPr>
          <w:rFonts w:ascii="Helvetica" w:hAnsi="Helvetica" w:cs="Helvetica"/>
        </w:rPr>
        <w:t>T</w:t>
      </w:r>
      <w:r w:rsidR="005547EF" w:rsidRPr="00131DAA">
        <w:rPr>
          <w:rFonts w:ascii="Helvetica" w:hAnsi="Helvetica" w:cs="Helvetica"/>
        </w:rPr>
        <w:t>urbine scaling</w:t>
      </w:r>
      <w:r w:rsidRPr="00131DAA">
        <w:rPr>
          <w:rFonts w:ascii="Helvetica" w:hAnsi="Helvetica" w:cs="Helvetica"/>
        </w:rPr>
        <w:t xml:space="preserve"> analysis and its effects on power density</w:t>
      </w:r>
      <w:r w:rsidR="00E07444" w:rsidRPr="00131DAA">
        <w:rPr>
          <w:rFonts w:ascii="Helvetica" w:hAnsi="Helvetica" w:cs="Helvetica"/>
        </w:rPr>
        <w:t>.</w:t>
      </w:r>
    </w:p>
    <w:p w14:paraId="2F14127F" w14:textId="0F5E6D0A" w:rsidR="00983388" w:rsidRPr="00131DAA" w:rsidRDefault="004A3B3F" w:rsidP="00983388">
      <w:pPr>
        <w:pStyle w:val="ListParagraph"/>
        <w:numPr>
          <w:ilvl w:val="0"/>
          <w:numId w:val="4"/>
        </w:numPr>
        <w:spacing w:after="0"/>
        <w:jc w:val="both"/>
        <w:rPr>
          <w:ins w:id="527" w:author="Davide Lasagna" w:date="2021-05-13T13:23:00Z"/>
          <w:rFonts w:ascii="Helvetica" w:hAnsi="Helvetica" w:cs="Helvetica"/>
        </w:rPr>
      </w:pPr>
      <w:r w:rsidRPr="00131DAA">
        <w:rPr>
          <w:rFonts w:ascii="Helvetica" w:hAnsi="Helvetica" w:cs="Helvetica"/>
        </w:rPr>
        <w:t>Results</w:t>
      </w:r>
      <w:r w:rsidR="00561788" w:rsidRPr="00131DAA">
        <w:rPr>
          <w:rFonts w:ascii="Helvetica" w:hAnsi="Helvetica" w:cs="Helvetica"/>
        </w:rPr>
        <w:t xml:space="preserve"> validation with that obtained from CFD </w:t>
      </w:r>
      <w:r w:rsidR="00E07444" w:rsidRPr="00131DAA">
        <w:rPr>
          <w:rFonts w:ascii="Helvetica" w:hAnsi="Helvetica" w:cs="Helvetica"/>
        </w:rPr>
        <w:t xml:space="preserve">simulations </w:t>
      </w:r>
      <w:r w:rsidR="00561788" w:rsidRPr="00131DAA">
        <w:rPr>
          <w:rFonts w:ascii="Helvetica" w:hAnsi="Helvetica" w:cs="Helvetica"/>
        </w:rPr>
        <w:t xml:space="preserve">and past </w:t>
      </w:r>
      <w:r w:rsidR="00E07444" w:rsidRPr="00131DAA">
        <w:rPr>
          <w:rFonts w:ascii="Helvetica" w:hAnsi="Helvetica" w:cs="Helvetica"/>
        </w:rPr>
        <w:t xml:space="preserve">research </w:t>
      </w:r>
      <w:r w:rsidR="00561788" w:rsidRPr="00131DAA">
        <w:rPr>
          <w:rFonts w:ascii="Helvetica" w:hAnsi="Helvetica" w:cs="Helvetica"/>
        </w:rPr>
        <w:t xml:space="preserve">work. </w:t>
      </w:r>
    </w:p>
    <w:p w14:paraId="3489C045" w14:textId="77777777" w:rsidR="00D00C64" w:rsidRPr="00131DAA" w:rsidRDefault="00D00C64">
      <w:pPr>
        <w:pStyle w:val="ListParagraph"/>
        <w:spacing w:after="0"/>
        <w:jc w:val="both"/>
        <w:rPr>
          <w:rFonts w:ascii="Helvetica" w:hAnsi="Helvetica" w:cs="Helvetica"/>
        </w:rPr>
        <w:pPrChange w:id="528" w:author="Davide Lasagna" w:date="2021-05-13T13:23:00Z">
          <w:pPr>
            <w:pStyle w:val="ListParagraph"/>
            <w:numPr>
              <w:numId w:val="4"/>
            </w:numPr>
            <w:spacing w:after="0"/>
            <w:ind w:hanging="360"/>
            <w:jc w:val="both"/>
          </w:pPr>
        </w:pPrChange>
      </w:pPr>
    </w:p>
    <w:p w14:paraId="221C46BE" w14:textId="6235FD64" w:rsidR="00955ADC" w:rsidRPr="00131DAA" w:rsidRDefault="008E095E" w:rsidP="00955ADC">
      <w:pPr>
        <w:pStyle w:val="Heading2"/>
        <w:numPr>
          <w:ilvl w:val="1"/>
          <w:numId w:val="3"/>
        </w:numPr>
        <w:rPr>
          <w:ins w:id="529" w:author="KJ Chow" w:date="2021-05-14T00:34:00Z"/>
          <w:rFonts w:ascii="Helvetica" w:hAnsi="Helvetica" w:cs="Helvetica"/>
          <w:b/>
          <w:bCs/>
          <w:color w:val="auto"/>
        </w:rPr>
      </w:pPr>
      <w:bookmarkStart w:id="530" w:name="_Toc71847085"/>
      <w:ins w:id="531" w:author="KJ Chow" w:date="2021-05-14T00:34:00Z">
        <w:r w:rsidRPr="00131DAA">
          <w:rPr>
            <w:rFonts w:ascii="Helvetica" w:hAnsi="Helvetica" w:cs="Helvetica"/>
            <w:b/>
            <w:bCs/>
            <w:color w:val="auto"/>
          </w:rPr>
          <w:t>Numerical Model</w:t>
        </w:r>
        <w:bookmarkEnd w:id="530"/>
      </w:ins>
    </w:p>
    <w:p w14:paraId="264EA8BC" w14:textId="442387C4" w:rsidR="003877E9" w:rsidRPr="00131DAA" w:rsidDel="00955ADC" w:rsidRDefault="003877E9" w:rsidP="00BF1F16">
      <w:pPr>
        <w:spacing w:after="120" w:line="259" w:lineRule="auto"/>
        <w:jc w:val="both"/>
        <w:rPr>
          <w:del w:id="532" w:author="KJ Chow" w:date="2021-05-14T00:34:00Z"/>
          <w:rFonts w:ascii="Helvetica" w:hAnsi="Helvetica" w:cs="Helvetica"/>
          <w:b/>
          <w:bCs/>
        </w:rPr>
      </w:pPr>
      <w:del w:id="533" w:author="KJ Chow" w:date="2021-05-14T00:34:00Z">
        <w:r w:rsidRPr="00131DAA" w:rsidDel="00955ADC">
          <w:rPr>
            <w:rFonts w:ascii="Helvetica" w:hAnsi="Helvetica" w:cs="Helvetica"/>
            <w:b/>
            <w:bCs/>
          </w:rPr>
          <w:delText xml:space="preserve">Numerical </w:delText>
        </w:r>
        <w:r w:rsidR="00593060" w:rsidRPr="00131DAA" w:rsidDel="00955ADC">
          <w:rPr>
            <w:rFonts w:ascii="Helvetica" w:hAnsi="Helvetica" w:cs="Helvetica"/>
            <w:b/>
            <w:bCs/>
          </w:rPr>
          <w:delText>Model</w:delText>
        </w:r>
      </w:del>
    </w:p>
    <w:p w14:paraId="6BA03DDC" w14:textId="7157923E" w:rsidR="00955ADC" w:rsidRPr="00131DAA" w:rsidDel="00955ADC" w:rsidRDefault="00955ADC">
      <w:pPr>
        <w:rPr>
          <w:del w:id="534" w:author="KJ Chow" w:date="2021-05-14T00:34:00Z"/>
          <w:rFonts w:ascii="Helvetica" w:hAnsi="Helvetica" w:cs="Helvetica"/>
          <w:rPrChange w:id="535" w:author="KJ Chow" w:date="2021-05-14T01:08:00Z">
            <w:rPr>
              <w:del w:id="536" w:author="KJ Chow" w:date="2021-05-14T00:34:00Z"/>
            </w:rPr>
          </w:rPrChange>
        </w:rPr>
        <w:pPrChange w:id="537" w:author="KJ Chow" w:date="2021-05-14T00:34:00Z">
          <w:pPr>
            <w:spacing w:after="0" w:line="259" w:lineRule="auto"/>
          </w:pPr>
        </w:pPrChange>
      </w:pPr>
    </w:p>
    <w:p w14:paraId="1F79443E" w14:textId="448000F3" w:rsidR="005C04DD" w:rsidRPr="00131DAA" w:rsidRDefault="00AB6675" w:rsidP="00BF1F16">
      <w:pPr>
        <w:spacing w:after="120" w:line="259" w:lineRule="auto"/>
        <w:jc w:val="both"/>
        <w:rPr>
          <w:rFonts w:ascii="Helvetica" w:hAnsi="Helvetica" w:cs="Helvetica"/>
        </w:rPr>
      </w:pPr>
      <w:r w:rsidRPr="00131DAA">
        <w:rPr>
          <w:rFonts w:ascii="Helvetica" w:hAnsi="Helvetica" w:cs="Helvetica"/>
        </w:rPr>
        <w:t>The main analytical treatment begins by considering flow delivered from the volute casing into the rotating discs. The Navier-Stokes equation was then modified bas</w:t>
      </w:r>
      <w:r w:rsidR="00E044C3" w:rsidRPr="00131DAA">
        <w:rPr>
          <w:rFonts w:ascii="Helvetica" w:hAnsi="Helvetica" w:cs="Helvetica"/>
        </w:rPr>
        <w:t>ed</w:t>
      </w:r>
      <w:r w:rsidRPr="00131DAA">
        <w:rPr>
          <w:rFonts w:ascii="Helvetica" w:hAnsi="Helvetica" w:cs="Helvetica"/>
        </w:rPr>
        <w:t xml:space="preserve"> on  assumptions postulated by previous research studies:</w:t>
      </w:r>
    </w:p>
    <w:p w14:paraId="492CE604" w14:textId="20CB9AF8" w:rsidR="00AB6675" w:rsidRPr="00131DAA" w:rsidRDefault="00AB6675" w:rsidP="00AB6675">
      <w:pPr>
        <w:pStyle w:val="ListParagraph"/>
        <w:numPr>
          <w:ilvl w:val="0"/>
          <w:numId w:val="5"/>
        </w:numPr>
        <w:spacing w:after="0"/>
        <w:jc w:val="both"/>
        <w:rPr>
          <w:rFonts w:ascii="Helvetica" w:hAnsi="Helvetica" w:cs="Helvetica"/>
        </w:rPr>
      </w:pPr>
      <w:r w:rsidRPr="00131DAA">
        <w:rPr>
          <w:rFonts w:ascii="Helvetica" w:hAnsi="Helvetica" w:cs="Helvetica"/>
        </w:rPr>
        <w:t>Steady, incompressible laminar flow solutions throughout.</w:t>
      </w:r>
    </w:p>
    <w:p w14:paraId="3E04DF28" w14:textId="2DE36FB4" w:rsidR="00E044C3" w:rsidRPr="00131DAA" w:rsidRDefault="00765BB6" w:rsidP="00AB6675">
      <w:pPr>
        <w:pStyle w:val="ListParagraph"/>
        <w:numPr>
          <w:ilvl w:val="0"/>
          <w:numId w:val="5"/>
        </w:numPr>
        <w:spacing w:after="0"/>
        <w:jc w:val="both"/>
        <w:rPr>
          <w:rFonts w:ascii="Helvetica" w:hAnsi="Helvetica" w:cs="Helvetica"/>
        </w:rPr>
      </w:pPr>
      <w:r w:rsidRPr="00131DAA">
        <w:rPr>
          <w:rFonts w:ascii="Helvetica" w:hAnsi="Helvetica" w:cs="Helvetica"/>
        </w:rPr>
        <w:t>Trivial flow velocity in axial direction</w:t>
      </w:r>
      <w:r w:rsidR="005C04DD" w:rsidRPr="00131DAA">
        <w:rPr>
          <w:rFonts w:ascii="Helvetica" w:hAnsi="Helvetica" w:cs="Helvetica"/>
        </w:rPr>
        <w:t xml:space="preserve"> (2D solutions)</w:t>
      </w:r>
      <w:r w:rsidRPr="00131DAA">
        <w:rPr>
          <w:rFonts w:ascii="Helvetica" w:hAnsi="Helvetica" w:cs="Helvetica"/>
        </w:rPr>
        <w:t>.</w:t>
      </w:r>
    </w:p>
    <w:p w14:paraId="6CB3EF90" w14:textId="56031FFD" w:rsidR="00E044C3" w:rsidRPr="00131DAA" w:rsidRDefault="00AB6675" w:rsidP="00E044C3">
      <w:pPr>
        <w:pStyle w:val="ListParagraph"/>
        <w:numPr>
          <w:ilvl w:val="0"/>
          <w:numId w:val="5"/>
        </w:numPr>
        <w:spacing w:after="0"/>
        <w:jc w:val="both"/>
        <w:rPr>
          <w:rFonts w:ascii="Helvetica" w:hAnsi="Helvetica" w:cs="Helvetica"/>
        </w:rPr>
      </w:pPr>
      <w:r w:rsidRPr="00131DAA">
        <w:rPr>
          <w:rFonts w:ascii="Helvetica" w:hAnsi="Helvetica" w:cs="Helvetica"/>
        </w:rPr>
        <w:t xml:space="preserve">The flow field was considered as azimuthally symmetric and thus, </w:t>
      </w:r>
      <w:r w:rsidR="00E044C3" w:rsidRPr="00131DAA">
        <w:rPr>
          <w:rFonts w:ascii="Helvetica" w:hAnsi="Helvetica" w:cs="Helvetica"/>
        </w:rPr>
        <w:t>solutions are invariant in that direction</w:t>
      </w:r>
      <w:r w:rsidRPr="00131DAA">
        <w:rPr>
          <w:rFonts w:ascii="Helvetica" w:hAnsi="Helvetica" w:cs="Helvetica"/>
        </w:rPr>
        <w:t>.</w:t>
      </w:r>
    </w:p>
    <w:p w14:paraId="40AD5C57" w14:textId="55D6156F" w:rsidR="00AB6675" w:rsidRPr="00131DAA" w:rsidRDefault="00E044C3" w:rsidP="00AB6675">
      <w:pPr>
        <w:pStyle w:val="ListParagraph"/>
        <w:numPr>
          <w:ilvl w:val="0"/>
          <w:numId w:val="5"/>
        </w:numPr>
        <w:spacing w:after="0"/>
        <w:jc w:val="both"/>
        <w:rPr>
          <w:rFonts w:ascii="Helvetica" w:hAnsi="Helvetica" w:cs="Helvetica"/>
        </w:rPr>
      </w:pPr>
      <w:r w:rsidRPr="00131DAA">
        <w:rPr>
          <w:rFonts w:ascii="Helvetica" w:hAnsi="Helvetica" w:cs="Helvetica"/>
        </w:rPr>
        <w:t>Negligible entrance effects, i.e. fully constructed boundary layer.</w:t>
      </w:r>
    </w:p>
    <w:p w14:paraId="31E8BBFD" w14:textId="27F8AA96" w:rsidR="005C04DD" w:rsidRPr="00131DAA" w:rsidRDefault="00AB6675" w:rsidP="00BF1F16">
      <w:pPr>
        <w:pStyle w:val="ListParagraph"/>
        <w:numPr>
          <w:ilvl w:val="0"/>
          <w:numId w:val="5"/>
        </w:numPr>
        <w:spacing w:after="120"/>
        <w:ind w:left="714" w:hanging="357"/>
        <w:jc w:val="both"/>
        <w:rPr>
          <w:rFonts w:ascii="Helvetica" w:hAnsi="Helvetica" w:cs="Helvetica"/>
        </w:rPr>
      </w:pPr>
      <w:r w:rsidRPr="00131DAA">
        <w:rPr>
          <w:rFonts w:ascii="Helvetica" w:hAnsi="Helvetica" w:cs="Helvetica"/>
        </w:rPr>
        <w:t>Negligible body forces.</w:t>
      </w:r>
    </w:p>
    <w:p w14:paraId="3CC68271" w14:textId="1AE86B16" w:rsidR="00276B43" w:rsidRPr="00131DAA" w:rsidRDefault="00E044C3" w:rsidP="00294895">
      <w:pPr>
        <w:spacing w:after="0" w:line="259" w:lineRule="auto"/>
        <w:jc w:val="both"/>
        <w:rPr>
          <w:ins w:id="538" w:author="KJ Chow" w:date="2021-05-14T00:27:00Z"/>
          <w:rFonts w:ascii="Helvetica" w:eastAsiaTheme="minorEastAsia" w:hAnsi="Helvetica" w:cs="Helvetica"/>
        </w:rPr>
      </w:pPr>
      <w:r w:rsidRPr="00131DAA">
        <w:rPr>
          <w:rFonts w:ascii="Helvetica" w:hAnsi="Helvetica" w:cs="Helvetica"/>
        </w:rPr>
        <w:t xml:space="preserve">From the above idealisations, </w:t>
      </w:r>
      <w:r w:rsidR="00294895" w:rsidRPr="00131DAA">
        <w:rPr>
          <w:rFonts w:ascii="Helvetica" w:hAnsi="Helvetica" w:cs="Helvetica"/>
        </w:rPr>
        <w:t>the governing equations can be reformulated and transformed as demonstrated in the Group Report (</w:t>
      </w:r>
      <w:r w:rsidR="00294895" w:rsidRPr="00131DAA">
        <w:rPr>
          <w:rFonts w:ascii="Helvetica" w:hAnsi="Helvetica" w:cs="Helvetica"/>
          <w:b/>
          <w:bCs/>
        </w:rPr>
        <w:t>Equations 1 - 25</w:t>
      </w:r>
      <w:r w:rsidR="00294895" w:rsidRPr="00131DAA">
        <w:rPr>
          <w:rFonts w:ascii="Helvetica" w:hAnsi="Helvetica" w:cs="Helvetica"/>
        </w:rPr>
        <w:t>)</w:t>
      </w:r>
      <w:r w:rsidR="00B270F0" w:rsidRPr="00131DAA">
        <w:rPr>
          <w:rFonts w:ascii="Helvetica" w:eastAsiaTheme="minorEastAsia" w:hAnsi="Helvetica" w:cs="Helvetica"/>
        </w:rPr>
        <w:t>.</w:t>
      </w:r>
      <w:r w:rsidR="00546A5D" w:rsidRPr="00131DAA">
        <w:rPr>
          <w:rFonts w:ascii="Helvetica" w:eastAsiaTheme="minorEastAsia" w:hAnsi="Helvetica" w:cs="Helvetica"/>
        </w:rPr>
        <w:t xml:space="preserve"> </w:t>
      </w:r>
      <w:r w:rsidR="00276B43" w:rsidRPr="00131DAA">
        <w:rPr>
          <w:rFonts w:ascii="Helvetica" w:eastAsiaTheme="minorEastAsia" w:hAnsi="Helvetica" w:cs="Helvetica"/>
        </w:rPr>
        <w:t>In essence, the full 3D Navier</w:t>
      </w:r>
      <w:r w:rsidR="00276B43" w:rsidRPr="00131DAA">
        <w:rPr>
          <w:rFonts w:ascii="Helvetica" w:eastAsiaTheme="minorEastAsia" w:hAnsi="Helvetica" w:cs="Helvetica"/>
        </w:rPr>
        <w:noBreakHyphen/>
        <w:t>Stokes equations can be summarised by the following ODEs, where solutions to these two equations provide a complete characterisation of the flow within the turbine.</w:t>
      </w:r>
    </w:p>
    <w:p w14:paraId="6160E403" w14:textId="77777777" w:rsidR="009611C4" w:rsidRPr="00131DAA" w:rsidRDefault="009611C4" w:rsidP="00294895">
      <w:pPr>
        <w:spacing w:after="0" w:line="259" w:lineRule="auto"/>
        <w:jc w:val="both"/>
        <w:rPr>
          <w:rFonts w:ascii="Helvetica" w:eastAsiaTheme="minorEastAsia" w:hAnsi="Helvetica" w:cs="Helvetica"/>
        </w:rPr>
      </w:pPr>
    </w:p>
    <w:p w14:paraId="0F2DF063" w14:textId="77777777" w:rsidR="00276B43" w:rsidRPr="00131DAA" w:rsidRDefault="00276B43" w:rsidP="00276B43">
      <w:pPr>
        <w:spacing w:after="0"/>
        <w:jc w:val="both"/>
        <w:rPr>
          <w:rFonts w:ascii="Helvetica" w:hAnsi="Helvetica" w:cs="Helvetica"/>
          <w:b/>
          <w:bCs/>
          <w:iCs/>
          <w:rPrChange w:id="539" w:author="KJ Chow" w:date="2021-05-14T01:08:00Z">
            <w:rPr>
              <w:rFonts w:cs="Helvetica"/>
              <w:b/>
              <w:bCs/>
              <w:iCs/>
            </w:rPr>
          </w:rPrChange>
        </w:rPr>
      </w:pPr>
      <w:r w:rsidRPr="00131DAA">
        <w:rPr>
          <w:rFonts w:ascii="Helvetica" w:hAnsi="Helvetica" w:cs="Helvetica"/>
          <w:b/>
          <w:bCs/>
          <w:iCs/>
          <w:rPrChange w:id="540" w:author="KJ Chow" w:date="2021-05-14T01:08:00Z">
            <w:rPr>
              <w:rFonts w:cs="Helvetica"/>
              <w:b/>
              <w:bCs/>
              <w:iCs/>
            </w:rPr>
          </w:rPrChange>
        </w:rPr>
        <w:t>Tangential ODE</w:t>
      </w:r>
    </w:p>
    <w:p w14:paraId="706BCCFF" w14:textId="61D3B5AC" w:rsidR="00276B43" w:rsidRPr="00131DAA" w:rsidRDefault="0098702B" w:rsidP="00276B43">
      <w:pPr>
        <w:jc w:val="both"/>
        <w:rPr>
          <w:rFonts w:ascii="Helvetica" w:hAnsi="Helvetica" w:cs="Helvetica"/>
          <w:rPrChange w:id="541" w:author="KJ Chow" w:date="2021-05-14T01:08:00Z">
            <w:rPr>
              <w:rFonts w:cs="Helvetica"/>
            </w:rPr>
          </w:rPrChange>
        </w:rPr>
      </w:pPr>
      <m:oMathPara>
        <m:oMath>
          <m:eqArr>
            <m:eqArrPr>
              <m:maxDist m:val="1"/>
              <m:ctrlPr>
                <w:rPr>
                  <w:rFonts w:ascii="Cambria Math" w:hAnsi="Cambria Math" w:cs="Helvetica"/>
                  <w:i/>
                  <w:iCs/>
                </w:rPr>
              </m:ctrlPr>
            </m:eqArrPr>
            <m:e>
              <m:r>
                <w:rPr>
                  <w:rFonts w:ascii="Cambria Math" w:hAnsi="Cambria Math" w:cs="Helvetica"/>
                  <w:rPrChange w:id="542" w:author="KJ Chow" w:date="2021-05-14T01:08:00Z">
                    <w:rPr>
                      <w:rFonts w:ascii="Cambria Math" w:hAnsi="Cambria Math" w:cs="Helvetica"/>
                    </w:rPr>
                  </w:rPrChange>
                </w:rPr>
                <m:t>-</m:t>
              </m:r>
              <m:f>
                <m:fPr>
                  <m:ctrlPr>
                    <w:rPr>
                      <w:rFonts w:ascii="Cambria Math" w:hAnsi="Cambria Math" w:cs="Helvetica"/>
                      <w:iCs/>
                    </w:rPr>
                  </m:ctrlPr>
                </m:fPr>
                <m:num>
                  <m:r>
                    <w:rPr>
                      <w:rFonts w:ascii="Cambria Math" w:hAnsi="Cambria Math" w:cs="Helvetica"/>
                      <w:rPrChange w:id="543" w:author="KJ Chow" w:date="2021-05-14T01:08:00Z">
                        <w:rPr>
                          <w:rFonts w:ascii="Cambria Math" w:hAnsi="Cambria Math" w:cs="Helvetica"/>
                        </w:rPr>
                      </w:rPrChange>
                    </w:rPr>
                    <m:t>2n+1</m:t>
                  </m:r>
                </m:num>
                <m:den>
                  <m:r>
                    <w:rPr>
                      <w:rFonts w:ascii="Cambria Math" w:hAnsi="Cambria Math" w:cs="Helvetica"/>
                      <w:rPrChange w:id="544" w:author="KJ Chow" w:date="2021-05-14T01:08:00Z">
                        <w:rPr>
                          <w:rFonts w:ascii="Cambria Math" w:hAnsi="Cambria Math" w:cs="Helvetica"/>
                        </w:rPr>
                      </w:rPrChange>
                    </w:rPr>
                    <m:t>n+1</m:t>
                  </m:r>
                </m:den>
              </m:f>
              <m:r>
                <w:rPr>
                  <w:rFonts w:ascii="Cambria Math" w:hAnsi="Cambria Math" w:cs="Helvetica"/>
                  <w:rPrChange w:id="545" w:author="KJ Chow" w:date="2021-05-14T01:08:00Z">
                    <w:rPr>
                      <w:rFonts w:ascii="Cambria Math" w:hAnsi="Cambria Math" w:cs="Helvetica"/>
                    </w:rPr>
                  </w:rPrChange>
                </w:rPr>
                <m:t>=</m:t>
              </m:r>
              <m:d>
                <m:dPr>
                  <m:begChr m:val="["/>
                  <m:endChr m:val="]"/>
                  <m:ctrlPr>
                    <w:rPr>
                      <w:rFonts w:ascii="Cambria Math" w:hAnsi="Cambria Math" w:cs="Helvetica"/>
                      <w:iCs/>
                    </w:rPr>
                  </m:ctrlPr>
                </m:dPr>
                <m:e>
                  <m:f>
                    <m:fPr>
                      <m:ctrlPr>
                        <w:rPr>
                          <w:rFonts w:ascii="Cambria Math" w:hAnsi="Cambria Math" w:cs="Helvetica"/>
                          <w:iCs/>
                        </w:rPr>
                      </m:ctrlPr>
                    </m:fPr>
                    <m:num>
                      <m:r>
                        <w:rPr>
                          <w:rFonts w:ascii="Cambria Math" w:hAnsi="Cambria Math" w:cs="Helvetica"/>
                          <w:rPrChange w:id="546" w:author="KJ Chow" w:date="2021-05-14T01:08:00Z">
                            <w:rPr>
                              <w:rFonts w:ascii="Cambria Math" w:hAnsi="Cambria Math" w:cs="Helvetica"/>
                            </w:rPr>
                          </w:rPrChange>
                        </w:rPr>
                        <m:t>1</m:t>
                      </m:r>
                    </m:num>
                    <m:den>
                      <m:r>
                        <m:rPr>
                          <m:sty m:val="p"/>
                        </m:rPr>
                        <w:rPr>
                          <w:rFonts w:ascii="Cambria Math" w:hAnsi="Cambria Math" w:cs="Helvetica"/>
                          <w:rPrChange w:id="547" w:author="KJ Chow" w:date="2021-05-14T01:08:00Z">
                            <w:rPr>
                              <w:rFonts w:ascii="Cambria Math" w:hAnsi="Cambria Math" w:cs="Helvetica"/>
                            </w:rPr>
                          </w:rPrChange>
                        </w:rPr>
                        <m:t>ξ</m:t>
                      </m:r>
                    </m:den>
                  </m:f>
                  <m:r>
                    <w:rPr>
                      <w:rFonts w:ascii="Cambria Math" w:hAnsi="Cambria Math" w:cs="Helvetica"/>
                      <w:rPrChange w:id="548" w:author="KJ Chow" w:date="2021-05-14T01:08:00Z">
                        <w:rPr>
                          <w:rFonts w:ascii="Cambria Math" w:hAnsi="Cambria Math" w:cs="Helvetica"/>
                        </w:rPr>
                      </w:rPrChange>
                    </w:rPr>
                    <m:t>-</m:t>
                  </m:r>
                  <m:f>
                    <m:fPr>
                      <m:ctrlPr>
                        <w:rPr>
                          <w:rFonts w:ascii="Cambria Math" w:hAnsi="Cambria Math" w:cs="Helvetica"/>
                          <w:iCs/>
                        </w:rPr>
                      </m:ctrlPr>
                    </m:fPr>
                    <m:num>
                      <m:r>
                        <w:rPr>
                          <w:rFonts w:ascii="Cambria Math" w:hAnsi="Cambria Math" w:cs="Helvetica"/>
                          <w:rPrChange w:id="549" w:author="KJ Chow" w:date="2021-05-14T01:08:00Z">
                            <w:rPr>
                              <w:rFonts w:ascii="Cambria Math" w:hAnsi="Cambria Math" w:cs="Helvetica"/>
                            </w:rPr>
                          </w:rPrChange>
                        </w:rPr>
                        <m:t>8</m:t>
                      </m:r>
                      <m:d>
                        <m:dPr>
                          <m:ctrlPr>
                            <w:rPr>
                              <w:rFonts w:ascii="Cambria Math" w:hAnsi="Cambria Math" w:cs="Helvetica"/>
                              <w:iCs/>
                            </w:rPr>
                          </m:ctrlPr>
                        </m:dPr>
                        <m:e>
                          <m:r>
                            <w:rPr>
                              <w:rFonts w:ascii="Cambria Math" w:hAnsi="Cambria Math" w:cs="Helvetica"/>
                              <w:rPrChange w:id="550" w:author="KJ Chow" w:date="2021-05-14T01:08:00Z">
                                <w:rPr>
                                  <w:rFonts w:ascii="Cambria Math" w:hAnsi="Cambria Math" w:cs="Helvetica"/>
                                </w:rPr>
                              </w:rPrChange>
                            </w:rPr>
                            <m:t>2n+1</m:t>
                          </m:r>
                          <m:ctrlPr>
                            <w:rPr>
                              <w:rFonts w:ascii="Cambria Math" w:hAnsi="Cambria Math" w:cs="Helvetica"/>
                              <w:i/>
                              <w:iCs/>
                            </w:rPr>
                          </m:ctrlPr>
                        </m:e>
                      </m:d>
                      <m:r>
                        <m:rPr>
                          <m:sty m:val="p"/>
                        </m:rPr>
                        <w:rPr>
                          <w:rFonts w:ascii="Cambria Math" w:hAnsi="Cambria Math" w:cs="Helvetica"/>
                          <w:rPrChange w:id="551" w:author="KJ Chow" w:date="2021-05-14T01:08:00Z">
                            <w:rPr>
                              <w:rFonts w:ascii="Cambria Math" w:hAnsi="Cambria Math" w:cs="Helvetica"/>
                            </w:rPr>
                          </w:rPrChange>
                        </w:rPr>
                        <m:t>ξ</m:t>
                      </m:r>
                    </m:num>
                    <m:den>
                      <m:sSubSup>
                        <m:sSubSupPr>
                          <m:ctrlPr>
                            <w:rPr>
                              <w:rFonts w:ascii="Cambria Math" w:hAnsi="Cambria Math" w:cs="Helvetica"/>
                              <w:i/>
                              <w:iCs/>
                            </w:rPr>
                          </m:ctrlPr>
                        </m:sSubSupPr>
                        <m:e>
                          <m:r>
                            <m:rPr>
                              <m:nor/>
                            </m:rPr>
                            <w:rPr>
                              <w:rFonts w:ascii="Helvetica" w:hAnsi="Helvetica" w:cs="Helvetica"/>
                              <w:iCs/>
                              <w:rPrChange w:id="552" w:author="KJ Chow" w:date="2021-05-14T01:08:00Z">
                                <w:rPr>
                                  <w:rFonts w:cs="Helvetica"/>
                                  <w:iCs/>
                                </w:rPr>
                              </w:rPrChange>
                            </w:rPr>
                            <m:t>Re</m:t>
                          </m:r>
                          <m:ctrlPr>
                            <w:rPr>
                              <w:rFonts w:ascii="Cambria Math" w:hAnsi="Cambria Math" w:cs="Helvetica"/>
                              <w:iCs/>
                            </w:rPr>
                          </m:ctrlPr>
                        </m:e>
                        <m:sub>
                          <m:r>
                            <w:rPr>
                              <w:rFonts w:ascii="Cambria Math" w:hAnsi="Cambria Math" w:cs="Helvetica"/>
                              <w:rPrChange w:id="553" w:author="KJ Chow" w:date="2021-05-14T01:08:00Z">
                                <w:rPr>
                                  <w:rFonts w:ascii="Cambria Math" w:hAnsi="Cambria Math" w:cs="Helvetica"/>
                                </w:rPr>
                              </w:rPrChange>
                            </w:rPr>
                            <m:t>m</m:t>
                          </m:r>
                        </m:sub>
                        <m:sup>
                          <m:r>
                            <m:rPr>
                              <m:sty m:val="p"/>
                            </m:rPr>
                            <w:rPr>
                              <w:rFonts w:ascii="Cambria Math" w:hAnsi="Cambria Math" w:cs="Helvetica"/>
                              <w:rPrChange w:id="554" w:author="KJ Chow" w:date="2021-05-14T01:08:00Z">
                                <w:rPr>
                                  <w:rFonts w:ascii="Cambria Math" w:hAnsi="Cambria Math" w:cs="Helvetica"/>
                                </w:rPr>
                              </w:rPrChange>
                            </w:rPr>
                            <m:t>*</m:t>
                          </m:r>
                        </m:sup>
                      </m:sSubSup>
                    </m:den>
                  </m:f>
                  <m:ctrlPr>
                    <w:rPr>
                      <w:rFonts w:ascii="Cambria Math" w:hAnsi="Cambria Math" w:cs="Helvetica"/>
                      <w:i/>
                      <w:iCs/>
                    </w:rPr>
                  </m:ctrlPr>
                </m:e>
              </m:d>
              <m:acc>
                <m:accPr>
                  <m:ctrlPr>
                    <w:rPr>
                      <w:rFonts w:ascii="Cambria Math" w:hAnsi="Cambria Math" w:cs="Helvetica"/>
                      <w:iCs/>
                    </w:rPr>
                  </m:ctrlPr>
                </m:accPr>
                <m:e>
                  <m:r>
                    <w:rPr>
                      <w:rFonts w:ascii="Cambria Math" w:hAnsi="Cambria Math" w:cs="Helvetica"/>
                      <w:rPrChange w:id="555" w:author="KJ Chow" w:date="2021-05-14T01:08:00Z">
                        <w:rPr>
                          <w:rFonts w:ascii="Cambria Math" w:hAnsi="Cambria Math" w:cs="Helvetica"/>
                        </w:rPr>
                      </w:rPrChange>
                    </w:rPr>
                    <m:t>W</m:t>
                  </m:r>
                </m:e>
              </m:acc>
              <m:r>
                <w:rPr>
                  <w:rFonts w:ascii="Cambria Math" w:hAnsi="Cambria Math" w:cs="Helvetica"/>
                  <w:rPrChange w:id="556" w:author="KJ Chow" w:date="2021-05-14T01:08:00Z">
                    <w:rPr>
                      <w:rFonts w:ascii="Cambria Math" w:hAnsi="Cambria Math" w:cs="Helvetica"/>
                    </w:rPr>
                  </w:rPrChange>
                </w:rPr>
                <m:t>+</m:t>
              </m:r>
              <m:f>
                <m:fPr>
                  <m:ctrlPr>
                    <w:rPr>
                      <w:rFonts w:ascii="Cambria Math" w:hAnsi="Cambria Math" w:cs="Helvetica"/>
                      <w:iCs/>
                    </w:rPr>
                  </m:ctrlPr>
                </m:fPr>
                <m:num>
                  <m:r>
                    <m:rPr>
                      <m:sty m:val="p"/>
                    </m:rPr>
                    <w:rPr>
                      <w:rFonts w:ascii="Cambria Math" w:hAnsi="Cambria Math" w:cs="Helvetica"/>
                      <w:rPrChange w:id="557" w:author="KJ Chow" w:date="2021-05-14T01:08:00Z">
                        <w:rPr>
                          <w:rFonts w:ascii="Cambria Math" w:hAnsi="Cambria Math" w:cs="Helvetica"/>
                        </w:rPr>
                      </w:rPrChange>
                    </w:rPr>
                    <m:t>∂</m:t>
                  </m:r>
                  <m:acc>
                    <m:accPr>
                      <m:ctrlPr>
                        <w:rPr>
                          <w:rFonts w:ascii="Cambria Math" w:hAnsi="Cambria Math" w:cs="Helvetica"/>
                          <w:iCs/>
                        </w:rPr>
                      </m:ctrlPr>
                    </m:accPr>
                    <m:e>
                      <m:r>
                        <w:rPr>
                          <w:rFonts w:ascii="Cambria Math" w:hAnsi="Cambria Math" w:cs="Helvetica"/>
                          <w:rPrChange w:id="558" w:author="KJ Chow" w:date="2021-05-14T01:08:00Z">
                            <w:rPr>
                              <w:rFonts w:ascii="Cambria Math" w:hAnsi="Cambria Math" w:cs="Helvetica"/>
                            </w:rPr>
                          </w:rPrChange>
                        </w:rPr>
                        <m:t>W</m:t>
                      </m:r>
                    </m:e>
                  </m:acc>
                </m:num>
                <m:den>
                  <m:r>
                    <m:rPr>
                      <m:sty m:val="p"/>
                    </m:rPr>
                    <w:rPr>
                      <w:rFonts w:ascii="Cambria Math" w:hAnsi="Cambria Math" w:cs="Helvetica"/>
                      <w:rPrChange w:id="559" w:author="KJ Chow" w:date="2021-05-14T01:08:00Z">
                        <w:rPr>
                          <w:rFonts w:ascii="Cambria Math" w:hAnsi="Cambria Math" w:cs="Helvetica"/>
                        </w:rPr>
                      </w:rPrChange>
                    </w:rPr>
                    <m:t>∂ξ</m:t>
                  </m:r>
                </m:den>
              </m:f>
              <m:r>
                <w:rPr>
                  <w:rFonts w:ascii="Cambria Math" w:hAnsi="Cambria Math" w:cs="Helvetica"/>
                  <w:rPrChange w:id="560" w:author="KJ Chow" w:date="2021-05-14T01:08:00Z">
                    <w:rPr>
                      <w:rFonts w:ascii="Cambria Math" w:hAnsi="Cambria Math" w:cs="Helvetica"/>
                    </w:rPr>
                  </w:rPrChange>
                </w:rPr>
                <m:t>#</m:t>
              </m:r>
              <m:d>
                <m:dPr>
                  <m:ctrlPr>
                    <w:rPr>
                      <w:rFonts w:ascii="Cambria Math" w:hAnsi="Cambria Math" w:cs="Helvetica"/>
                      <w:i/>
                      <w:iCs/>
                    </w:rPr>
                  </m:ctrlPr>
                </m:dPr>
                <m:e>
                  <m:r>
                    <w:rPr>
                      <w:rFonts w:ascii="Cambria Math" w:hAnsi="Cambria Math" w:cs="Helvetica"/>
                      <w:rPrChange w:id="561" w:author="KJ Chow" w:date="2021-05-14T01:08:00Z">
                        <w:rPr>
                          <w:rFonts w:ascii="Cambria Math" w:hAnsi="Cambria Math" w:cs="Helvetica"/>
                        </w:rPr>
                      </w:rPrChange>
                    </w:rPr>
                    <m:t>1</m:t>
                  </m:r>
                </m:e>
              </m:d>
              <m:ctrlPr>
                <w:rPr>
                  <w:rFonts w:ascii="Cambria Math" w:hAnsi="Cambria Math" w:cs="Helvetica"/>
                  <w:i/>
                </w:rPr>
              </m:ctrlPr>
            </m:e>
          </m:eqArr>
        </m:oMath>
      </m:oMathPara>
    </w:p>
    <w:p w14:paraId="72A433F7" w14:textId="77777777" w:rsidR="00276B43" w:rsidRPr="00131DAA" w:rsidRDefault="00276B43" w:rsidP="00276B43">
      <w:pPr>
        <w:jc w:val="both"/>
        <w:rPr>
          <w:rFonts w:ascii="Helvetica" w:hAnsi="Helvetica" w:cs="Helvetica"/>
          <w:b/>
          <w:bCs/>
          <w:iCs/>
          <w:rPrChange w:id="562" w:author="KJ Chow" w:date="2021-05-14T01:08:00Z">
            <w:rPr>
              <w:rFonts w:cs="Helvetica"/>
              <w:b/>
              <w:bCs/>
              <w:iCs/>
            </w:rPr>
          </w:rPrChange>
        </w:rPr>
      </w:pPr>
      <w:r w:rsidRPr="00131DAA">
        <w:rPr>
          <w:rFonts w:ascii="Helvetica" w:hAnsi="Helvetica" w:cs="Helvetica"/>
          <w:b/>
          <w:bCs/>
          <w:iCs/>
          <w:rPrChange w:id="563" w:author="KJ Chow" w:date="2021-05-14T01:08:00Z">
            <w:rPr>
              <w:rFonts w:cs="Helvetica"/>
              <w:b/>
              <w:bCs/>
              <w:iCs/>
            </w:rPr>
          </w:rPrChange>
        </w:rPr>
        <w:t>Radial ODE</w:t>
      </w:r>
    </w:p>
    <w:p w14:paraId="15C96976" w14:textId="14F8DFC1" w:rsidR="00276B43" w:rsidRPr="00131DAA" w:rsidRDefault="0098702B" w:rsidP="00276B43">
      <w:pPr>
        <w:jc w:val="both"/>
        <w:rPr>
          <w:rFonts w:ascii="Helvetica" w:hAnsi="Helvetica" w:cs="Helvetica"/>
          <w:rPrChange w:id="564" w:author="KJ Chow" w:date="2021-05-14T01:08:00Z">
            <w:rPr>
              <w:rFonts w:cs="Helvetica"/>
            </w:rPr>
          </w:rPrChange>
        </w:rPr>
      </w:pPr>
      <m:oMathPara>
        <m:oMath>
          <m:eqArr>
            <m:eqArrPr>
              <m:maxDist m:val="1"/>
              <m:ctrlPr>
                <w:rPr>
                  <w:rFonts w:ascii="Cambria Math" w:hAnsi="Cambria Math" w:cs="Helvetica"/>
                  <w:i/>
                  <w:iCs/>
                </w:rPr>
              </m:ctrlPr>
            </m:eqArrPr>
            <m:e>
              <m:f>
                <m:fPr>
                  <m:ctrlPr>
                    <w:rPr>
                      <w:rFonts w:ascii="Cambria Math" w:hAnsi="Cambria Math" w:cs="Helvetica"/>
                    </w:rPr>
                  </m:ctrlPr>
                </m:fPr>
                <m:num>
                  <m:r>
                    <m:rPr>
                      <m:sty m:val="p"/>
                    </m:rPr>
                    <w:rPr>
                      <w:rFonts w:ascii="Cambria Math" w:hAnsi="Cambria Math" w:cs="Helvetica"/>
                      <w:rPrChange w:id="565" w:author="KJ Chow" w:date="2021-05-14T01:08:00Z">
                        <w:rPr>
                          <w:rFonts w:ascii="Cambria Math" w:hAnsi="Cambria Math" w:cs="Helvetica"/>
                        </w:rPr>
                      </w:rPrChange>
                    </w:rPr>
                    <m:t>∂</m:t>
                  </m:r>
                  <m:acc>
                    <m:accPr>
                      <m:ctrlPr>
                        <w:rPr>
                          <w:rFonts w:ascii="Cambria Math" w:hAnsi="Cambria Math" w:cs="Helvetica"/>
                        </w:rPr>
                      </m:ctrlPr>
                    </m:accPr>
                    <m:e>
                      <m:r>
                        <w:rPr>
                          <w:rFonts w:ascii="Cambria Math" w:hAnsi="Cambria Math" w:cs="Helvetica"/>
                          <w:rPrChange w:id="566" w:author="KJ Chow" w:date="2021-05-14T01:08:00Z">
                            <w:rPr>
                              <w:rFonts w:ascii="Cambria Math" w:hAnsi="Cambria Math" w:cs="Helvetica"/>
                            </w:rPr>
                          </w:rPrChange>
                        </w:rPr>
                        <m:t>P</m:t>
                      </m:r>
                    </m:e>
                  </m:acc>
                </m:num>
                <m:den>
                  <m:r>
                    <m:rPr>
                      <m:sty m:val="p"/>
                    </m:rPr>
                    <w:rPr>
                      <w:rFonts w:ascii="Cambria Math" w:hAnsi="Cambria Math" w:cs="Helvetica"/>
                      <w:rPrChange w:id="567" w:author="KJ Chow" w:date="2021-05-14T01:08:00Z">
                        <w:rPr>
                          <w:rFonts w:ascii="Cambria Math" w:hAnsi="Cambria Math" w:cs="Helvetica"/>
                        </w:rPr>
                      </w:rPrChange>
                    </w:rPr>
                    <m:t>∂ξ</m:t>
                  </m:r>
                </m:den>
              </m:f>
              <m:r>
                <w:rPr>
                  <w:rFonts w:ascii="Cambria Math" w:hAnsi="Cambria Math" w:cs="Helvetica"/>
                  <w:rPrChange w:id="568" w:author="KJ Chow" w:date="2021-05-14T01:08:00Z">
                    <w:rPr>
                      <w:rFonts w:ascii="Cambria Math" w:hAnsi="Cambria Math" w:cs="Helvetica"/>
                    </w:rPr>
                  </w:rPrChange>
                </w:rPr>
                <m:t>=</m:t>
              </m:r>
              <m:f>
                <m:fPr>
                  <m:ctrlPr>
                    <w:rPr>
                      <w:rFonts w:ascii="Cambria Math" w:hAnsi="Cambria Math" w:cs="Helvetica"/>
                    </w:rPr>
                  </m:ctrlPr>
                </m:fPr>
                <m:num>
                  <m:r>
                    <w:rPr>
                      <w:rFonts w:ascii="Cambria Math" w:hAnsi="Cambria Math" w:cs="Helvetica"/>
                      <w:rPrChange w:id="569" w:author="KJ Chow" w:date="2021-05-14T01:08:00Z">
                        <w:rPr>
                          <w:rFonts w:ascii="Cambria Math" w:hAnsi="Cambria Math" w:cs="Helvetica"/>
                        </w:rPr>
                      </w:rPrChange>
                    </w:rPr>
                    <m:t>4</m:t>
                  </m:r>
                  <m:d>
                    <m:dPr>
                      <m:ctrlPr>
                        <w:rPr>
                          <w:rFonts w:ascii="Cambria Math" w:hAnsi="Cambria Math" w:cs="Helvetica"/>
                          <w:iCs/>
                        </w:rPr>
                      </m:ctrlPr>
                    </m:dPr>
                    <m:e>
                      <m:r>
                        <w:rPr>
                          <w:rFonts w:ascii="Cambria Math" w:hAnsi="Cambria Math" w:cs="Helvetica"/>
                          <w:rPrChange w:id="570" w:author="KJ Chow" w:date="2021-05-14T01:08:00Z">
                            <w:rPr>
                              <w:rFonts w:ascii="Cambria Math" w:hAnsi="Cambria Math" w:cs="Helvetica"/>
                            </w:rPr>
                          </w:rPrChange>
                        </w:rPr>
                        <m:t>n+1</m:t>
                      </m:r>
                      <m:ctrlPr>
                        <w:rPr>
                          <w:rFonts w:ascii="Cambria Math" w:hAnsi="Cambria Math" w:cs="Helvetica"/>
                          <w:i/>
                          <w:iCs/>
                        </w:rPr>
                      </m:ctrlPr>
                    </m:e>
                  </m:d>
                </m:num>
                <m:den>
                  <m:d>
                    <m:dPr>
                      <m:ctrlPr>
                        <w:rPr>
                          <w:rFonts w:ascii="Cambria Math" w:hAnsi="Cambria Math" w:cs="Helvetica"/>
                        </w:rPr>
                      </m:ctrlPr>
                    </m:dPr>
                    <m:e>
                      <m:r>
                        <w:rPr>
                          <w:rFonts w:ascii="Cambria Math" w:hAnsi="Cambria Math" w:cs="Helvetica"/>
                          <w:rPrChange w:id="571" w:author="KJ Chow" w:date="2021-05-14T01:08:00Z">
                            <w:rPr>
                              <w:rFonts w:ascii="Cambria Math" w:hAnsi="Cambria Math" w:cs="Helvetica"/>
                            </w:rPr>
                          </w:rPrChange>
                        </w:rPr>
                        <m:t>2n+1</m:t>
                      </m:r>
                      <m:ctrlPr>
                        <w:rPr>
                          <w:rFonts w:ascii="Cambria Math" w:hAnsi="Cambria Math" w:cs="Helvetica"/>
                          <w:i/>
                        </w:rPr>
                      </m:ctrlPr>
                    </m:e>
                  </m:d>
                  <m:sSup>
                    <m:sSupPr>
                      <m:ctrlPr>
                        <w:rPr>
                          <w:rFonts w:ascii="Cambria Math" w:hAnsi="Cambria Math" w:cs="Helvetica"/>
                          <w:i/>
                        </w:rPr>
                      </m:ctrlPr>
                    </m:sSupPr>
                    <m:e>
                      <m:r>
                        <m:rPr>
                          <m:sty m:val="p"/>
                        </m:rPr>
                        <w:rPr>
                          <w:rFonts w:ascii="Cambria Math" w:hAnsi="Cambria Math" w:cs="Helvetica"/>
                          <w:rPrChange w:id="572" w:author="KJ Chow" w:date="2021-05-14T01:08:00Z">
                            <w:rPr>
                              <w:rFonts w:ascii="Cambria Math" w:hAnsi="Cambria Math" w:cs="Helvetica"/>
                            </w:rPr>
                          </w:rPrChange>
                        </w:rPr>
                        <m:t>ξ</m:t>
                      </m:r>
                      <m:ctrlPr>
                        <w:rPr>
                          <w:rFonts w:ascii="Cambria Math" w:hAnsi="Cambria Math" w:cs="Helvetica"/>
                        </w:rPr>
                      </m:ctrlPr>
                    </m:e>
                    <m:sup>
                      <m:r>
                        <w:rPr>
                          <w:rFonts w:ascii="Cambria Math" w:hAnsi="Cambria Math" w:cs="Helvetica"/>
                          <w:rPrChange w:id="573" w:author="KJ Chow" w:date="2021-05-14T01:08:00Z">
                            <w:rPr>
                              <w:rFonts w:ascii="Cambria Math" w:hAnsi="Cambria Math" w:cs="Helvetica"/>
                            </w:rPr>
                          </w:rPrChange>
                        </w:rPr>
                        <m:t>3</m:t>
                      </m:r>
                    </m:sup>
                  </m:sSup>
                </m:den>
              </m:f>
              <m:r>
                <w:rPr>
                  <w:rFonts w:ascii="Cambria Math" w:hAnsi="Cambria Math" w:cs="Helvetica"/>
                  <w:rPrChange w:id="574" w:author="KJ Chow" w:date="2021-05-14T01:08:00Z">
                    <w:rPr>
                      <w:rFonts w:ascii="Cambria Math" w:hAnsi="Cambria Math" w:cs="Helvetica"/>
                    </w:rPr>
                  </w:rPrChange>
                </w:rPr>
                <m:t> </m:t>
              </m:r>
              <m:d>
                <m:dPr>
                  <m:begChr m:val="["/>
                  <m:endChr m:val="]"/>
                  <m:ctrlPr>
                    <w:rPr>
                      <w:rFonts w:ascii="Cambria Math" w:hAnsi="Cambria Math" w:cs="Helvetica"/>
                    </w:rPr>
                  </m:ctrlPr>
                </m:dPr>
                <m:e>
                  <m:sSup>
                    <m:sSupPr>
                      <m:ctrlPr>
                        <w:rPr>
                          <w:rFonts w:ascii="Cambria Math" w:hAnsi="Cambria Math" w:cs="Helvetica"/>
                          <w:i/>
                          <w:iCs/>
                        </w:rPr>
                      </m:ctrlPr>
                    </m:sSupPr>
                    <m:e>
                      <m:sSub>
                        <m:sSubPr>
                          <m:ctrlPr>
                            <w:rPr>
                              <w:rFonts w:ascii="Cambria Math" w:hAnsi="Cambria Math" w:cs="Helvetica"/>
                              <w:i/>
                              <w:iCs/>
                            </w:rPr>
                          </m:ctrlPr>
                        </m:sSubPr>
                        <m:e>
                          <m:r>
                            <w:rPr>
                              <w:rFonts w:ascii="Cambria Math" w:hAnsi="Cambria Math" w:cs="Helvetica"/>
                              <w:rPrChange w:id="575" w:author="KJ Chow" w:date="2021-05-14T01:08:00Z">
                                <w:rPr>
                                  <w:rFonts w:ascii="Cambria Math" w:hAnsi="Cambria Math" w:cs="Helvetica"/>
                                </w:rPr>
                              </w:rPrChange>
                            </w:rPr>
                            <m:t>V</m:t>
                          </m:r>
                        </m:e>
                        <m:sub>
                          <m:r>
                            <w:rPr>
                              <w:rFonts w:ascii="Cambria Math" w:hAnsi="Cambria Math" w:cs="Helvetica"/>
                              <w:rPrChange w:id="576" w:author="KJ Chow" w:date="2021-05-14T01:08:00Z">
                                <w:rPr>
                                  <w:rFonts w:ascii="Cambria Math" w:hAnsi="Cambria Math" w:cs="Helvetica"/>
                                </w:rPr>
                              </w:rPrChange>
                            </w:rPr>
                            <m:t>r0</m:t>
                          </m:r>
                        </m:sub>
                      </m:sSub>
                    </m:e>
                    <m:sup>
                      <m:r>
                        <w:rPr>
                          <w:rFonts w:ascii="Cambria Math" w:hAnsi="Cambria Math" w:cs="Helvetica"/>
                          <w:rPrChange w:id="577" w:author="KJ Chow" w:date="2021-05-14T01:08:00Z">
                            <w:rPr>
                              <w:rFonts w:ascii="Cambria Math" w:hAnsi="Cambria Math" w:cs="Helvetica"/>
                            </w:rPr>
                          </w:rPrChange>
                        </w:rPr>
                        <m:t>2</m:t>
                      </m:r>
                    </m:sup>
                  </m:sSup>
                  <m:r>
                    <w:rPr>
                      <w:rFonts w:ascii="Cambria Math" w:hAnsi="Cambria Math" w:cs="Helvetica"/>
                      <w:rPrChange w:id="578" w:author="KJ Chow" w:date="2021-05-14T01:08:00Z">
                        <w:rPr>
                          <w:rFonts w:ascii="Cambria Math" w:hAnsi="Cambria Math" w:cs="Helvetica"/>
                        </w:rPr>
                      </w:rPrChange>
                    </w:rPr>
                    <m:t>+</m:t>
                  </m:r>
                  <m:sSup>
                    <m:sSupPr>
                      <m:ctrlPr>
                        <w:rPr>
                          <w:rFonts w:ascii="Cambria Math" w:hAnsi="Cambria Math" w:cs="Helvetica"/>
                          <w:i/>
                        </w:rPr>
                      </m:ctrlPr>
                    </m:sSupPr>
                    <m:e>
                      <m:r>
                        <m:rPr>
                          <m:sty m:val="p"/>
                        </m:rPr>
                        <w:rPr>
                          <w:rFonts w:ascii="Cambria Math" w:hAnsi="Cambria Math" w:cs="Helvetica"/>
                          <w:rPrChange w:id="579" w:author="KJ Chow" w:date="2021-05-14T01:08:00Z">
                            <w:rPr>
                              <w:rFonts w:ascii="Cambria Math" w:hAnsi="Cambria Math" w:cs="Helvetica"/>
                            </w:rPr>
                          </w:rPrChange>
                        </w:rPr>
                        <m:t>ξ</m:t>
                      </m:r>
                    </m:e>
                    <m:sup>
                      <m:r>
                        <w:rPr>
                          <w:rFonts w:ascii="Cambria Math" w:hAnsi="Cambria Math" w:cs="Helvetica"/>
                          <w:rPrChange w:id="580" w:author="KJ Chow" w:date="2021-05-14T01:08:00Z">
                            <w:rPr>
                              <w:rFonts w:ascii="Cambria Math" w:hAnsi="Cambria Math" w:cs="Helvetica"/>
                            </w:rPr>
                          </w:rPrChange>
                        </w:rPr>
                        <m:t>2</m:t>
                      </m:r>
                    </m:sup>
                  </m:sSup>
                  <m:sSup>
                    <m:sSupPr>
                      <m:ctrlPr>
                        <w:rPr>
                          <w:rFonts w:ascii="Cambria Math" w:hAnsi="Cambria Math" w:cs="Helvetica"/>
                        </w:rPr>
                      </m:ctrlPr>
                    </m:sSupPr>
                    <m:e>
                      <m:acc>
                        <m:accPr>
                          <m:ctrlPr>
                            <w:rPr>
                              <w:rFonts w:ascii="Cambria Math" w:hAnsi="Cambria Math" w:cs="Helvetica"/>
                            </w:rPr>
                          </m:ctrlPr>
                        </m:accPr>
                        <m:e>
                          <m:r>
                            <w:rPr>
                              <w:rFonts w:ascii="Cambria Math" w:hAnsi="Cambria Math" w:cs="Helvetica"/>
                              <w:rPrChange w:id="581" w:author="KJ Chow" w:date="2021-05-14T01:08:00Z">
                                <w:rPr>
                                  <w:rFonts w:ascii="Cambria Math" w:hAnsi="Cambria Math" w:cs="Helvetica"/>
                                </w:rPr>
                              </w:rPrChange>
                            </w:rPr>
                            <m:t>W</m:t>
                          </m:r>
                        </m:e>
                      </m:acc>
                      <m:ctrlPr>
                        <w:rPr>
                          <w:rFonts w:ascii="Cambria Math" w:hAnsi="Cambria Math" w:cs="Helvetica"/>
                          <w:i/>
                        </w:rPr>
                      </m:ctrlPr>
                    </m:e>
                    <m:sup>
                      <m:r>
                        <w:rPr>
                          <w:rFonts w:ascii="Cambria Math" w:hAnsi="Cambria Math" w:cs="Helvetica"/>
                          <w:rPrChange w:id="582" w:author="KJ Chow" w:date="2021-05-14T01:08:00Z">
                            <w:rPr>
                              <w:rFonts w:ascii="Cambria Math" w:hAnsi="Cambria Math" w:cs="Helvetica"/>
                            </w:rPr>
                          </w:rPrChange>
                        </w:rPr>
                        <m:t>2</m:t>
                      </m:r>
                    </m:sup>
                  </m:sSup>
                </m:e>
              </m:d>
              <m:r>
                <w:rPr>
                  <w:rFonts w:ascii="Cambria Math" w:hAnsi="Cambria Math" w:cs="Helvetica"/>
                  <w:rPrChange w:id="583" w:author="KJ Chow" w:date="2021-05-14T01:08:00Z">
                    <w:rPr>
                      <w:rFonts w:ascii="Cambria Math" w:hAnsi="Cambria Math" w:cs="Helvetica"/>
                    </w:rPr>
                  </w:rPrChange>
                </w:rPr>
                <m:t>+4</m:t>
              </m:r>
              <m:acc>
                <m:accPr>
                  <m:ctrlPr>
                    <w:rPr>
                      <w:rFonts w:ascii="Cambria Math" w:hAnsi="Cambria Math" w:cs="Helvetica"/>
                    </w:rPr>
                  </m:ctrlPr>
                </m:accPr>
                <m:e>
                  <m:r>
                    <w:rPr>
                      <w:rFonts w:ascii="Cambria Math" w:hAnsi="Cambria Math" w:cs="Helvetica"/>
                      <w:rPrChange w:id="584" w:author="KJ Chow" w:date="2021-05-14T01:08:00Z">
                        <w:rPr>
                          <w:rFonts w:ascii="Cambria Math" w:hAnsi="Cambria Math" w:cs="Helvetica"/>
                        </w:rPr>
                      </w:rPrChange>
                    </w:rPr>
                    <m:t>W</m:t>
                  </m:r>
                </m:e>
              </m:acc>
              <m:r>
                <w:rPr>
                  <w:rFonts w:ascii="Cambria Math" w:hAnsi="Cambria Math" w:cs="Helvetica"/>
                  <w:rPrChange w:id="585" w:author="KJ Chow" w:date="2021-05-14T01:08:00Z">
                    <w:rPr>
                      <w:rFonts w:ascii="Cambria Math" w:hAnsi="Cambria Math" w:cs="Helvetica"/>
                    </w:rPr>
                  </w:rPrChange>
                </w:rPr>
                <m:t>+2</m:t>
              </m:r>
              <m:r>
                <m:rPr>
                  <m:sty m:val="p"/>
                </m:rPr>
                <w:rPr>
                  <w:rFonts w:ascii="Cambria Math" w:hAnsi="Cambria Math" w:cs="Helvetica"/>
                  <w:rPrChange w:id="586" w:author="KJ Chow" w:date="2021-05-14T01:08:00Z">
                    <w:rPr>
                      <w:rFonts w:ascii="Cambria Math" w:hAnsi="Cambria Math" w:cs="Helvetica"/>
                    </w:rPr>
                  </w:rPrChange>
                </w:rPr>
                <m:t>ξ</m:t>
              </m:r>
              <m:r>
                <w:rPr>
                  <w:rFonts w:ascii="Cambria Math" w:hAnsi="Cambria Math" w:cs="Helvetica"/>
                  <w:rPrChange w:id="587" w:author="KJ Chow" w:date="2021-05-14T01:08:00Z">
                    <w:rPr>
                      <w:rFonts w:ascii="Cambria Math" w:hAnsi="Cambria Math" w:cs="Helvetica"/>
                    </w:rPr>
                  </w:rPrChange>
                </w:rPr>
                <m:t>+</m:t>
              </m:r>
              <m:d>
                <m:dPr>
                  <m:ctrlPr>
                    <w:rPr>
                      <w:rFonts w:ascii="Cambria Math" w:hAnsi="Cambria Math" w:cs="Helvetica"/>
                      <w:iCs/>
                    </w:rPr>
                  </m:ctrlPr>
                </m:dPr>
                <m:e>
                  <m:f>
                    <m:fPr>
                      <m:ctrlPr>
                        <w:rPr>
                          <w:rFonts w:ascii="Cambria Math" w:hAnsi="Cambria Math" w:cs="Helvetica"/>
                        </w:rPr>
                      </m:ctrlPr>
                    </m:fPr>
                    <m:num>
                      <m:r>
                        <w:rPr>
                          <w:rFonts w:ascii="Cambria Math" w:hAnsi="Cambria Math" w:cs="Helvetica"/>
                          <w:rPrChange w:id="588" w:author="KJ Chow" w:date="2021-05-14T01:08:00Z">
                            <w:rPr>
                              <w:rFonts w:ascii="Cambria Math" w:hAnsi="Cambria Math" w:cs="Helvetica"/>
                            </w:rPr>
                          </w:rPrChange>
                        </w:rPr>
                        <m:t>32</m:t>
                      </m:r>
                      <m:d>
                        <m:dPr>
                          <m:ctrlPr>
                            <w:rPr>
                              <w:rFonts w:ascii="Cambria Math" w:hAnsi="Cambria Math" w:cs="Helvetica"/>
                              <w:iCs/>
                            </w:rPr>
                          </m:ctrlPr>
                        </m:dPr>
                        <m:e>
                          <m:r>
                            <w:rPr>
                              <w:rFonts w:ascii="Cambria Math" w:hAnsi="Cambria Math" w:cs="Helvetica"/>
                              <w:rPrChange w:id="589" w:author="KJ Chow" w:date="2021-05-14T01:08:00Z">
                                <w:rPr>
                                  <w:rFonts w:ascii="Cambria Math" w:hAnsi="Cambria Math" w:cs="Helvetica"/>
                                </w:rPr>
                              </w:rPrChange>
                            </w:rPr>
                            <m:t>n+1</m:t>
                          </m:r>
                          <m:ctrlPr>
                            <w:rPr>
                              <w:rFonts w:ascii="Cambria Math" w:hAnsi="Cambria Math" w:cs="Helvetica"/>
                              <w:i/>
                              <w:iCs/>
                            </w:rPr>
                          </m:ctrlPr>
                        </m:e>
                      </m:d>
                      <m:sSubSup>
                        <m:sSubSupPr>
                          <m:ctrlPr>
                            <w:rPr>
                              <w:rFonts w:ascii="Cambria Math" w:hAnsi="Cambria Math" w:cs="Helvetica"/>
                              <w:i/>
                              <w:iCs/>
                            </w:rPr>
                          </m:ctrlPr>
                        </m:sSubSupPr>
                        <m:e>
                          <m:r>
                            <w:rPr>
                              <w:rFonts w:ascii="Cambria Math" w:hAnsi="Cambria Math" w:cs="Helvetica"/>
                              <w:rPrChange w:id="590" w:author="KJ Chow" w:date="2021-05-14T01:08:00Z">
                                <w:rPr>
                                  <w:rFonts w:ascii="Cambria Math" w:hAnsi="Cambria Math" w:cs="Helvetica"/>
                                </w:rPr>
                              </w:rPrChange>
                            </w:rPr>
                            <m:t>V</m:t>
                          </m:r>
                          <m:ctrlPr>
                            <w:rPr>
                              <w:rFonts w:ascii="Cambria Math" w:hAnsi="Cambria Math" w:cs="Helvetica"/>
                              <w:i/>
                            </w:rPr>
                          </m:ctrlPr>
                        </m:e>
                        <m:sub>
                          <m:r>
                            <w:rPr>
                              <w:rFonts w:ascii="Cambria Math" w:hAnsi="Cambria Math" w:cs="Helvetica"/>
                              <w:rPrChange w:id="591" w:author="KJ Chow" w:date="2021-05-14T01:08:00Z">
                                <w:rPr>
                                  <w:rFonts w:ascii="Cambria Math" w:hAnsi="Cambria Math" w:cs="Helvetica"/>
                                </w:rPr>
                              </w:rPrChange>
                            </w:rPr>
                            <m:t>r0</m:t>
                          </m:r>
                          <m:ctrlPr>
                            <w:rPr>
                              <w:rFonts w:ascii="Cambria Math" w:hAnsi="Cambria Math" w:cs="Helvetica"/>
                              <w:i/>
                            </w:rPr>
                          </m:ctrlPr>
                        </m:sub>
                        <m:sup>
                          <m:r>
                            <w:rPr>
                              <w:rFonts w:ascii="Cambria Math" w:hAnsi="Cambria Math" w:cs="Helvetica"/>
                              <w:rPrChange w:id="592" w:author="KJ Chow" w:date="2021-05-14T01:08:00Z">
                                <w:rPr>
                                  <w:rFonts w:ascii="Cambria Math" w:hAnsi="Cambria Math" w:cs="Helvetica"/>
                                </w:rPr>
                              </w:rPrChange>
                            </w:rPr>
                            <m:t>2</m:t>
                          </m:r>
                          <m:ctrlPr>
                            <w:rPr>
                              <w:rFonts w:ascii="Cambria Math" w:hAnsi="Cambria Math" w:cs="Helvetica"/>
                              <w:i/>
                            </w:rPr>
                          </m:ctrlPr>
                        </m:sup>
                      </m:sSubSup>
                    </m:num>
                    <m:den>
                      <m:sSubSup>
                        <m:sSubSupPr>
                          <m:ctrlPr>
                            <w:rPr>
                              <w:rFonts w:ascii="Cambria Math" w:hAnsi="Cambria Math" w:cs="Helvetica"/>
                              <w:i/>
                              <w:iCs/>
                            </w:rPr>
                          </m:ctrlPr>
                        </m:sSubSupPr>
                        <m:e>
                          <m:r>
                            <m:rPr>
                              <m:nor/>
                            </m:rPr>
                            <w:rPr>
                              <w:rFonts w:ascii="Helvetica" w:hAnsi="Helvetica" w:cs="Helvetica"/>
                              <w:iCs/>
                              <w:rPrChange w:id="593" w:author="KJ Chow" w:date="2021-05-14T01:08:00Z">
                                <w:rPr>
                                  <w:rFonts w:cs="Helvetica"/>
                                  <w:iCs/>
                                </w:rPr>
                              </w:rPrChange>
                            </w:rPr>
                            <m:t>Re</m:t>
                          </m:r>
                          <m:ctrlPr>
                            <w:rPr>
                              <w:rFonts w:ascii="Cambria Math" w:hAnsi="Cambria Math" w:cs="Helvetica"/>
                            </w:rPr>
                          </m:ctrlPr>
                        </m:e>
                        <m:sub>
                          <m:r>
                            <w:rPr>
                              <w:rFonts w:ascii="Cambria Math" w:hAnsi="Cambria Math" w:cs="Helvetica"/>
                              <w:rPrChange w:id="594" w:author="KJ Chow" w:date="2021-05-14T01:08:00Z">
                                <w:rPr>
                                  <w:rFonts w:ascii="Cambria Math" w:hAnsi="Cambria Math" w:cs="Helvetica"/>
                                </w:rPr>
                              </w:rPrChange>
                            </w:rPr>
                            <m:t>m</m:t>
                          </m:r>
                        </m:sub>
                        <m:sup>
                          <m:r>
                            <m:rPr>
                              <m:sty m:val="p"/>
                            </m:rPr>
                            <w:rPr>
                              <w:rFonts w:ascii="Cambria Math" w:hAnsi="Cambria Math" w:cs="Helvetica"/>
                              <w:rPrChange w:id="595" w:author="KJ Chow" w:date="2021-05-14T01:08:00Z">
                                <w:rPr>
                                  <w:rFonts w:ascii="Cambria Math" w:hAnsi="Cambria Math" w:cs="Helvetica"/>
                                </w:rPr>
                              </w:rPrChange>
                            </w:rPr>
                            <m:t>*</m:t>
                          </m:r>
                        </m:sup>
                      </m:sSubSup>
                      <m:r>
                        <m:rPr>
                          <m:sty m:val="p"/>
                        </m:rPr>
                        <w:rPr>
                          <w:rFonts w:ascii="Cambria Math" w:hAnsi="Cambria Math" w:cs="Helvetica"/>
                          <w:rPrChange w:id="596" w:author="KJ Chow" w:date="2021-05-14T01:08:00Z">
                            <w:rPr>
                              <w:rFonts w:ascii="Cambria Math" w:hAnsi="Cambria Math" w:cs="Helvetica"/>
                            </w:rPr>
                          </w:rPrChange>
                        </w:rPr>
                        <m:t>ξ</m:t>
                      </m:r>
                    </m:den>
                  </m:f>
                </m:e>
              </m:d>
              <m:r>
                <w:rPr>
                  <w:rFonts w:ascii="Cambria Math" w:hAnsi="Cambria Math" w:cs="Helvetica"/>
                  <w:rPrChange w:id="597" w:author="KJ Chow" w:date="2021-05-14T01:08:00Z">
                    <w:rPr>
                      <w:rFonts w:ascii="Cambria Math" w:hAnsi="Cambria Math" w:cs="Helvetica"/>
                    </w:rPr>
                  </w:rPrChange>
                </w:rPr>
                <m:t>#</m:t>
              </m:r>
              <m:d>
                <m:dPr>
                  <m:ctrlPr>
                    <w:rPr>
                      <w:rFonts w:ascii="Cambria Math" w:hAnsi="Cambria Math" w:cs="Helvetica"/>
                      <w:i/>
                      <w:iCs/>
                    </w:rPr>
                  </m:ctrlPr>
                </m:dPr>
                <m:e>
                  <m:r>
                    <w:rPr>
                      <w:rFonts w:ascii="Cambria Math" w:hAnsi="Cambria Math" w:cs="Helvetica"/>
                      <w:rPrChange w:id="598" w:author="KJ Chow" w:date="2021-05-14T01:08:00Z">
                        <w:rPr>
                          <w:rFonts w:ascii="Cambria Math" w:hAnsi="Cambria Math" w:cs="Helvetica"/>
                        </w:rPr>
                      </w:rPrChange>
                    </w:rPr>
                    <m:t>2</m:t>
                  </m:r>
                </m:e>
              </m:d>
              <m:ctrlPr>
                <w:rPr>
                  <w:rFonts w:ascii="Cambria Math" w:hAnsi="Cambria Math" w:cs="Helvetica"/>
                  <w:i/>
                </w:rPr>
              </m:ctrlPr>
            </m:e>
          </m:eqArr>
        </m:oMath>
      </m:oMathPara>
    </w:p>
    <w:p w14:paraId="370FBDCE" w14:textId="77777777" w:rsidR="00BF1F16" w:rsidRPr="00131DAA" w:rsidDel="009611C4" w:rsidRDefault="00B270F0">
      <w:pPr>
        <w:spacing w:after="120" w:line="259" w:lineRule="auto"/>
        <w:jc w:val="both"/>
        <w:rPr>
          <w:del w:id="599" w:author="KJ Chow" w:date="2021-05-14T00:27:00Z"/>
          <w:rFonts w:ascii="Helvetica" w:eastAsiaTheme="minorEastAsia" w:hAnsi="Helvetica" w:cs="Helvetica"/>
        </w:rPr>
        <w:pPrChange w:id="600" w:author="KJ Chow" w:date="2021-05-14T00:27:00Z">
          <w:pPr>
            <w:spacing w:after="0" w:line="259" w:lineRule="auto"/>
            <w:jc w:val="both"/>
          </w:pPr>
        </w:pPrChange>
      </w:pPr>
      <w:r w:rsidRPr="00131DAA">
        <w:rPr>
          <w:rFonts w:ascii="Helvetica" w:eastAsiaTheme="minorEastAsia" w:hAnsi="Helvetica" w:cs="Helvetica"/>
        </w:rPr>
        <w:t xml:space="preserve">Through these set of equations, I coded out a model with adjustable settings to extract performance data </w:t>
      </w:r>
      <w:r w:rsidR="00294895" w:rsidRPr="00131DAA">
        <w:rPr>
          <w:rFonts w:ascii="Helvetica" w:eastAsiaTheme="minorEastAsia" w:hAnsi="Helvetica" w:cs="Helvetica"/>
        </w:rPr>
        <w:t>such as power generation (</w:t>
      </w:r>
      <w:r w:rsidR="00294895" w:rsidRPr="00131DAA">
        <w:rPr>
          <w:rFonts w:ascii="Helvetica" w:eastAsiaTheme="minorEastAsia" w:hAnsi="Helvetica" w:cs="Helvetica"/>
          <w:b/>
          <w:bCs/>
        </w:rPr>
        <w:t>Equation 27</w:t>
      </w:r>
      <w:r w:rsidR="00294895" w:rsidRPr="00131DAA">
        <w:rPr>
          <w:rFonts w:ascii="Helvetica" w:eastAsiaTheme="minorEastAsia" w:hAnsi="Helvetica" w:cs="Helvetica"/>
        </w:rPr>
        <w:t>), turbine mechanical (</w:t>
      </w:r>
      <w:r w:rsidR="00294895" w:rsidRPr="00131DAA">
        <w:rPr>
          <w:rFonts w:ascii="Helvetica" w:eastAsiaTheme="minorEastAsia" w:hAnsi="Helvetica" w:cs="Helvetica"/>
          <w:b/>
          <w:bCs/>
        </w:rPr>
        <w:t>Equation</w:t>
      </w:r>
      <w:r w:rsidR="00486659" w:rsidRPr="00131DAA">
        <w:rPr>
          <w:rFonts w:ascii="Helvetica" w:eastAsiaTheme="minorEastAsia" w:hAnsi="Helvetica" w:cs="Helvetica"/>
          <w:b/>
          <w:bCs/>
        </w:rPr>
        <w:t> </w:t>
      </w:r>
      <w:r w:rsidR="00294895" w:rsidRPr="00131DAA">
        <w:rPr>
          <w:rFonts w:ascii="Helvetica" w:eastAsiaTheme="minorEastAsia" w:hAnsi="Helvetica" w:cs="Helvetica"/>
          <w:b/>
          <w:bCs/>
        </w:rPr>
        <w:t>28</w:t>
      </w:r>
      <w:r w:rsidR="00294895" w:rsidRPr="00131DAA">
        <w:rPr>
          <w:rFonts w:ascii="Helvetica" w:eastAsiaTheme="minorEastAsia" w:hAnsi="Helvetica" w:cs="Helvetica"/>
        </w:rPr>
        <w:t>) and ideal efficiency (</w:t>
      </w:r>
      <w:r w:rsidR="00294895" w:rsidRPr="00131DAA">
        <w:rPr>
          <w:rFonts w:ascii="Helvetica" w:eastAsiaTheme="minorEastAsia" w:hAnsi="Helvetica" w:cs="Helvetica"/>
          <w:b/>
          <w:bCs/>
        </w:rPr>
        <w:t>Equation</w:t>
      </w:r>
      <w:r w:rsidR="00F44600" w:rsidRPr="00131DAA">
        <w:rPr>
          <w:rFonts w:ascii="Helvetica" w:eastAsiaTheme="minorEastAsia" w:hAnsi="Helvetica" w:cs="Helvetica"/>
          <w:b/>
          <w:bCs/>
        </w:rPr>
        <w:t> </w:t>
      </w:r>
      <w:r w:rsidR="00294895" w:rsidRPr="00131DAA">
        <w:rPr>
          <w:rFonts w:ascii="Helvetica" w:eastAsiaTheme="minorEastAsia" w:hAnsi="Helvetica" w:cs="Helvetica"/>
          <w:b/>
          <w:bCs/>
        </w:rPr>
        <w:t>29</w:t>
      </w:r>
      <w:r w:rsidR="00294895" w:rsidRPr="00131DAA">
        <w:rPr>
          <w:rFonts w:ascii="Helvetica" w:eastAsiaTheme="minorEastAsia" w:hAnsi="Helvetica" w:cs="Helvetica"/>
        </w:rPr>
        <w:t>)</w:t>
      </w:r>
      <w:r w:rsidRPr="00131DAA">
        <w:rPr>
          <w:rFonts w:ascii="Helvetica" w:eastAsiaTheme="minorEastAsia" w:hAnsi="Helvetica" w:cs="Helvetica"/>
        </w:rPr>
        <w:t xml:space="preserve">. </w:t>
      </w:r>
      <w:r w:rsidR="00BF1F16" w:rsidRPr="00131DAA">
        <w:rPr>
          <w:rFonts w:ascii="Helvetica" w:eastAsiaTheme="minorEastAsia" w:hAnsi="Helvetica" w:cs="Helvetica"/>
        </w:rPr>
        <w:t>Additionally, I respecified/converted several terms into engineering comprehensible expressions as to replicate setups such as that in practical settings.</w:t>
      </w:r>
    </w:p>
    <w:p w14:paraId="276D0989" w14:textId="77777777" w:rsidR="00BF1F16" w:rsidRPr="00131DAA" w:rsidRDefault="00BF1F16">
      <w:pPr>
        <w:spacing w:after="120" w:line="259" w:lineRule="auto"/>
        <w:jc w:val="both"/>
        <w:rPr>
          <w:rFonts w:ascii="Helvetica" w:eastAsiaTheme="minorEastAsia" w:hAnsi="Helvetica" w:cs="Helvetica"/>
        </w:rPr>
        <w:pPrChange w:id="601" w:author="KJ Chow" w:date="2021-05-14T00:27:00Z">
          <w:pPr>
            <w:spacing w:after="0" w:line="259" w:lineRule="auto"/>
            <w:jc w:val="both"/>
          </w:pPr>
        </w:pPrChange>
      </w:pPr>
    </w:p>
    <w:p w14:paraId="4571F486" w14:textId="4289782E" w:rsidR="00546A5D" w:rsidRPr="00131DAA" w:rsidDel="009611C4" w:rsidRDefault="00615874" w:rsidP="009611C4">
      <w:pPr>
        <w:spacing w:after="0" w:line="259" w:lineRule="auto"/>
        <w:jc w:val="both"/>
        <w:rPr>
          <w:del w:id="602" w:author="KJ Chow" w:date="2021-05-14T00:27:00Z"/>
          <w:rFonts w:ascii="Helvetica" w:hAnsi="Helvetica" w:cs="Helvetica"/>
          <w:b/>
          <w:bCs/>
        </w:rPr>
      </w:pPr>
      <w:r w:rsidRPr="00131DAA">
        <w:rPr>
          <w:rFonts w:ascii="Helvetica" w:eastAsiaTheme="minorEastAsia" w:hAnsi="Helvetica" w:cs="Helvetica"/>
        </w:rPr>
        <w:t xml:space="preserve">Since most calculations would involve many variables, I have set a </w:t>
      </w:r>
      <w:proofErr w:type="spellStart"/>
      <w:r w:rsidRPr="00131DAA">
        <w:rPr>
          <w:rFonts w:ascii="Helvetica" w:eastAsiaTheme="minorEastAsia" w:hAnsi="Helvetica" w:cs="Helvetica"/>
        </w:rPr>
        <w:t>flowParameters</w:t>
      </w:r>
      <w:proofErr w:type="spellEnd"/>
      <w:r w:rsidRPr="00131DAA">
        <w:rPr>
          <w:rFonts w:ascii="Helvetica" w:eastAsiaTheme="minorEastAsia" w:hAnsi="Helvetica" w:cs="Helvetica"/>
        </w:rPr>
        <w:t xml:space="preserve"> class which consists of rotor discs specifications, disc RPM, mass flow rates and so on, essentially defining the whole turbine design aspect. Such means was specifically chosen not just due to better user readability, but also simplifying functional codes through instantiating design points, allowing </w:t>
      </w:r>
      <w:r w:rsidR="00BF1F16" w:rsidRPr="00131DAA">
        <w:rPr>
          <w:rFonts w:ascii="Helvetica" w:eastAsiaTheme="minorEastAsia" w:hAnsi="Helvetica" w:cs="Helvetica"/>
        </w:rPr>
        <w:t>quicker variables search and pinpointing</w:t>
      </w:r>
      <w:r w:rsidRPr="00131DAA">
        <w:rPr>
          <w:rFonts w:ascii="Helvetica" w:eastAsiaTheme="minorEastAsia" w:hAnsi="Helvetica" w:cs="Helvetica"/>
        </w:rPr>
        <w:t xml:space="preserve">. </w:t>
      </w:r>
      <w:r w:rsidR="00F6219F" w:rsidRPr="00131DAA">
        <w:rPr>
          <w:rFonts w:ascii="Helvetica" w:eastAsiaTheme="minorEastAsia" w:hAnsi="Helvetica" w:cs="Helvetica"/>
        </w:rPr>
        <w:t xml:space="preserve">To solve </w:t>
      </w:r>
      <w:r w:rsidR="00BF1F16" w:rsidRPr="00131DAA">
        <w:rPr>
          <w:rFonts w:ascii="Helvetica" w:eastAsiaTheme="minorEastAsia" w:hAnsi="Helvetica" w:cs="Helvetica"/>
        </w:rPr>
        <w:t>the above</w:t>
      </w:r>
      <w:r w:rsidR="00F6219F" w:rsidRPr="00131DAA">
        <w:rPr>
          <w:rFonts w:ascii="Helvetica" w:eastAsiaTheme="minorEastAsia" w:hAnsi="Helvetica" w:cs="Helvetica"/>
        </w:rPr>
        <w:t xml:space="preserve"> ODEs, I first </w:t>
      </w:r>
      <w:r w:rsidR="00BF1F16" w:rsidRPr="00131DAA">
        <w:rPr>
          <w:rFonts w:ascii="Helvetica" w:eastAsiaTheme="minorEastAsia" w:hAnsi="Helvetica" w:cs="Helvetica"/>
        </w:rPr>
        <w:t xml:space="preserve">define an array of radial positions using </w:t>
      </w:r>
      <w:proofErr w:type="spellStart"/>
      <w:r w:rsidR="00BF1F16" w:rsidRPr="00131DAA">
        <w:rPr>
          <w:rFonts w:ascii="Helvetica" w:eastAsiaTheme="minorEastAsia" w:hAnsi="Helvetica" w:cs="Helvetica"/>
          <w:b/>
          <w:bCs/>
        </w:rPr>
        <w:t>Numpy</w:t>
      </w:r>
      <w:proofErr w:type="spellEnd"/>
      <w:r w:rsidR="00BF1F16" w:rsidRPr="00131DAA">
        <w:rPr>
          <w:rFonts w:ascii="Helvetica" w:eastAsiaTheme="minorEastAsia" w:hAnsi="Helvetica" w:cs="Helvetica"/>
        </w:rPr>
        <w:t xml:space="preserve">, </w:t>
      </w:r>
      <w:r w:rsidR="00F6219F" w:rsidRPr="00131DAA">
        <w:rPr>
          <w:rFonts w:ascii="Helvetica" w:eastAsiaTheme="minorEastAsia" w:hAnsi="Helvetica" w:cs="Helvetica"/>
        </w:rPr>
        <w:t xml:space="preserve">then applied a </w:t>
      </w:r>
      <w:proofErr w:type="spellStart"/>
      <w:r w:rsidR="00F6219F" w:rsidRPr="00131DAA">
        <w:rPr>
          <w:rFonts w:ascii="Helvetica" w:eastAsiaTheme="minorEastAsia" w:hAnsi="Helvetica" w:cs="Helvetica"/>
          <w:b/>
          <w:bCs/>
        </w:rPr>
        <w:t>Scipy</w:t>
      </w:r>
      <w:proofErr w:type="spellEnd"/>
      <w:r w:rsidR="00F6219F" w:rsidRPr="00131DAA">
        <w:rPr>
          <w:rFonts w:ascii="Helvetica" w:eastAsiaTheme="minorEastAsia" w:hAnsi="Helvetica" w:cs="Helvetica"/>
        </w:rPr>
        <w:t xml:space="preserve"> </w:t>
      </w:r>
      <w:proofErr w:type="spellStart"/>
      <w:r w:rsidR="00F6219F" w:rsidRPr="00131DAA">
        <w:rPr>
          <w:rFonts w:ascii="Helvetica" w:eastAsiaTheme="minorEastAsia" w:hAnsi="Helvetica" w:cs="Helvetica"/>
          <w:b/>
          <w:bCs/>
        </w:rPr>
        <w:t>Odeint</w:t>
      </w:r>
      <w:proofErr w:type="spellEnd"/>
      <w:r w:rsidR="00F6219F" w:rsidRPr="00131DAA">
        <w:rPr>
          <w:rFonts w:ascii="Helvetica" w:eastAsiaTheme="minorEastAsia" w:hAnsi="Helvetica" w:cs="Helvetica"/>
        </w:rPr>
        <w:t xml:space="preserve"> solver to solve the coupled set of ODEs</w:t>
      </w:r>
      <w:r w:rsidR="00BF1F16" w:rsidRPr="00131DAA">
        <w:rPr>
          <w:rFonts w:ascii="Helvetica" w:eastAsiaTheme="minorEastAsia" w:hAnsi="Helvetica" w:cs="Helvetica"/>
        </w:rPr>
        <w:t xml:space="preserve"> through these discre</w:t>
      </w:r>
      <w:ins w:id="603" w:author="Davide Lasagna" w:date="2021-05-13T13:24:00Z">
        <w:r w:rsidR="00D00C64" w:rsidRPr="00131DAA">
          <w:rPr>
            <w:rFonts w:ascii="Helvetica" w:eastAsiaTheme="minorEastAsia" w:hAnsi="Helvetica" w:cs="Helvetica"/>
          </w:rPr>
          <w:t>te</w:t>
        </w:r>
      </w:ins>
      <w:del w:id="604" w:author="Davide Lasagna" w:date="2021-05-13T13:24:00Z">
        <w:r w:rsidR="00BF1F16" w:rsidRPr="00131DAA" w:rsidDel="00D00C64">
          <w:rPr>
            <w:rFonts w:ascii="Helvetica" w:eastAsiaTheme="minorEastAsia" w:hAnsi="Helvetica" w:cs="Helvetica"/>
          </w:rPr>
          <w:delText>et</w:delText>
        </w:r>
      </w:del>
      <w:r w:rsidR="00BF1F16" w:rsidRPr="00131DAA">
        <w:rPr>
          <w:rFonts w:ascii="Helvetica" w:eastAsiaTheme="minorEastAsia" w:hAnsi="Helvetica" w:cs="Helvetica"/>
        </w:rPr>
        <w:t xml:space="preserve"> radial points</w:t>
      </w:r>
      <w:r w:rsidR="00F6219F" w:rsidRPr="00131DAA">
        <w:rPr>
          <w:rFonts w:ascii="Helvetica" w:eastAsiaTheme="minorEastAsia" w:hAnsi="Helvetica" w:cs="Helvetica"/>
        </w:rPr>
        <w:t>.</w:t>
      </w:r>
      <w:r w:rsidR="00BF1F16" w:rsidRPr="00131DAA">
        <w:rPr>
          <w:rFonts w:ascii="Helvetica" w:eastAsiaTheme="minorEastAsia" w:hAnsi="Helvetica" w:cs="Helvetica"/>
        </w:rPr>
        <w:t xml:space="preserve"> The final output will comprise of two columns worth of data, corresponding to the two </w:t>
      </w:r>
      <w:proofErr w:type="spellStart"/>
      <w:r w:rsidR="00BF1F16" w:rsidRPr="00131DAA">
        <w:rPr>
          <w:rFonts w:ascii="Helvetica" w:eastAsiaTheme="minorEastAsia" w:hAnsi="Helvetica" w:cs="Helvetica"/>
        </w:rPr>
        <w:t>ODEs’</w:t>
      </w:r>
      <w:proofErr w:type="spellEnd"/>
      <w:r w:rsidR="00BF1F16" w:rsidRPr="00131DAA">
        <w:rPr>
          <w:rFonts w:ascii="Helvetica" w:eastAsiaTheme="minorEastAsia" w:hAnsi="Helvetica" w:cs="Helvetica"/>
        </w:rPr>
        <w:t xml:space="preserve"> solution respectively. Subsequently, these two solutions can be applied to calculate torque, power, </w:t>
      </w:r>
      <w:proofErr w:type="gramStart"/>
      <w:r w:rsidR="00BF1F16" w:rsidRPr="00131DAA">
        <w:rPr>
          <w:rFonts w:ascii="Helvetica" w:eastAsiaTheme="minorEastAsia" w:hAnsi="Helvetica" w:cs="Helvetica"/>
        </w:rPr>
        <w:t>efficiency</w:t>
      </w:r>
      <w:proofErr w:type="gramEnd"/>
      <w:r w:rsidR="00BF1F16" w:rsidRPr="00131DAA">
        <w:rPr>
          <w:rFonts w:ascii="Helvetica" w:eastAsiaTheme="minorEastAsia" w:hAnsi="Helvetica" w:cs="Helvetica"/>
        </w:rPr>
        <w:t xml:space="preserve"> and many other performance related results. Every obtained result </w:t>
      </w:r>
      <w:del w:id="605" w:author="KJ Chow" w:date="2021-05-13T23:53:00Z">
        <w:r w:rsidR="00BF1F16" w:rsidRPr="00131DAA" w:rsidDel="005F0FC8">
          <w:rPr>
            <w:rFonts w:ascii="Helvetica" w:eastAsiaTheme="minorEastAsia" w:hAnsi="Helvetica" w:cs="Helvetica"/>
          </w:rPr>
          <w:delText xml:space="preserve">were </w:delText>
        </w:r>
      </w:del>
      <w:ins w:id="606" w:author="KJ Chow" w:date="2021-05-13T23:53:00Z">
        <w:r w:rsidR="005F0FC8" w:rsidRPr="00131DAA">
          <w:rPr>
            <w:rFonts w:ascii="Helvetica" w:eastAsiaTheme="minorEastAsia" w:hAnsi="Helvetica" w:cs="Helvetica"/>
          </w:rPr>
          <w:t xml:space="preserve">was </w:t>
        </w:r>
      </w:ins>
      <w:r w:rsidR="00BF1F16" w:rsidRPr="00131DAA">
        <w:rPr>
          <w:rFonts w:ascii="Helvetica" w:eastAsiaTheme="minorEastAsia" w:hAnsi="Helvetica" w:cs="Helvetica"/>
        </w:rPr>
        <w:t xml:space="preserve">displayed in graphical format using Matplotlib library, with different plot configurations that can best represent the data </w:t>
      </w:r>
      <w:commentRangeStart w:id="607"/>
      <w:r w:rsidR="00BF1F16" w:rsidRPr="00131DAA">
        <w:rPr>
          <w:rFonts w:ascii="Helvetica" w:eastAsiaTheme="minorEastAsia" w:hAnsi="Helvetica" w:cs="Helvetica"/>
        </w:rPr>
        <w:t>points</w:t>
      </w:r>
      <w:commentRangeEnd w:id="607"/>
      <w:r w:rsidR="00D00C64" w:rsidRPr="00131DAA">
        <w:rPr>
          <w:rStyle w:val="CommentReference"/>
          <w:rFonts w:ascii="Helvetica" w:hAnsi="Helvetica" w:cs="Helvetica"/>
          <w:rPrChange w:id="608" w:author="KJ Chow" w:date="2021-05-14T01:08:00Z">
            <w:rPr>
              <w:rStyle w:val="CommentReference"/>
            </w:rPr>
          </w:rPrChange>
        </w:rPr>
        <w:commentReference w:id="607"/>
      </w:r>
      <w:r w:rsidR="00BF1F16" w:rsidRPr="00131DAA">
        <w:rPr>
          <w:rFonts w:ascii="Helvetica" w:eastAsiaTheme="minorEastAsia" w:hAnsi="Helvetica" w:cs="Helvetica"/>
        </w:rPr>
        <w:t>.</w:t>
      </w:r>
      <w:ins w:id="609" w:author="KJ Chow" w:date="2021-05-13T23:53:00Z">
        <w:r w:rsidR="005F0FC8" w:rsidRPr="00131DAA">
          <w:rPr>
            <w:rFonts w:ascii="Helvetica" w:eastAsiaTheme="minorEastAsia" w:hAnsi="Helvetica" w:cs="Helvetica"/>
          </w:rPr>
          <w:t xml:space="preserve"> Moving on from here, I first plotted out diagrams </w:t>
        </w:r>
      </w:ins>
      <w:ins w:id="610" w:author="KJ Chow" w:date="2021-05-13T23:54:00Z">
        <w:r w:rsidR="005F0FC8" w:rsidRPr="00131DAA">
          <w:rPr>
            <w:rFonts w:ascii="Helvetica" w:eastAsiaTheme="minorEastAsia" w:hAnsi="Helvetica" w:cs="Helvetica"/>
          </w:rPr>
          <w:t xml:space="preserve">to validate the model results with that from the literature, then I </w:t>
        </w:r>
      </w:ins>
      <w:ins w:id="611" w:author="KJ Chow" w:date="2021-05-13T23:55:00Z">
        <w:r w:rsidR="005F0FC8" w:rsidRPr="00131DAA">
          <w:rPr>
            <w:rFonts w:ascii="Helvetica" w:eastAsiaTheme="minorEastAsia" w:hAnsi="Helvetica" w:cs="Helvetica"/>
          </w:rPr>
          <w:t>incorporate</w:t>
        </w:r>
      </w:ins>
      <w:ins w:id="612" w:author="KJ Chow" w:date="2021-05-13T23:56:00Z">
        <w:r w:rsidR="005F0FC8" w:rsidRPr="00131DAA">
          <w:rPr>
            <w:rFonts w:ascii="Helvetica" w:eastAsiaTheme="minorEastAsia" w:hAnsi="Helvetica" w:cs="Helvetica"/>
          </w:rPr>
          <w:t>d</w:t>
        </w:r>
      </w:ins>
      <w:ins w:id="613" w:author="KJ Chow" w:date="2021-05-13T23:55:00Z">
        <w:r w:rsidR="005F0FC8" w:rsidRPr="00131DAA">
          <w:rPr>
            <w:rFonts w:ascii="Helvetica" w:eastAsiaTheme="minorEastAsia" w:hAnsi="Helvetica" w:cs="Helvetica"/>
          </w:rPr>
          <w:t xml:space="preserve"> additional design </w:t>
        </w:r>
      </w:ins>
      <w:ins w:id="614" w:author="KJ Chow" w:date="2021-05-13T23:56:00Z">
        <w:r w:rsidR="005F0FC8" w:rsidRPr="00131DAA">
          <w:rPr>
            <w:rFonts w:ascii="Helvetica" w:eastAsiaTheme="minorEastAsia" w:hAnsi="Helvetica" w:cs="Helvetica"/>
          </w:rPr>
          <w:t>formulation</w:t>
        </w:r>
      </w:ins>
      <w:ins w:id="615" w:author="KJ Chow" w:date="2021-05-13T23:55:00Z">
        <w:r w:rsidR="005F0FC8" w:rsidRPr="00131DAA">
          <w:rPr>
            <w:rFonts w:ascii="Helvetica" w:eastAsiaTheme="minorEastAsia" w:hAnsi="Helvetica" w:cs="Helvetica"/>
          </w:rPr>
          <w:t xml:space="preserve"> to the code before running case simulations. </w:t>
        </w:r>
      </w:ins>
      <w:ins w:id="616" w:author="KJ Chow" w:date="2021-05-13T23:57:00Z">
        <w:r w:rsidR="005F0FC8" w:rsidRPr="00131DAA">
          <w:rPr>
            <w:rFonts w:ascii="Helvetica" w:eastAsiaTheme="minorEastAsia" w:hAnsi="Helvetica" w:cs="Helvetica"/>
          </w:rPr>
          <w:t>Through</w:t>
        </w:r>
      </w:ins>
      <w:ins w:id="617" w:author="KJ Chow" w:date="2021-05-13T23:55:00Z">
        <w:r w:rsidR="005F0FC8" w:rsidRPr="00131DAA">
          <w:rPr>
            <w:rFonts w:ascii="Helvetica" w:eastAsiaTheme="minorEastAsia" w:hAnsi="Helvetica" w:cs="Helvetica"/>
          </w:rPr>
          <w:t xml:space="preserve"> the case simulations plots, I can choose an optimal design point </w:t>
        </w:r>
      </w:ins>
      <w:ins w:id="618" w:author="KJ Chow" w:date="2021-05-13T23:56:00Z">
        <w:r w:rsidR="005F0FC8" w:rsidRPr="00131DAA">
          <w:rPr>
            <w:rFonts w:ascii="Helvetica" w:eastAsiaTheme="minorEastAsia" w:hAnsi="Helvetica" w:cs="Helvetica"/>
          </w:rPr>
          <w:t>basing on turbine performance and manufacturing feasibility</w:t>
        </w:r>
      </w:ins>
      <w:ins w:id="619" w:author="KJ Chow" w:date="2021-05-13T23:58:00Z">
        <w:r w:rsidR="005F0FC8" w:rsidRPr="00131DAA">
          <w:rPr>
            <w:rFonts w:ascii="Helvetica" w:eastAsiaTheme="minorEastAsia" w:hAnsi="Helvetica" w:cs="Helvetica"/>
          </w:rPr>
          <w:t>, which will ultimately be relayed over to CAD modelling for this project</w:t>
        </w:r>
      </w:ins>
      <w:ins w:id="620" w:author="KJ Chow" w:date="2021-05-13T23:56:00Z">
        <w:r w:rsidR="005F0FC8" w:rsidRPr="00131DAA">
          <w:rPr>
            <w:rFonts w:ascii="Helvetica" w:eastAsiaTheme="minorEastAsia" w:hAnsi="Helvetica" w:cs="Helvetica"/>
          </w:rPr>
          <w:t xml:space="preserve">. </w:t>
        </w:r>
      </w:ins>
      <w:ins w:id="621" w:author="KJ Chow" w:date="2021-05-13T23:58:00Z">
        <w:r w:rsidR="005F0FC8" w:rsidRPr="00131DAA">
          <w:rPr>
            <w:rFonts w:ascii="Helvetica" w:eastAsiaTheme="minorEastAsia" w:hAnsi="Helvetica" w:cs="Helvetica"/>
          </w:rPr>
          <w:t>Additionally</w:t>
        </w:r>
      </w:ins>
      <w:ins w:id="622" w:author="KJ Chow" w:date="2021-05-13T23:56:00Z">
        <w:r w:rsidR="005F0FC8" w:rsidRPr="00131DAA">
          <w:rPr>
            <w:rFonts w:ascii="Helvetica" w:eastAsiaTheme="minorEastAsia" w:hAnsi="Helvetica" w:cs="Helvetica"/>
          </w:rPr>
          <w:t xml:space="preserve">, I also used these tools </w:t>
        </w:r>
      </w:ins>
      <w:ins w:id="623" w:author="KJ Chow" w:date="2021-05-13T23:57:00Z">
        <w:r w:rsidR="005F0FC8" w:rsidRPr="00131DAA">
          <w:rPr>
            <w:rFonts w:ascii="Helvetica" w:eastAsiaTheme="minorEastAsia" w:hAnsi="Helvetica" w:cs="Helvetica"/>
          </w:rPr>
          <w:t>to perform extra analysis that can be</w:t>
        </w:r>
      </w:ins>
      <w:ins w:id="624" w:author="KJ Chow" w:date="2021-05-13T23:59:00Z">
        <w:r w:rsidR="005F0FC8" w:rsidRPr="00131DAA">
          <w:rPr>
            <w:rFonts w:ascii="Helvetica" w:eastAsiaTheme="minorEastAsia" w:hAnsi="Helvetica" w:cs="Helvetica"/>
          </w:rPr>
          <w:t xml:space="preserve"> useful for future analysis or design plan.</w:t>
        </w:r>
      </w:ins>
      <w:ins w:id="625" w:author="Davide Lasagna" w:date="2021-05-13T13:24:00Z">
        <w:del w:id="626" w:author="KJ Chow" w:date="2021-05-13T23:53:00Z">
          <w:r w:rsidR="00D00C64" w:rsidRPr="00131DAA" w:rsidDel="005F0FC8">
            <w:rPr>
              <w:rFonts w:ascii="Helvetica" w:eastAsiaTheme="minorEastAsia" w:hAnsi="Helvetica" w:cs="Helvetica"/>
            </w:rPr>
            <w:delText xml:space="preserve"> </w:delText>
          </w:r>
        </w:del>
      </w:ins>
    </w:p>
    <w:p w14:paraId="2ED445B1" w14:textId="56A2C0EF" w:rsidR="009611C4" w:rsidRPr="00131DAA" w:rsidRDefault="009611C4" w:rsidP="00AB6675">
      <w:pPr>
        <w:spacing w:after="0" w:line="259" w:lineRule="auto"/>
        <w:jc w:val="both"/>
        <w:rPr>
          <w:ins w:id="627" w:author="KJ Chow" w:date="2021-05-14T00:34:00Z"/>
          <w:rFonts w:ascii="Helvetica" w:eastAsiaTheme="minorEastAsia" w:hAnsi="Helvetica" w:cs="Helvetica"/>
        </w:rPr>
      </w:pPr>
    </w:p>
    <w:p w14:paraId="3CD069FD" w14:textId="77777777" w:rsidR="008E095E" w:rsidRPr="00131DAA" w:rsidRDefault="008E095E" w:rsidP="00AB6675">
      <w:pPr>
        <w:spacing w:after="0" w:line="259" w:lineRule="auto"/>
        <w:jc w:val="both"/>
        <w:rPr>
          <w:ins w:id="628" w:author="KJ Chow" w:date="2021-05-14T00:27:00Z"/>
          <w:rFonts w:ascii="Helvetica" w:eastAsiaTheme="minorEastAsia" w:hAnsi="Helvetica" w:cs="Helvetica"/>
        </w:rPr>
      </w:pPr>
    </w:p>
    <w:p w14:paraId="102E4942" w14:textId="4C46D75E" w:rsidR="00D00C64" w:rsidRPr="00131DAA" w:rsidDel="008E095E" w:rsidRDefault="00D00C64" w:rsidP="009611C4">
      <w:pPr>
        <w:spacing w:after="0" w:line="259" w:lineRule="auto"/>
        <w:jc w:val="both"/>
        <w:rPr>
          <w:del w:id="629" w:author="KJ Chow" w:date="2021-05-14T00:24:00Z"/>
          <w:rFonts w:ascii="Helvetica" w:hAnsi="Helvetica" w:cs="Helvetica"/>
          <w:b/>
          <w:bCs/>
        </w:rPr>
      </w:pPr>
      <w:bookmarkStart w:id="630" w:name="_Toc71844934"/>
      <w:bookmarkStart w:id="631" w:name="_Toc71845363"/>
      <w:bookmarkStart w:id="632" w:name="_Toc71845525"/>
      <w:bookmarkStart w:id="633" w:name="_Toc71846325"/>
      <w:bookmarkStart w:id="634" w:name="_Toc71846472"/>
      <w:bookmarkStart w:id="635" w:name="_Toc71846808"/>
      <w:bookmarkStart w:id="636" w:name="_Toc71847086"/>
      <w:bookmarkEnd w:id="630"/>
      <w:bookmarkEnd w:id="631"/>
      <w:bookmarkEnd w:id="632"/>
      <w:bookmarkEnd w:id="633"/>
      <w:bookmarkEnd w:id="634"/>
      <w:bookmarkEnd w:id="635"/>
      <w:bookmarkEnd w:id="636"/>
    </w:p>
    <w:p w14:paraId="0F6FFF53" w14:textId="14AA9244" w:rsidR="008E095E" w:rsidRPr="00131DAA" w:rsidRDefault="008E095E" w:rsidP="008E095E">
      <w:pPr>
        <w:pStyle w:val="Heading2"/>
        <w:numPr>
          <w:ilvl w:val="1"/>
          <w:numId w:val="3"/>
        </w:numPr>
        <w:rPr>
          <w:ins w:id="637" w:author="KJ Chow" w:date="2021-05-14T00:34:00Z"/>
          <w:rFonts w:ascii="Helvetica" w:hAnsi="Helvetica" w:cs="Helvetica"/>
          <w:b/>
          <w:bCs/>
          <w:color w:val="auto"/>
        </w:rPr>
      </w:pPr>
      <w:bookmarkStart w:id="638" w:name="_Toc71847087"/>
      <w:ins w:id="639" w:author="KJ Chow" w:date="2021-05-14T00:34:00Z">
        <w:r w:rsidRPr="00131DAA">
          <w:rPr>
            <w:rFonts w:ascii="Helvetica" w:hAnsi="Helvetica" w:cs="Helvetica"/>
            <w:b/>
            <w:bCs/>
            <w:color w:val="auto"/>
          </w:rPr>
          <w:t>Volute Casing Modifications and Performance Optimisatio</w:t>
        </w:r>
      </w:ins>
      <w:ins w:id="640" w:author="KJ Chow" w:date="2021-05-14T00:35:00Z">
        <w:r w:rsidRPr="00131DAA">
          <w:rPr>
            <w:rFonts w:ascii="Helvetica" w:hAnsi="Helvetica" w:cs="Helvetica"/>
            <w:b/>
            <w:bCs/>
            <w:color w:val="auto"/>
          </w:rPr>
          <w:t>n</w:t>
        </w:r>
      </w:ins>
      <w:bookmarkEnd w:id="638"/>
    </w:p>
    <w:p w14:paraId="1B1A9761" w14:textId="2B3454EF" w:rsidR="00955ADC" w:rsidRPr="00131DAA" w:rsidDel="008E095E" w:rsidRDefault="00955ADC">
      <w:pPr>
        <w:spacing w:after="0" w:line="259" w:lineRule="auto"/>
        <w:jc w:val="both"/>
        <w:rPr>
          <w:del w:id="641" w:author="KJ Chow" w:date="2021-05-14T00:33:00Z"/>
          <w:rFonts w:ascii="Helvetica" w:hAnsi="Helvetica" w:cs="Helvetica"/>
          <w:b/>
          <w:bCs/>
        </w:rPr>
      </w:pPr>
      <w:moveToRangeStart w:id="642" w:author="KJ Chow" w:date="2021-05-14T00:33:00Z" w:name="move71844847"/>
      <w:moveTo w:id="643" w:author="KJ Chow" w:date="2021-05-14T00:33:00Z">
        <w:del w:id="644" w:author="KJ Chow" w:date="2021-05-14T00:35:00Z">
          <w:r w:rsidRPr="00131DAA" w:rsidDel="008E095E">
            <w:rPr>
              <w:rFonts w:ascii="Helvetica" w:hAnsi="Helvetica" w:cs="Helvetica"/>
              <w:b/>
              <w:bCs/>
            </w:rPr>
            <w:delText>Volute Casing Modifications and Performance Optimisation</w:delText>
          </w:r>
        </w:del>
      </w:moveTo>
    </w:p>
    <w:p w14:paraId="0F25D408" w14:textId="403043E3" w:rsidR="001C6906" w:rsidRPr="00131DAA" w:rsidDel="005F0FC8" w:rsidRDefault="001C6906">
      <w:pPr>
        <w:pStyle w:val="Heading2"/>
        <w:rPr>
          <w:moveFrom w:id="645" w:author="KJ Chow" w:date="2021-05-14T00:33:00Z"/>
          <w:rFonts w:ascii="Helvetica" w:hAnsi="Helvetica" w:cs="Helvetica"/>
          <w:b/>
          <w:bCs/>
          <w:color w:val="auto"/>
        </w:rPr>
        <w:pPrChange w:id="646" w:author="KJ Chow" w:date="2021-05-14T00:24:00Z">
          <w:pPr>
            <w:pStyle w:val="Heading2"/>
            <w:numPr>
              <w:ilvl w:val="1"/>
              <w:numId w:val="3"/>
            </w:numPr>
            <w:ind w:left="432" w:hanging="432"/>
          </w:pPr>
        </w:pPrChange>
      </w:pPr>
      <w:moveFromRangeStart w:id="647" w:author="KJ Chow" w:date="2021-05-14T00:33:00Z" w:name="move71844847"/>
      <w:moveToRangeEnd w:id="642"/>
      <w:moveFrom w:id="648" w:author="KJ Chow" w:date="2021-05-14T00:33:00Z">
        <w:r w:rsidRPr="00131DAA" w:rsidDel="00955ADC">
          <w:rPr>
            <w:rFonts w:ascii="Helvetica" w:hAnsi="Helvetica" w:cs="Helvetica"/>
            <w:b/>
            <w:bCs/>
          </w:rPr>
          <w:t xml:space="preserve">Volute Casing </w:t>
        </w:r>
        <w:r w:rsidR="003F34A8" w:rsidRPr="00131DAA" w:rsidDel="00955ADC">
          <w:rPr>
            <w:rFonts w:ascii="Helvetica" w:hAnsi="Helvetica" w:cs="Helvetica"/>
            <w:b/>
            <w:bCs/>
          </w:rPr>
          <w:t>Modifications and Performance Optimisation</w:t>
        </w:r>
      </w:moveFrom>
    </w:p>
    <w:p w14:paraId="49C928CA" w14:textId="16A929EB" w:rsidR="00955ADC" w:rsidRPr="00131DAA" w:rsidDel="00955ADC" w:rsidRDefault="00955ADC">
      <w:pPr>
        <w:rPr>
          <w:moveFrom w:id="649" w:author="KJ Chow" w:date="2021-05-14T00:33:00Z"/>
          <w:rFonts w:ascii="Helvetica" w:hAnsi="Helvetica" w:cs="Helvetica"/>
          <w:rPrChange w:id="650" w:author="KJ Chow" w:date="2021-05-14T01:08:00Z">
            <w:rPr>
              <w:moveFrom w:id="651" w:author="KJ Chow" w:date="2021-05-14T00:33:00Z"/>
            </w:rPr>
          </w:rPrChange>
        </w:rPr>
        <w:pPrChange w:id="652" w:author="KJ Chow" w:date="2021-05-14T00:33:00Z">
          <w:pPr>
            <w:spacing w:after="0" w:line="259" w:lineRule="auto"/>
            <w:jc w:val="both"/>
          </w:pPr>
        </w:pPrChange>
      </w:pPr>
    </w:p>
    <w:moveFromRangeEnd w:id="647"/>
    <w:p w14:paraId="544B86D4" w14:textId="77777777" w:rsidR="00291478" w:rsidRPr="00131DAA" w:rsidDel="005F0FC8" w:rsidRDefault="00291478" w:rsidP="00291478">
      <w:pPr>
        <w:keepNext/>
        <w:spacing w:after="0" w:line="259" w:lineRule="auto"/>
        <w:jc w:val="center"/>
        <w:rPr>
          <w:del w:id="653" w:author="KJ Chow" w:date="2021-05-14T00:00:00Z"/>
          <w:rFonts w:ascii="Helvetica" w:hAnsi="Helvetica" w:cs="Helvetica"/>
        </w:rPr>
      </w:pPr>
      <w:del w:id="654" w:author="KJ Chow" w:date="2021-05-14T00:00:00Z">
        <w:r w:rsidRPr="00131DAA" w:rsidDel="005F0FC8">
          <w:rPr>
            <w:rFonts w:ascii="Helvetica" w:hAnsi="Helvetica" w:cs="Helvetica"/>
            <w:noProof/>
            <w:rPrChange w:id="655" w:author="KJ Chow" w:date="2021-05-14T01:08:00Z">
              <w:rPr>
                <w:rFonts w:ascii="Helvetica" w:hAnsi="Helvetica" w:cs="Helvetica"/>
                <w:noProof/>
              </w:rPr>
            </w:rPrChange>
          </w:rPr>
          <w:drawing>
            <wp:inline distT="0" distB="0" distL="0" distR="0" wp14:anchorId="4AE3DD23" wp14:editId="5EA63C7D">
              <wp:extent cx="4320000" cy="1990349"/>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000" cy="1990349"/>
                      </a:xfrm>
                      <a:prstGeom prst="rect">
                        <a:avLst/>
                      </a:prstGeom>
                      <a:noFill/>
                      <a:ln>
                        <a:noFill/>
                      </a:ln>
                    </pic:spPr>
                  </pic:pic>
                </a:graphicData>
              </a:graphic>
            </wp:inline>
          </w:drawing>
        </w:r>
      </w:del>
    </w:p>
    <w:p w14:paraId="53FD4E99" w14:textId="30D37F56" w:rsidR="001C6906" w:rsidRPr="00131DAA" w:rsidDel="005F0FC8" w:rsidRDefault="00291478" w:rsidP="00291478">
      <w:pPr>
        <w:pStyle w:val="Caption"/>
        <w:jc w:val="center"/>
        <w:rPr>
          <w:del w:id="656" w:author="KJ Chow" w:date="2021-05-14T00:00:00Z"/>
          <w:rFonts w:ascii="Helvetica" w:hAnsi="Helvetica" w:cs="Helvetica"/>
        </w:rPr>
      </w:pPr>
      <w:commentRangeStart w:id="657"/>
      <w:del w:id="658" w:author="KJ Chow" w:date="2021-05-14T00:00:00Z">
        <w:r w:rsidRPr="00131DAA" w:rsidDel="005F0FC8">
          <w:rPr>
            <w:rFonts w:ascii="Helvetica" w:hAnsi="Helvetica" w:cs="Helvetica"/>
            <w:i w:val="0"/>
            <w:iCs w:val="0"/>
          </w:rPr>
          <w:delText xml:space="preserve">Figure </w:delText>
        </w:r>
        <w:r w:rsidR="006D76C0" w:rsidRPr="00131DAA" w:rsidDel="005F0FC8">
          <w:rPr>
            <w:rFonts w:ascii="Helvetica" w:hAnsi="Helvetica" w:cs="Helvetica"/>
            <w:i w:val="0"/>
            <w:iCs w:val="0"/>
            <w:rPrChange w:id="659" w:author="KJ Chow" w:date="2021-05-14T01:08:00Z">
              <w:rPr>
                <w:rFonts w:ascii="Helvetica" w:hAnsi="Helvetica" w:cs="Helvetica"/>
                <w:i w:val="0"/>
                <w:iCs w:val="0"/>
              </w:rPr>
            </w:rPrChange>
          </w:rPr>
          <w:fldChar w:fldCharType="begin"/>
        </w:r>
        <w:r w:rsidR="006D76C0" w:rsidRPr="00131DAA" w:rsidDel="005F0FC8">
          <w:rPr>
            <w:rFonts w:ascii="Helvetica" w:hAnsi="Helvetica" w:cs="Helvetica"/>
            <w:i w:val="0"/>
            <w:iCs w:val="0"/>
          </w:rPr>
          <w:delInstrText xml:space="preserve"> SEQ Figure \* ARABIC </w:delInstrText>
        </w:r>
        <w:r w:rsidR="006D76C0" w:rsidRPr="00131DAA" w:rsidDel="005F0FC8">
          <w:rPr>
            <w:rFonts w:ascii="Helvetica" w:hAnsi="Helvetica" w:cs="Helvetica"/>
            <w:i w:val="0"/>
            <w:iCs w:val="0"/>
            <w:rPrChange w:id="660" w:author="KJ Chow" w:date="2021-05-14T01:08:00Z">
              <w:rPr>
                <w:rFonts w:ascii="Helvetica" w:hAnsi="Helvetica" w:cs="Helvetica"/>
                <w:i w:val="0"/>
                <w:iCs w:val="0"/>
                <w:noProof/>
              </w:rPr>
            </w:rPrChange>
          </w:rPr>
          <w:fldChar w:fldCharType="separate"/>
        </w:r>
        <w:r w:rsidR="00983325" w:rsidRPr="00131DAA" w:rsidDel="005F0FC8">
          <w:rPr>
            <w:rFonts w:ascii="Helvetica" w:hAnsi="Helvetica" w:cs="Helvetica"/>
            <w:i w:val="0"/>
            <w:iCs w:val="0"/>
            <w:noProof/>
          </w:rPr>
          <w:delText>1</w:delText>
        </w:r>
        <w:r w:rsidR="006D76C0" w:rsidRPr="00131DAA" w:rsidDel="005F0FC8">
          <w:rPr>
            <w:rFonts w:ascii="Helvetica" w:hAnsi="Helvetica" w:cs="Helvetica"/>
            <w:i w:val="0"/>
            <w:iCs w:val="0"/>
            <w:noProof/>
            <w:rPrChange w:id="661" w:author="KJ Chow" w:date="2021-05-14T01:08:00Z">
              <w:rPr>
                <w:rFonts w:ascii="Helvetica" w:hAnsi="Helvetica" w:cs="Helvetica"/>
                <w:i w:val="0"/>
                <w:iCs w:val="0"/>
                <w:noProof/>
              </w:rPr>
            </w:rPrChange>
          </w:rPr>
          <w:fldChar w:fldCharType="end"/>
        </w:r>
        <w:r w:rsidRPr="00131DAA" w:rsidDel="005F0FC8">
          <w:rPr>
            <w:rFonts w:ascii="Helvetica" w:hAnsi="Helvetica" w:cs="Helvetica"/>
            <w:i w:val="0"/>
            <w:iCs w:val="0"/>
          </w:rPr>
          <w:delText xml:space="preserve"> Flow vector Volute Casing Inlet.</w:delText>
        </w:r>
        <w:commentRangeEnd w:id="657"/>
        <w:r w:rsidR="00D00C64" w:rsidRPr="00131DAA" w:rsidDel="005F0FC8">
          <w:rPr>
            <w:rStyle w:val="CommentReference"/>
            <w:rFonts w:ascii="Helvetica" w:hAnsi="Helvetica" w:cs="Helvetica"/>
            <w:rPrChange w:id="662" w:author="KJ Chow" w:date="2021-05-14T01:08:00Z">
              <w:rPr>
                <w:rStyle w:val="CommentReference"/>
              </w:rPr>
            </w:rPrChange>
          </w:rPr>
          <w:commentReference w:id="657"/>
        </w:r>
      </w:del>
    </w:p>
    <w:p w14:paraId="6F2D4775" w14:textId="75BD967A" w:rsidR="00291478" w:rsidRPr="00131DAA" w:rsidRDefault="00AE116F" w:rsidP="00AB6675">
      <w:pPr>
        <w:spacing w:after="0" w:line="259" w:lineRule="auto"/>
        <w:jc w:val="both"/>
        <w:rPr>
          <w:rFonts w:ascii="Helvetica" w:hAnsi="Helvetica" w:cs="Helvetica"/>
        </w:rPr>
      </w:pPr>
      <w:r w:rsidRPr="00131DAA">
        <w:rPr>
          <w:rFonts w:ascii="Helvetica" w:hAnsi="Helvetica" w:cs="Helvetica"/>
        </w:rPr>
        <w:t>For</w:t>
      </w:r>
      <w:r w:rsidR="00291478" w:rsidRPr="00131DAA">
        <w:rPr>
          <w:rFonts w:ascii="Helvetica" w:hAnsi="Helvetica" w:cs="Helvetica"/>
        </w:rPr>
        <w:t xml:space="preserve"> our project’s design, a volute casing was integrated with the rotor disc stacks, where flow </w:t>
      </w:r>
      <w:r w:rsidR="00FB5F15" w:rsidRPr="00131DAA">
        <w:rPr>
          <w:rFonts w:ascii="Helvetica" w:hAnsi="Helvetica" w:cs="Helvetica"/>
        </w:rPr>
        <w:t xml:space="preserve">will </w:t>
      </w:r>
      <w:r w:rsidR="00291478" w:rsidRPr="00131DAA">
        <w:rPr>
          <w:rFonts w:ascii="Helvetica" w:hAnsi="Helvetica" w:cs="Helvetica"/>
        </w:rPr>
        <w:t xml:space="preserve">first </w:t>
      </w:r>
      <w:r w:rsidR="00FB5F15" w:rsidRPr="00131DAA">
        <w:rPr>
          <w:rFonts w:ascii="Helvetica" w:hAnsi="Helvetica" w:cs="Helvetica"/>
        </w:rPr>
        <w:t>progress</w:t>
      </w:r>
      <w:r w:rsidR="00291478" w:rsidRPr="00131DAA">
        <w:rPr>
          <w:rFonts w:ascii="Helvetica" w:hAnsi="Helvetica" w:cs="Helvetica"/>
        </w:rPr>
        <w:t xml:space="preserve"> </w:t>
      </w:r>
      <w:r w:rsidR="00FB5F15" w:rsidRPr="00131DAA">
        <w:rPr>
          <w:rFonts w:ascii="Helvetica" w:hAnsi="Helvetica" w:cs="Helvetica"/>
        </w:rPr>
        <w:t xml:space="preserve">and accelerate </w:t>
      </w:r>
      <w:r w:rsidR="00291478" w:rsidRPr="00131DAA">
        <w:rPr>
          <w:rFonts w:ascii="Helvetica" w:hAnsi="Helvetica" w:cs="Helvetica"/>
        </w:rPr>
        <w:t>th</w:t>
      </w:r>
      <w:r w:rsidR="00FB5F15" w:rsidRPr="00131DAA">
        <w:rPr>
          <w:rFonts w:ascii="Helvetica" w:hAnsi="Helvetica" w:cs="Helvetica"/>
        </w:rPr>
        <w:t>rough the</w:t>
      </w:r>
      <w:r w:rsidR="00291478" w:rsidRPr="00131DAA">
        <w:rPr>
          <w:rFonts w:ascii="Helvetica" w:hAnsi="Helvetica" w:cs="Helvetica"/>
        </w:rPr>
        <w:t xml:space="preserve"> volute channel before </w:t>
      </w:r>
      <w:r w:rsidR="00FB5F15" w:rsidRPr="00131DAA">
        <w:rPr>
          <w:rFonts w:ascii="Helvetica" w:hAnsi="Helvetica" w:cs="Helvetica"/>
        </w:rPr>
        <w:t>entering the disc stacks</w:t>
      </w:r>
      <w:ins w:id="663" w:author="KJ Chow" w:date="2021-05-14T00:01:00Z">
        <w:r w:rsidR="005F0FC8" w:rsidRPr="00131DAA">
          <w:rPr>
            <w:rFonts w:ascii="Helvetica" w:hAnsi="Helvetica" w:cs="Helvetica"/>
          </w:rPr>
          <w:t xml:space="preserve"> (cross sectional design in </w:t>
        </w:r>
      </w:ins>
      <w:ins w:id="664" w:author="KJ Chow" w:date="2021-05-14T00:36:00Z">
        <w:r w:rsidR="008E095E" w:rsidRPr="00131DAA">
          <w:rPr>
            <w:rFonts w:ascii="Helvetica" w:hAnsi="Helvetica" w:cs="Helvetica"/>
            <w:rPrChange w:id="665" w:author="KJ Chow" w:date="2021-05-14T01:08:00Z">
              <w:rPr>
                <w:rFonts w:ascii="Helvetica" w:hAnsi="Helvetica" w:cs="Helvetica"/>
              </w:rPr>
            </w:rPrChange>
          </w:rPr>
          <w:fldChar w:fldCharType="begin"/>
        </w:r>
        <w:r w:rsidR="008E095E" w:rsidRPr="00131DAA">
          <w:rPr>
            <w:rFonts w:ascii="Helvetica" w:hAnsi="Helvetica" w:cs="Helvetica"/>
          </w:rPr>
          <w:instrText xml:space="preserve"> REF _Ref71844979 \h </w:instrText>
        </w:r>
      </w:ins>
      <w:r w:rsidR="00131DAA">
        <w:rPr>
          <w:rFonts w:ascii="Helvetica" w:hAnsi="Helvetica" w:cs="Helvetica"/>
        </w:rPr>
        <w:instrText xml:space="preserve"> \* MERGEFORMAT </w:instrText>
      </w:r>
      <w:r w:rsidR="008E095E" w:rsidRPr="00131DAA">
        <w:rPr>
          <w:rFonts w:ascii="Helvetica" w:hAnsi="Helvetica" w:cs="Helvetica"/>
          <w:rPrChange w:id="666" w:author="KJ Chow" w:date="2021-05-14T01:08:00Z">
            <w:rPr>
              <w:rFonts w:ascii="Helvetica" w:hAnsi="Helvetica" w:cs="Helvetica"/>
            </w:rPr>
          </w:rPrChange>
        </w:rPr>
      </w:r>
      <w:r w:rsidR="008E095E" w:rsidRPr="00131DAA">
        <w:rPr>
          <w:rFonts w:ascii="Helvetica" w:hAnsi="Helvetica" w:cs="Helvetica"/>
          <w:rPrChange w:id="667" w:author="KJ Chow" w:date="2021-05-14T01:08:00Z">
            <w:rPr>
              <w:rFonts w:ascii="Helvetica" w:hAnsi="Helvetica" w:cs="Helvetica"/>
            </w:rPr>
          </w:rPrChange>
        </w:rPr>
        <w:fldChar w:fldCharType="separate"/>
      </w:r>
      <w:ins w:id="668" w:author="KJ Chow" w:date="2021-05-14T01:11:00Z">
        <w:r w:rsidR="00131DAA" w:rsidRPr="00131DAA">
          <w:rPr>
            <w:rFonts w:ascii="Helvetica" w:hAnsi="Helvetica" w:cs="Helvetica"/>
            <w:b/>
            <w:bCs/>
            <w:rPrChange w:id="669" w:author="KJ Chow" w:date="2021-05-14T01:11:00Z">
              <w:rPr>
                <w:rFonts w:ascii="Helvetica" w:hAnsi="Helvetica" w:cs="Helvetica"/>
              </w:rPr>
            </w:rPrChange>
          </w:rPr>
          <w:t xml:space="preserve">Figure </w:t>
        </w:r>
        <w:r w:rsidR="00131DAA" w:rsidRPr="00131DAA">
          <w:rPr>
            <w:rFonts w:ascii="Helvetica" w:hAnsi="Helvetica" w:cs="Helvetica"/>
            <w:b/>
            <w:bCs/>
            <w:i/>
            <w:iCs/>
            <w:noProof/>
            <w:rPrChange w:id="670" w:author="KJ Chow" w:date="2021-05-14T01:11:00Z">
              <w:rPr>
                <w:rFonts w:ascii="Helvetica" w:hAnsi="Helvetica" w:cs="Helvetica"/>
                <w:b/>
                <w:bCs/>
                <w:i/>
                <w:iCs/>
                <w:noProof/>
                <w:sz w:val="20"/>
                <w:szCs w:val="20"/>
              </w:rPr>
            </w:rPrChange>
          </w:rPr>
          <w:t>1</w:t>
        </w:r>
      </w:ins>
      <w:ins w:id="671" w:author="KJ Chow" w:date="2021-05-14T00:36:00Z">
        <w:r w:rsidR="008E095E" w:rsidRPr="00131DAA">
          <w:rPr>
            <w:rFonts w:ascii="Helvetica" w:hAnsi="Helvetica" w:cs="Helvetica"/>
            <w:rPrChange w:id="672" w:author="KJ Chow" w:date="2021-05-14T01:08:00Z">
              <w:rPr>
                <w:rFonts w:ascii="Helvetica" w:hAnsi="Helvetica" w:cs="Helvetica"/>
              </w:rPr>
            </w:rPrChange>
          </w:rPr>
          <w:fldChar w:fldCharType="end"/>
        </w:r>
      </w:ins>
      <w:ins w:id="673" w:author="KJ Chow" w:date="2021-05-14T00:01:00Z">
        <w:r w:rsidR="005F0FC8" w:rsidRPr="00131DAA">
          <w:rPr>
            <w:rFonts w:ascii="Helvetica" w:hAnsi="Helvetica" w:cs="Helvetica"/>
          </w:rPr>
          <w:t>)</w:t>
        </w:r>
      </w:ins>
      <w:r w:rsidR="00FB5F15" w:rsidRPr="00131DAA">
        <w:rPr>
          <w:rFonts w:ascii="Helvetica" w:hAnsi="Helvetica" w:cs="Helvetica"/>
        </w:rPr>
        <w:t>.</w:t>
      </w:r>
      <w:r w:rsidR="00291478" w:rsidRPr="00131DAA">
        <w:rPr>
          <w:rFonts w:ascii="Helvetica" w:hAnsi="Helvetica" w:cs="Helvetica"/>
        </w:rPr>
        <w:t xml:space="preserve"> </w:t>
      </w:r>
      <w:r w:rsidR="00FB5F15" w:rsidRPr="00131DAA">
        <w:rPr>
          <w:rFonts w:ascii="Helvetica" w:hAnsi="Helvetica" w:cs="Helvetica"/>
        </w:rPr>
        <w:t xml:space="preserve">As opposed to </w:t>
      </w:r>
      <w:r w:rsidR="00F16E47" w:rsidRPr="00131DAA">
        <w:rPr>
          <w:rFonts w:ascii="Helvetica" w:hAnsi="Helvetica" w:cs="Helvetica"/>
        </w:rPr>
        <w:t>nozzle,</w:t>
      </w:r>
      <w:r w:rsidR="00FB5F15" w:rsidRPr="00131DAA">
        <w:rPr>
          <w:rFonts w:ascii="Helvetica" w:hAnsi="Helvetica" w:cs="Helvetica"/>
        </w:rPr>
        <w:t xml:space="preserve"> </w:t>
      </w:r>
      <w:r w:rsidR="00F16E47" w:rsidRPr="00131DAA">
        <w:rPr>
          <w:rFonts w:ascii="Helvetica" w:hAnsi="Helvetica" w:cs="Helvetica"/>
        </w:rPr>
        <w:t xml:space="preserve">which was </w:t>
      </w:r>
      <w:r w:rsidR="00FB5F15" w:rsidRPr="00131DAA">
        <w:rPr>
          <w:rFonts w:ascii="Helvetica" w:hAnsi="Helvetica" w:cs="Helvetica"/>
        </w:rPr>
        <w:t xml:space="preserve">widely implemented across the literature, volute casing provides the medium a spiralling pattern such that </w:t>
      </w:r>
      <w:r w:rsidR="00F16E47" w:rsidRPr="00131DAA">
        <w:rPr>
          <w:rFonts w:ascii="Helvetica" w:hAnsi="Helvetica" w:cs="Helvetica"/>
        </w:rPr>
        <w:t xml:space="preserve">fluid’s </w:t>
      </w:r>
      <w:r w:rsidR="00FB5F15" w:rsidRPr="00131DAA">
        <w:rPr>
          <w:rFonts w:ascii="Helvetica" w:hAnsi="Helvetica" w:cs="Helvetica"/>
        </w:rPr>
        <w:t xml:space="preserve">velocity can be </w:t>
      </w:r>
      <w:r w:rsidR="0098729B" w:rsidRPr="00131DAA">
        <w:rPr>
          <w:rFonts w:ascii="Helvetica" w:hAnsi="Helvetica" w:cs="Helvetica"/>
        </w:rPr>
        <w:t xml:space="preserve">more </w:t>
      </w:r>
      <w:r w:rsidR="00FB5F15" w:rsidRPr="00131DAA">
        <w:rPr>
          <w:rFonts w:ascii="Helvetica" w:hAnsi="Helvetica" w:cs="Helvetica"/>
        </w:rPr>
        <w:t>uniformly distributed throughout the discs’ perimeter.</w:t>
      </w:r>
      <w:r w:rsidR="0098729B" w:rsidRPr="00131DAA">
        <w:rPr>
          <w:rFonts w:ascii="Helvetica" w:hAnsi="Helvetica" w:cs="Helvetica"/>
        </w:rPr>
        <w:t xml:space="preserve"> Aside from that, the design simplicity also makes it much appealing for a </w:t>
      </w:r>
      <w:r w:rsidR="00AA4622" w:rsidRPr="00131DAA">
        <w:rPr>
          <w:rFonts w:ascii="Helvetica" w:hAnsi="Helvetica" w:cs="Helvetica"/>
        </w:rPr>
        <w:t>huge</w:t>
      </w:r>
      <w:r w:rsidR="00F16E47" w:rsidRPr="00131DAA">
        <w:rPr>
          <w:rFonts w:ascii="Helvetica" w:hAnsi="Helvetica" w:cs="Helvetica"/>
        </w:rPr>
        <w:t xml:space="preserve"> </w:t>
      </w:r>
      <w:r w:rsidR="0098729B" w:rsidRPr="00131DAA">
        <w:rPr>
          <w:rFonts w:ascii="Helvetica" w:hAnsi="Helvetica" w:cs="Helvetica"/>
        </w:rPr>
        <w:t>range of applications.</w:t>
      </w:r>
    </w:p>
    <w:p w14:paraId="717C3211" w14:textId="77777777" w:rsidR="00C4670D" w:rsidRPr="00131DAA" w:rsidRDefault="00C4670D" w:rsidP="00AB6675">
      <w:pPr>
        <w:spacing w:after="0" w:line="259" w:lineRule="auto"/>
        <w:jc w:val="both"/>
        <w:rPr>
          <w:rFonts w:ascii="Helvetica" w:hAnsi="Helvetica" w:cs="Helvetica"/>
        </w:rPr>
      </w:pPr>
    </w:p>
    <w:p w14:paraId="3EAD8791" w14:textId="6C991D18" w:rsidR="00B65D03" w:rsidRPr="00131DAA" w:rsidRDefault="00B65D03" w:rsidP="00B65D03">
      <w:pPr>
        <w:pStyle w:val="Heading3"/>
        <w:rPr>
          <w:rFonts w:ascii="Helvetica" w:hAnsi="Helvetica" w:cs="Helvetica"/>
          <w:b/>
          <w:bCs/>
          <w:color w:val="auto"/>
          <w:u w:val="single"/>
        </w:rPr>
      </w:pPr>
      <w:bookmarkStart w:id="674" w:name="_Toc71847088"/>
      <w:r w:rsidRPr="00131DAA">
        <w:rPr>
          <w:rFonts w:ascii="Helvetica" w:hAnsi="Helvetica" w:cs="Helvetica"/>
          <w:b/>
          <w:bCs/>
          <w:color w:val="auto"/>
          <w:u w:val="single"/>
        </w:rPr>
        <w:t>Flow Angle and Boundary Conditions</w:t>
      </w:r>
      <w:bookmarkEnd w:id="674"/>
    </w:p>
    <w:p w14:paraId="5C3C4100" w14:textId="78C58B98" w:rsidR="0098729B" w:rsidRPr="00131DAA" w:rsidRDefault="009B64DE" w:rsidP="00AB6675">
      <w:pPr>
        <w:spacing w:after="0" w:line="259" w:lineRule="auto"/>
        <w:jc w:val="both"/>
        <w:rPr>
          <w:rFonts w:ascii="Helvetica" w:hAnsi="Helvetica" w:cs="Helvetica"/>
        </w:rPr>
      </w:pPr>
      <w:r w:rsidRPr="00131DAA">
        <w:rPr>
          <w:rFonts w:ascii="Helvetica" w:hAnsi="Helvetica" w:cs="Helvetica"/>
        </w:rPr>
        <w:t xml:space="preserve">It is rather apparent from </w:t>
      </w:r>
      <w:ins w:id="675" w:author="KJ Chow" w:date="2021-05-14T00:36:00Z">
        <w:r w:rsidR="008E095E" w:rsidRPr="00131DAA">
          <w:rPr>
            <w:rFonts w:ascii="Helvetica" w:hAnsi="Helvetica" w:cs="Helvetica"/>
            <w:rPrChange w:id="676" w:author="KJ Chow" w:date="2021-05-14T01:08:00Z">
              <w:rPr>
                <w:rFonts w:ascii="Helvetica" w:hAnsi="Helvetica" w:cs="Helvetica"/>
              </w:rPr>
            </w:rPrChange>
          </w:rPr>
          <w:fldChar w:fldCharType="begin"/>
        </w:r>
        <w:r w:rsidR="008E095E" w:rsidRPr="00131DAA">
          <w:rPr>
            <w:rFonts w:ascii="Helvetica" w:hAnsi="Helvetica" w:cs="Helvetica"/>
          </w:rPr>
          <w:instrText xml:space="preserve"> REF _Ref71844979 \h </w:instrText>
        </w:r>
      </w:ins>
      <w:r w:rsidR="00131DAA">
        <w:rPr>
          <w:rFonts w:ascii="Helvetica" w:hAnsi="Helvetica" w:cs="Helvetica"/>
        </w:rPr>
        <w:instrText xml:space="preserve"> \* MERGEFORMAT </w:instrText>
      </w:r>
      <w:r w:rsidR="008E095E" w:rsidRPr="00131DAA">
        <w:rPr>
          <w:rFonts w:ascii="Helvetica" w:hAnsi="Helvetica" w:cs="Helvetica"/>
          <w:rPrChange w:id="677" w:author="KJ Chow" w:date="2021-05-14T01:08:00Z">
            <w:rPr>
              <w:rFonts w:ascii="Helvetica" w:hAnsi="Helvetica" w:cs="Helvetica"/>
            </w:rPr>
          </w:rPrChange>
        </w:rPr>
      </w:r>
      <w:r w:rsidR="008E095E" w:rsidRPr="00131DAA">
        <w:rPr>
          <w:rFonts w:ascii="Helvetica" w:hAnsi="Helvetica" w:cs="Helvetica"/>
          <w:rPrChange w:id="678" w:author="KJ Chow" w:date="2021-05-14T01:08:00Z">
            <w:rPr>
              <w:rFonts w:ascii="Helvetica" w:hAnsi="Helvetica" w:cs="Helvetica"/>
            </w:rPr>
          </w:rPrChange>
        </w:rPr>
        <w:fldChar w:fldCharType="separate"/>
      </w:r>
      <w:ins w:id="679" w:author="KJ Chow" w:date="2021-05-14T01:11:00Z">
        <w:r w:rsidR="00131DAA" w:rsidRPr="00131DAA">
          <w:rPr>
            <w:rFonts w:ascii="Helvetica" w:hAnsi="Helvetica" w:cs="Helvetica"/>
            <w:b/>
            <w:bCs/>
            <w:rPrChange w:id="680" w:author="KJ Chow" w:date="2021-05-14T01:11:00Z">
              <w:rPr>
                <w:rFonts w:ascii="Helvetica" w:hAnsi="Helvetica" w:cs="Helvetica"/>
              </w:rPr>
            </w:rPrChange>
          </w:rPr>
          <w:t xml:space="preserve">Figure </w:t>
        </w:r>
        <w:r w:rsidR="00131DAA" w:rsidRPr="00131DAA">
          <w:rPr>
            <w:rFonts w:ascii="Helvetica" w:hAnsi="Helvetica" w:cs="Helvetica"/>
            <w:b/>
            <w:bCs/>
            <w:i/>
            <w:iCs/>
            <w:noProof/>
            <w:rPrChange w:id="681" w:author="KJ Chow" w:date="2021-05-14T01:11:00Z">
              <w:rPr>
                <w:rFonts w:ascii="Helvetica" w:hAnsi="Helvetica" w:cs="Helvetica"/>
                <w:b/>
                <w:bCs/>
                <w:i/>
                <w:iCs/>
                <w:noProof/>
                <w:sz w:val="20"/>
                <w:szCs w:val="20"/>
              </w:rPr>
            </w:rPrChange>
          </w:rPr>
          <w:t>1</w:t>
        </w:r>
      </w:ins>
      <w:ins w:id="682" w:author="KJ Chow" w:date="2021-05-14T00:36:00Z">
        <w:r w:rsidR="008E095E" w:rsidRPr="00131DAA">
          <w:rPr>
            <w:rFonts w:ascii="Helvetica" w:hAnsi="Helvetica" w:cs="Helvetica"/>
            <w:rPrChange w:id="683" w:author="KJ Chow" w:date="2021-05-14T01:08:00Z">
              <w:rPr>
                <w:rFonts w:ascii="Helvetica" w:hAnsi="Helvetica" w:cs="Helvetica"/>
              </w:rPr>
            </w:rPrChange>
          </w:rPr>
          <w:fldChar w:fldCharType="end"/>
        </w:r>
      </w:ins>
      <w:del w:id="684" w:author="KJ Chow" w:date="2021-05-14T00:36:00Z">
        <w:r w:rsidRPr="00131DAA" w:rsidDel="008E095E">
          <w:rPr>
            <w:rFonts w:ascii="Helvetica" w:hAnsi="Helvetica" w:cs="Helvetica"/>
          </w:rPr>
          <w:delText>Figure 2</w:delText>
        </w:r>
      </w:del>
      <w:r w:rsidRPr="00131DAA">
        <w:rPr>
          <w:rFonts w:ascii="Helvetica" w:hAnsi="Helvetica" w:cs="Helvetica"/>
        </w:rPr>
        <w:t xml:space="preserve"> that under a fixed mass flow rate, the flow medium exits the volute casing at a certain speed and angle.</w:t>
      </w:r>
    </w:p>
    <w:p w14:paraId="6DEC50C8" w14:textId="1DE3FDC6" w:rsidR="001B43A7" w:rsidRPr="00131DAA" w:rsidRDefault="001B43A7" w:rsidP="00AB6675">
      <w:pPr>
        <w:spacing w:after="0" w:line="259" w:lineRule="auto"/>
        <w:jc w:val="both"/>
        <w:rPr>
          <w:rFonts w:ascii="Helvetica" w:hAnsi="Helvetica" w:cs="Helvetica"/>
        </w:rPr>
      </w:pPr>
    </w:p>
    <w:p w14:paraId="7B48D88F" w14:textId="5B72AF50" w:rsidR="00EC3F39" w:rsidRPr="00131DAA" w:rsidRDefault="00EC3F39" w:rsidP="00EC3F39">
      <w:pPr>
        <w:keepNext/>
        <w:spacing w:after="0" w:line="259" w:lineRule="auto"/>
        <w:jc w:val="center"/>
        <w:rPr>
          <w:rFonts w:ascii="Helvetica" w:hAnsi="Helvetica" w:cs="Helvetica"/>
        </w:rPr>
      </w:pPr>
      <w:r w:rsidRPr="00131DAA">
        <w:rPr>
          <w:rFonts w:ascii="Helvetica" w:hAnsi="Helvetica" w:cs="Helvetica"/>
          <w:noProof/>
          <w:rPrChange w:id="685" w:author="KJ Chow" w:date="2021-05-14T01:08:00Z">
            <w:rPr>
              <w:rFonts w:ascii="Helvetica" w:hAnsi="Helvetica" w:cs="Helvetica"/>
              <w:noProof/>
            </w:rPr>
          </w:rPrChange>
        </w:rPr>
        <w:lastRenderedPageBreak/>
        <mc:AlternateContent>
          <mc:Choice Requires="wps">
            <w:drawing>
              <wp:anchor distT="45720" distB="45720" distL="114300" distR="114300" simplePos="0" relativeHeight="251721728" behindDoc="0" locked="0" layoutInCell="1" allowOverlap="1" wp14:anchorId="59BC7C7C" wp14:editId="353C795E">
                <wp:simplePos x="0" y="0"/>
                <wp:positionH relativeFrom="column">
                  <wp:posOffset>3165475</wp:posOffset>
                </wp:positionH>
                <wp:positionV relativeFrom="paragraph">
                  <wp:posOffset>888637</wp:posOffset>
                </wp:positionV>
                <wp:extent cx="313765" cy="208430"/>
                <wp:effectExtent l="0" t="0" r="0" b="127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765" cy="208430"/>
                        </a:xfrm>
                        <a:prstGeom prst="rect">
                          <a:avLst/>
                        </a:prstGeom>
                        <a:noFill/>
                        <a:ln w="9525">
                          <a:noFill/>
                          <a:miter lim="800000"/>
                          <a:headEnd/>
                          <a:tailEnd/>
                        </a:ln>
                      </wps:spPr>
                      <wps:txbx>
                        <w:txbxContent>
                          <w:p w14:paraId="63953811" w14:textId="51DC482B" w:rsidR="0098702B" w:rsidRPr="00EC3F39" w:rsidRDefault="0098702B" w:rsidP="00EC3F39">
                            <w:pPr>
                              <w:rPr>
                                <w:color w:val="0070C0"/>
                                <w:sz w:val="16"/>
                                <w:szCs w:val="16"/>
                                <w:lang w:val="en-MY"/>
                              </w:rPr>
                            </w:pPr>
                            <m:oMathPara>
                              <m:oMath>
                                <m:sSub>
                                  <m:sSubPr>
                                    <m:ctrlPr>
                                      <w:rPr>
                                        <w:rFonts w:ascii="Cambria Math" w:hAnsi="Cambria Math"/>
                                        <w:i/>
                                        <w:color w:val="0070C0"/>
                                        <w:sz w:val="16"/>
                                        <w:szCs w:val="16"/>
                                        <w:lang w:val="en-MY"/>
                                      </w:rPr>
                                    </m:ctrlPr>
                                  </m:sSubPr>
                                  <m:e>
                                    <m:r>
                                      <w:rPr>
                                        <w:rFonts w:ascii="Cambria Math" w:hAnsi="Cambria Math"/>
                                        <w:color w:val="0070C0"/>
                                        <w:sz w:val="16"/>
                                        <w:szCs w:val="16"/>
                                        <w:lang w:val="en-MY"/>
                                      </w:rPr>
                                      <m:t>α</m:t>
                                    </m:r>
                                  </m:e>
                                  <m:sub>
                                    <m:r>
                                      <w:rPr>
                                        <w:rFonts w:ascii="Cambria Math" w:hAnsi="Cambria Math"/>
                                        <w:color w:val="0070C0"/>
                                        <w:sz w:val="16"/>
                                        <w:szCs w:val="16"/>
                                        <w:lang w:val="en-MY"/>
                                      </w:rPr>
                                      <m:t>1</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9BC7C7C" id="_x0000_t202" coordsize="21600,21600" o:spt="202" path="m,l,21600r21600,l21600,xe">
                <v:stroke joinstyle="miter"/>
                <v:path gradientshapeok="t" o:connecttype="rect"/>
              </v:shapetype>
              <v:shape id="Text Box 2" o:spid="_x0000_s1026" type="#_x0000_t202" style="position:absolute;left:0;text-align:left;margin-left:249.25pt;margin-top:69.95pt;width:24.7pt;height:16.4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" filled="f" stroked="f">
                <v:textbox>
                  <w:txbxContent>
                    <w:p w14:paraId="63953811" w14:textId="51DC482B" w:rsidR="0098702B" w:rsidRPr="00EC3F39" w:rsidRDefault="0098702B" w:rsidP="00EC3F39">
                      <w:pPr>
                        <w:rPr>
                          <w:color w:val="0070C0"/>
                          <w:sz w:val="16"/>
                          <w:szCs w:val="16"/>
                          <w:lang w:val="en-MY"/>
                        </w:rPr>
                      </w:pPr>
                      <m:oMathPara>
                        <m:oMath>
                          <m:sSub>
                            <m:sSubPr>
                              <m:ctrlPr>
                                <w:rPr>
                                  <w:rFonts w:ascii="Cambria Math" w:hAnsi="Cambria Math"/>
                                  <w:i/>
                                  <w:color w:val="0070C0"/>
                                  <w:sz w:val="16"/>
                                  <w:szCs w:val="16"/>
                                  <w:lang w:val="en-MY"/>
                                </w:rPr>
                              </m:ctrlPr>
                            </m:sSubPr>
                            <m:e>
                              <m:r>
                                <w:rPr>
                                  <w:rFonts w:ascii="Cambria Math" w:hAnsi="Cambria Math"/>
                                  <w:color w:val="0070C0"/>
                                  <w:sz w:val="16"/>
                                  <w:szCs w:val="16"/>
                                  <w:lang w:val="en-MY"/>
                                </w:rPr>
                                <m:t>α</m:t>
                              </m:r>
                            </m:e>
                            <m:sub>
                              <m:r>
                                <w:rPr>
                                  <w:rFonts w:ascii="Cambria Math" w:hAnsi="Cambria Math"/>
                                  <w:color w:val="0070C0"/>
                                  <w:sz w:val="16"/>
                                  <w:szCs w:val="16"/>
                                  <w:lang w:val="en-MY"/>
                                </w:rPr>
                                <m:t>1</m:t>
                              </m:r>
                            </m:sub>
                          </m:sSub>
                        </m:oMath>
                      </m:oMathPara>
                    </w:p>
                  </w:txbxContent>
                </v:textbox>
              </v:shape>
            </w:pict>
          </mc:Fallback>
        </mc:AlternateContent>
      </w:r>
      <w:r w:rsidRPr="00131DAA">
        <w:rPr>
          <w:rFonts w:ascii="Helvetica" w:hAnsi="Helvetica" w:cs="Helvetica"/>
          <w:noProof/>
          <w:rPrChange w:id="686" w:author="KJ Chow" w:date="2021-05-14T01:08:00Z">
            <w:rPr>
              <w:rFonts w:ascii="Helvetica" w:hAnsi="Helvetica" w:cs="Helvetica"/>
              <w:noProof/>
            </w:rPr>
          </w:rPrChange>
        </w:rPr>
        <mc:AlternateContent>
          <mc:Choice Requires="wps">
            <w:drawing>
              <wp:anchor distT="0" distB="0" distL="114300" distR="114300" simplePos="0" relativeHeight="251703296" behindDoc="0" locked="0" layoutInCell="1" allowOverlap="1" wp14:anchorId="75A6359F" wp14:editId="1715EFD4">
                <wp:simplePos x="0" y="0"/>
                <wp:positionH relativeFrom="column">
                  <wp:posOffset>3291205</wp:posOffset>
                </wp:positionH>
                <wp:positionV relativeFrom="paragraph">
                  <wp:posOffset>907324</wp:posOffset>
                </wp:positionV>
                <wp:extent cx="74549" cy="45719"/>
                <wp:effectExtent l="0" t="0" r="20955" b="12065"/>
                <wp:wrapNone/>
                <wp:docPr id="14" name="Freeform: Shape 14"/>
                <wp:cNvGraphicFramePr/>
                <a:graphic xmlns:a="http://schemas.openxmlformats.org/drawingml/2006/main">
                  <a:graphicData uri="http://schemas.microsoft.com/office/word/2010/wordprocessingShape">
                    <wps:wsp>
                      <wps:cNvSpPr/>
                      <wps:spPr>
                        <a:xfrm>
                          <a:off x="0" y="0"/>
                          <a:ext cx="74549" cy="45719"/>
                        </a:xfrm>
                        <a:custGeom>
                          <a:avLst/>
                          <a:gdLst>
                            <a:gd name="connsiteX0" fmla="*/ 0 w 74428"/>
                            <a:gd name="connsiteY0" fmla="*/ 0 h 41392"/>
                            <a:gd name="connsiteX1" fmla="*/ 10632 w 74428"/>
                            <a:gd name="connsiteY1" fmla="*/ 5316 h 41392"/>
                            <a:gd name="connsiteX2" fmla="*/ 14176 w 74428"/>
                            <a:gd name="connsiteY2" fmla="*/ 8861 h 41392"/>
                            <a:gd name="connsiteX3" fmla="*/ 30125 w 74428"/>
                            <a:gd name="connsiteY3" fmla="*/ 17721 h 41392"/>
                            <a:gd name="connsiteX4" fmla="*/ 37214 w 74428"/>
                            <a:gd name="connsiteY4" fmla="*/ 24809 h 41392"/>
                            <a:gd name="connsiteX5" fmla="*/ 42530 w 74428"/>
                            <a:gd name="connsiteY5" fmla="*/ 30126 h 41392"/>
                            <a:gd name="connsiteX6" fmla="*/ 47846 w 74428"/>
                            <a:gd name="connsiteY6" fmla="*/ 31898 h 41392"/>
                            <a:gd name="connsiteX7" fmla="*/ 54935 w 74428"/>
                            <a:gd name="connsiteY7" fmla="*/ 35442 h 41392"/>
                            <a:gd name="connsiteX8" fmla="*/ 74428 w 74428"/>
                            <a:gd name="connsiteY8" fmla="*/ 40758 h 413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4428" h="41392">
                              <a:moveTo>
                                <a:pt x="0" y="0"/>
                              </a:moveTo>
                              <a:cubicBezTo>
                                <a:pt x="3544" y="1772"/>
                                <a:pt x="7272" y="3216"/>
                                <a:pt x="10632" y="5316"/>
                              </a:cubicBezTo>
                              <a:cubicBezTo>
                                <a:pt x="12049" y="6202"/>
                                <a:pt x="12839" y="7858"/>
                                <a:pt x="14176" y="8861"/>
                              </a:cubicBezTo>
                              <a:cubicBezTo>
                                <a:pt x="23924" y="16172"/>
                                <a:pt x="21838" y="14959"/>
                                <a:pt x="30125" y="17721"/>
                              </a:cubicBezTo>
                              <a:cubicBezTo>
                                <a:pt x="33501" y="27848"/>
                                <a:pt x="29112" y="19407"/>
                                <a:pt x="37214" y="24809"/>
                              </a:cubicBezTo>
                              <a:cubicBezTo>
                                <a:pt x="39299" y="26199"/>
                                <a:pt x="40445" y="28736"/>
                                <a:pt x="42530" y="30126"/>
                              </a:cubicBezTo>
                              <a:cubicBezTo>
                                <a:pt x="44084" y="31162"/>
                                <a:pt x="46129" y="31162"/>
                                <a:pt x="47846" y="31898"/>
                              </a:cubicBezTo>
                              <a:cubicBezTo>
                                <a:pt x="50274" y="32939"/>
                                <a:pt x="52572" y="34261"/>
                                <a:pt x="54935" y="35442"/>
                              </a:cubicBezTo>
                              <a:cubicBezTo>
                                <a:pt x="63593" y="44100"/>
                                <a:pt x="57745" y="40758"/>
                                <a:pt x="74428" y="40758"/>
                              </a:cubicBezTo>
                            </a:path>
                          </a:pathLst>
                        </a:cu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AFF4A8" id="Freeform: Shape 14" o:spid="_x0000_s1026" style="position:absolute;margin-left:259.15pt;margin-top:71.45pt;width:5.85pt;height:3.6pt;z-index:251703296;visibility:visible;mso-wrap-style:square;mso-wrap-distance-left:9pt;mso-wrap-distance-top:0;mso-wrap-distance-right:9pt;mso-wrap-distance-bottom:0;mso-position-horizontal:absolute;mso-position-horizontal-relative:text;mso-position-vertical:absolute;mso-position-vertical-relative:text;v-text-anchor:middle" coordsize="74428,41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" path="m,c3544,1772,7272,3216,10632,5316v1417,886,2207,2542,3544,3545c23924,16172,21838,14959,30125,17721v3376,10127,-1013,1686,7089,7088c39299,26199,40445,28736,42530,30126v1554,1036,3599,1036,5316,1772c50274,32939,52572,34261,54935,35442v8658,8658,2810,5316,19493,5316e" filled="f" strokecolor="#0070c0" strokeweight="1pt">
                <v:stroke joinstyle="miter"/>
                <v:path arrowok="t" o:connecttype="custom" o:connectlocs="0,0;10649,5872;14199,9787;30174,19574;37275,27402;42599,33275;47924,35233;55024,39147;74549,45019" o:connectangles="0,0,0,0,0,0,0,0,0"/>
              </v:shape>
            </w:pict>
          </mc:Fallback>
        </mc:AlternateContent>
      </w:r>
      <w:r w:rsidRPr="00131DAA">
        <w:rPr>
          <w:rFonts w:ascii="Helvetica" w:hAnsi="Helvetica" w:cs="Helvetica"/>
          <w:noProof/>
          <w:rPrChange w:id="687" w:author="KJ Chow" w:date="2021-05-14T01:08:00Z">
            <w:rPr>
              <w:rFonts w:ascii="Helvetica" w:hAnsi="Helvetica" w:cs="Helvetica"/>
              <w:noProof/>
            </w:rPr>
          </w:rPrChange>
        </w:rPr>
        <mc:AlternateContent>
          <mc:Choice Requires="wps">
            <w:drawing>
              <wp:anchor distT="45720" distB="45720" distL="114300" distR="114300" simplePos="0" relativeHeight="251684864" behindDoc="0" locked="0" layoutInCell="1" allowOverlap="1" wp14:anchorId="7393411E" wp14:editId="57A86D32">
                <wp:simplePos x="0" y="0"/>
                <wp:positionH relativeFrom="column">
                  <wp:posOffset>2976170</wp:posOffset>
                </wp:positionH>
                <wp:positionV relativeFrom="paragraph">
                  <wp:posOffset>926540</wp:posOffset>
                </wp:positionV>
                <wp:extent cx="313765" cy="208430"/>
                <wp:effectExtent l="0" t="0" r="0" b="127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765" cy="208430"/>
                        </a:xfrm>
                        <a:prstGeom prst="rect">
                          <a:avLst/>
                        </a:prstGeom>
                        <a:noFill/>
                        <a:ln w="9525">
                          <a:noFill/>
                          <a:miter lim="800000"/>
                          <a:headEnd/>
                          <a:tailEnd/>
                        </a:ln>
                      </wps:spPr>
                      <wps:txbx>
                        <w:txbxContent>
                          <w:p w14:paraId="476470A2" w14:textId="2C86E02A" w:rsidR="0098702B" w:rsidRPr="00EC3F39" w:rsidRDefault="0098702B" w:rsidP="00EC3F39">
                            <w:pPr>
                              <w:rPr>
                                <w:color w:val="FF0000"/>
                                <w:sz w:val="16"/>
                                <w:szCs w:val="16"/>
                                <w:lang w:val="en-MY"/>
                              </w:rPr>
                            </w:pPr>
                            <m:oMathPara>
                              <m:oMath>
                                <m:sSub>
                                  <m:sSubPr>
                                    <m:ctrlPr>
                                      <w:rPr>
                                        <w:rFonts w:ascii="Cambria Math" w:hAnsi="Cambria Math"/>
                                        <w:i/>
                                        <w:color w:val="FF0000"/>
                                        <w:sz w:val="16"/>
                                        <w:szCs w:val="16"/>
                                        <w:lang w:val="en-MY"/>
                                      </w:rPr>
                                    </m:ctrlPr>
                                  </m:sSubPr>
                                  <m:e>
                                    <m:r>
                                      <w:rPr>
                                        <w:rFonts w:ascii="Cambria Math" w:hAnsi="Cambria Math"/>
                                        <w:color w:val="FF0000"/>
                                        <w:sz w:val="16"/>
                                        <w:szCs w:val="16"/>
                                        <w:lang w:val="en-MY"/>
                                      </w:rPr>
                                      <m:t>V</m:t>
                                    </m:r>
                                  </m:e>
                                  <m:sub>
                                    <m:r>
                                      <w:rPr>
                                        <w:rFonts w:ascii="Cambria Math" w:hAnsi="Cambria Math"/>
                                        <w:color w:val="FF0000"/>
                                        <w:sz w:val="16"/>
                                        <w:szCs w:val="16"/>
                                        <w:lang w:val="en-MY"/>
                                      </w:rPr>
                                      <m:t>r</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93411E" id="_x0000_s1027" type="#_x0000_t202" style="position:absolute;left:0;text-align:left;margin-left:234.35pt;margin-top:72.95pt;width:24.7pt;height:16.4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" filled="f" stroked="f">
                <v:textbox>
                  <w:txbxContent>
                    <w:p w14:paraId="476470A2" w14:textId="2C86E02A" w:rsidR="0098702B" w:rsidRPr="00EC3F39" w:rsidRDefault="0098702B" w:rsidP="00EC3F39">
                      <w:pPr>
                        <w:rPr>
                          <w:color w:val="FF0000"/>
                          <w:sz w:val="16"/>
                          <w:szCs w:val="16"/>
                          <w:lang w:val="en-MY"/>
                        </w:rPr>
                      </w:pPr>
                      <m:oMathPara>
                        <m:oMath>
                          <m:sSub>
                            <m:sSubPr>
                              <m:ctrlPr>
                                <w:rPr>
                                  <w:rFonts w:ascii="Cambria Math" w:hAnsi="Cambria Math"/>
                                  <w:i/>
                                  <w:color w:val="FF0000"/>
                                  <w:sz w:val="16"/>
                                  <w:szCs w:val="16"/>
                                  <w:lang w:val="en-MY"/>
                                </w:rPr>
                              </m:ctrlPr>
                            </m:sSubPr>
                            <m:e>
                              <m:r>
                                <w:rPr>
                                  <w:rFonts w:ascii="Cambria Math" w:hAnsi="Cambria Math"/>
                                  <w:color w:val="FF0000"/>
                                  <w:sz w:val="16"/>
                                  <w:szCs w:val="16"/>
                                  <w:lang w:val="en-MY"/>
                                </w:rPr>
                                <m:t>V</m:t>
                              </m:r>
                            </m:e>
                            <m:sub>
                              <m:r>
                                <w:rPr>
                                  <w:rFonts w:ascii="Cambria Math" w:hAnsi="Cambria Math"/>
                                  <w:color w:val="FF0000"/>
                                  <w:sz w:val="16"/>
                                  <w:szCs w:val="16"/>
                                  <w:lang w:val="en-MY"/>
                                </w:rPr>
                                <m:t>r</m:t>
                              </m:r>
                            </m:sub>
                          </m:sSub>
                        </m:oMath>
                      </m:oMathPara>
                    </w:p>
                  </w:txbxContent>
                </v:textbox>
              </v:shape>
            </w:pict>
          </mc:Fallback>
        </mc:AlternateContent>
      </w:r>
      <w:r w:rsidRPr="00131DAA">
        <w:rPr>
          <w:rFonts w:ascii="Helvetica" w:hAnsi="Helvetica" w:cs="Helvetica"/>
          <w:noProof/>
          <w:rPrChange w:id="688" w:author="KJ Chow" w:date="2021-05-14T01:08:00Z">
            <w:rPr>
              <w:rFonts w:ascii="Helvetica" w:hAnsi="Helvetica" w:cs="Helvetica"/>
              <w:noProof/>
            </w:rPr>
          </w:rPrChange>
        </w:rPr>
        <mc:AlternateContent>
          <mc:Choice Requires="wps">
            <w:drawing>
              <wp:anchor distT="45720" distB="45720" distL="114300" distR="114300" simplePos="0" relativeHeight="251666432" behindDoc="0" locked="0" layoutInCell="1" allowOverlap="1" wp14:anchorId="663904B8" wp14:editId="743A0EFC">
                <wp:simplePos x="0" y="0"/>
                <wp:positionH relativeFrom="column">
                  <wp:posOffset>3444577</wp:posOffset>
                </wp:positionH>
                <wp:positionV relativeFrom="paragraph">
                  <wp:posOffset>926540</wp:posOffset>
                </wp:positionV>
                <wp:extent cx="286871" cy="257736"/>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871" cy="257736"/>
                        </a:xfrm>
                        <a:prstGeom prst="rect">
                          <a:avLst/>
                        </a:prstGeom>
                        <a:noFill/>
                        <a:ln w="9525">
                          <a:noFill/>
                          <a:miter lim="800000"/>
                          <a:headEnd/>
                          <a:tailEnd/>
                        </a:ln>
                      </wps:spPr>
                      <wps:txbx>
                        <w:txbxContent>
                          <w:p w14:paraId="2581D516" w14:textId="6E61CC94" w:rsidR="0098702B" w:rsidRPr="00EC3F39" w:rsidRDefault="0098702B">
                            <w:pPr>
                              <w:rPr>
                                <w:color w:val="FF0000"/>
                                <w:sz w:val="16"/>
                                <w:szCs w:val="16"/>
                                <w:lang w:val="en-MY"/>
                              </w:rPr>
                            </w:pPr>
                            <m:oMathPara>
                              <m:oMath>
                                <m:sSub>
                                  <m:sSubPr>
                                    <m:ctrlPr>
                                      <w:rPr>
                                        <w:rFonts w:ascii="Cambria Math" w:hAnsi="Cambria Math"/>
                                        <w:i/>
                                        <w:color w:val="FF0000"/>
                                        <w:sz w:val="16"/>
                                        <w:szCs w:val="16"/>
                                        <w:lang w:val="en-MY"/>
                                      </w:rPr>
                                    </m:ctrlPr>
                                  </m:sSubPr>
                                  <m:e>
                                    <m:r>
                                      <w:rPr>
                                        <w:rFonts w:ascii="Cambria Math" w:hAnsi="Cambria Math"/>
                                        <w:color w:val="FF0000"/>
                                        <w:sz w:val="16"/>
                                        <w:szCs w:val="16"/>
                                        <w:lang w:val="en-MY"/>
                                      </w:rPr>
                                      <m:t>V</m:t>
                                    </m:r>
                                  </m:e>
                                  <m:sub>
                                    <m:r>
                                      <w:rPr>
                                        <w:rFonts w:ascii="Cambria Math" w:hAnsi="Cambria Math"/>
                                        <w:color w:val="FF0000"/>
                                        <w:sz w:val="16"/>
                                        <w:szCs w:val="16"/>
                                        <w:lang w:val="en-MY"/>
                                      </w:rPr>
                                      <m:t>θ</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3904B8" id="_x0000_s1028" type="#_x0000_t202" style="position:absolute;left:0;text-align:left;margin-left:271.25pt;margin-top:72.95pt;width:22.6pt;height:20.3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" filled="f" stroked="f">
                <v:textbox>
                  <w:txbxContent>
                    <w:p w14:paraId="2581D516" w14:textId="6E61CC94" w:rsidR="0098702B" w:rsidRPr="00EC3F39" w:rsidRDefault="0098702B">
                      <w:pPr>
                        <w:rPr>
                          <w:color w:val="FF0000"/>
                          <w:sz w:val="16"/>
                          <w:szCs w:val="16"/>
                          <w:lang w:val="en-MY"/>
                        </w:rPr>
                      </w:pPr>
                      <m:oMathPara>
                        <m:oMath>
                          <m:sSub>
                            <m:sSubPr>
                              <m:ctrlPr>
                                <w:rPr>
                                  <w:rFonts w:ascii="Cambria Math" w:hAnsi="Cambria Math"/>
                                  <w:i/>
                                  <w:color w:val="FF0000"/>
                                  <w:sz w:val="16"/>
                                  <w:szCs w:val="16"/>
                                  <w:lang w:val="en-MY"/>
                                </w:rPr>
                              </m:ctrlPr>
                            </m:sSubPr>
                            <m:e>
                              <m:r>
                                <w:rPr>
                                  <w:rFonts w:ascii="Cambria Math" w:hAnsi="Cambria Math"/>
                                  <w:color w:val="FF0000"/>
                                  <w:sz w:val="16"/>
                                  <w:szCs w:val="16"/>
                                  <w:lang w:val="en-MY"/>
                                </w:rPr>
                                <m:t>V</m:t>
                              </m:r>
                            </m:e>
                            <m:sub>
                              <m:r>
                                <w:rPr>
                                  <w:rFonts w:ascii="Cambria Math" w:hAnsi="Cambria Math"/>
                                  <w:color w:val="FF0000"/>
                                  <w:sz w:val="16"/>
                                  <w:szCs w:val="16"/>
                                  <w:lang w:val="en-MY"/>
                                </w:rPr>
                                <m:t>θ</m:t>
                              </m:r>
                            </m:sub>
                          </m:sSub>
                        </m:oMath>
                      </m:oMathPara>
                    </w:p>
                  </w:txbxContent>
                </v:textbox>
              </v:shape>
            </w:pict>
          </mc:Fallback>
        </mc:AlternateContent>
      </w:r>
      <w:r w:rsidRPr="00131DAA">
        <w:rPr>
          <w:rFonts w:ascii="Helvetica" w:hAnsi="Helvetica" w:cs="Helvetica"/>
          <w:noProof/>
          <w:color w:val="FF0000"/>
          <w:rPrChange w:id="689" w:author="KJ Chow" w:date="2021-05-14T01:08:00Z">
            <w:rPr>
              <w:rFonts w:ascii="Helvetica" w:hAnsi="Helvetica" w:cs="Helvetica"/>
              <w:noProof/>
              <w:color w:val="FF0000"/>
            </w:rPr>
          </w:rPrChange>
        </w:rPr>
        <mc:AlternateContent>
          <mc:Choice Requires="wps">
            <w:drawing>
              <wp:anchor distT="0" distB="0" distL="114300" distR="114300" simplePos="0" relativeHeight="251648000" behindDoc="0" locked="0" layoutInCell="1" allowOverlap="1" wp14:anchorId="61859B77" wp14:editId="3FFFB2B8">
                <wp:simplePos x="0" y="0"/>
                <wp:positionH relativeFrom="column">
                  <wp:posOffset>3352800</wp:posOffset>
                </wp:positionH>
                <wp:positionV relativeFrom="paragraph">
                  <wp:posOffset>850900</wp:posOffset>
                </wp:positionV>
                <wp:extent cx="45719" cy="375557"/>
                <wp:effectExtent l="38100" t="0" r="88265" b="62865"/>
                <wp:wrapNone/>
                <wp:docPr id="11" name="Straight Arrow Connector 11"/>
                <wp:cNvGraphicFramePr/>
                <a:graphic xmlns:a="http://schemas.openxmlformats.org/drawingml/2006/main">
                  <a:graphicData uri="http://schemas.microsoft.com/office/word/2010/wordprocessingShape">
                    <wps:wsp>
                      <wps:cNvCnPr/>
                      <wps:spPr>
                        <a:xfrm>
                          <a:off x="0" y="0"/>
                          <a:ext cx="45719" cy="375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5B36B07" id="_x0000_t32" coordsize="21600,21600" o:spt="32" o:oned="t" path="m,l21600,21600e" filled="f">
                <v:path arrowok="t" fillok="f" o:connecttype="none"/>
                <o:lock v:ext="edit" shapetype="t"/>
              </v:shapetype>
              <v:shape id="Straight Arrow Connector 11" o:spid="_x0000_s1026" type="#_x0000_t32" style="position:absolute;margin-left:264pt;margin-top:67pt;width:3.6pt;height:29.5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" strokecolor="red" strokeweight=".5pt">
                <v:stroke endarrow="block" joinstyle="miter"/>
              </v:shape>
            </w:pict>
          </mc:Fallback>
        </mc:AlternateContent>
      </w:r>
      <w:r w:rsidRPr="00131DAA">
        <w:rPr>
          <w:rFonts w:ascii="Helvetica" w:hAnsi="Helvetica" w:cs="Helvetica"/>
          <w:noProof/>
          <w:color w:val="FF0000"/>
          <w:rPrChange w:id="690" w:author="KJ Chow" w:date="2021-05-14T01:08:00Z">
            <w:rPr>
              <w:rFonts w:ascii="Helvetica" w:hAnsi="Helvetica" w:cs="Helvetica"/>
              <w:noProof/>
              <w:color w:val="FF0000"/>
            </w:rPr>
          </w:rPrChange>
        </w:rPr>
        <mc:AlternateContent>
          <mc:Choice Requires="wps">
            <w:drawing>
              <wp:anchor distT="0" distB="0" distL="114300" distR="114300" simplePos="0" relativeHeight="251629568" behindDoc="0" locked="0" layoutInCell="1" allowOverlap="1" wp14:anchorId="4DD83912" wp14:editId="65718E6D">
                <wp:simplePos x="0" y="0"/>
                <wp:positionH relativeFrom="column">
                  <wp:posOffset>3181350</wp:posOffset>
                </wp:positionH>
                <wp:positionV relativeFrom="paragraph">
                  <wp:posOffset>850900</wp:posOffset>
                </wp:positionV>
                <wp:extent cx="171450" cy="172085"/>
                <wp:effectExtent l="38100" t="0" r="19050" b="56515"/>
                <wp:wrapNone/>
                <wp:docPr id="10" name="Straight Arrow Connector 10"/>
                <wp:cNvGraphicFramePr/>
                <a:graphic xmlns:a="http://schemas.openxmlformats.org/drawingml/2006/main">
                  <a:graphicData uri="http://schemas.microsoft.com/office/word/2010/wordprocessingShape">
                    <wps:wsp>
                      <wps:cNvCnPr/>
                      <wps:spPr>
                        <a:xfrm flipH="1">
                          <a:off x="0" y="0"/>
                          <a:ext cx="171450" cy="172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03A0FF" id="Straight Arrow Connector 10" o:spid="_x0000_s1026" type="#_x0000_t32" style="position:absolute;margin-left:250.5pt;margin-top:67pt;width:13.5pt;height:13.55pt;flip:x;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" strokecolor="red" strokeweight=".5pt">
                <v:stroke endarrow="block" joinstyle="miter"/>
              </v:shape>
            </w:pict>
          </mc:Fallback>
        </mc:AlternateContent>
      </w:r>
      <w:r w:rsidRPr="00131DAA">
        <w:rPr>
          <w:rFonts w:ascii="Helvetica" w:hAnsi="Helvetica" w:cs="Helvetica"/>
          <w:noProof/>
          <w:color w:val="FF0000"/>
          <w:rPrChange w:id="691" w:author="KJ Chow" w:date="2021-05-14T01:08:00Z">
            <w:rPr>
              <w:rFonts w:ascii="Helvetica" w:hAnsi="Helvetica" w:cs="Helvetica"/>
              <w:noProof/>
              <w:color w:val="FF0000"/>
            </w:rPr>
          </w:rPrChange>
        </w:rPr>
        <mc:AlternateContent>
          <mc:Choice Requires="wps">
            <w:drawing>
              <wp:anchor distT="0" distB="0" distL="114300" distR="114300" simplePos="0" relativeHeight="251611136" behindDoc="0" locked="0" layoutInCell="1" allowOverlap="1" wp14:anchorId="1D8580AC" wp14:editId="2B45B207">
                <wp:simplePos x="0" y="0"/>
                <wp:positionH relativeFrom="column">
                  <wp:posOffset>3353435</wp:posOffset>
                </wp:positionH>
                <wp:positionV relativeFrom="paragraph">
                  <wp:posOffset>850900</wp:posOffset>
                </wp:positionV>
                <wp:extent cx="172085" cy="208280"/>
                <wp:effectExtent l="0" t="0" r="75565" b="58420"/>
                <wp:wrapNone/>
                <wp:docPr id="9" name="Straight Arrow Connector 9"/>
                <wp:cNvGraphicFramePr/>
                <a:graphic xmlns:a="http://schemas.openxmlformats.org/drawingml/2006/main">
                  <a:graphicData uri="http://schemas.microsoft.com/office/word/2010/wordprocessingShape">
                    <wps:wsp>
                      <wps:cNvCnPr/>
                      <wps:spPr>
                        <a:xfrm>
                          <a:off x="0" y="0"/>
                          <a:ext cx="172085" cy="2082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F5A49F" id="Straight Arrow Connector 9" o:spid="_x0000_s1026" type="#_x0000_t32" style="position:absolute;margin-left:264.05pt;margin-top:67pt;width:13.55pt;height:16.4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" strokecolor="red" strokeweight=".5pt">
                <v:stroke endarrow="block" joinstyle="miter"/>
              </v:shape>
            </w:pict>
          </mc:Fallback>
        </mc:AlternateContent>
      </w:r>
      <w:r w:rsidRPr="00131DAA">
        <w:rPr>
          <w:rFonts w:ascii="Helvetica" w:hAnsi="Helvetica" w:cs="Helvetica"/>
          <w:noProof/>
          <w:rPrChange w:id="692" w:author="KJ Chow" w:date="2021-05-14T01:08:00Z">
            <w:rPr>
              <w:rFonts w:ascii="Helvetica" w:hAnsi="Helvetica" w:cs="Helvetica"/>
              <w:noProof/>
            </w:rPr>
          </w:rPrChange>
        </w:rPr>
        <w:drawing>
          <wp:inline distT="0" distB="0" distL="0" distR="0" wp14:anchorId="750A3378" wp14:editId="5A62A487">
            <wp:extent cx="2700000" cy="2346828"/>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146" t="3385" r="5788" b="5240"/>
                    <a:stretch/>
                  </pic:blipFill>
                  <pic:spPr bwMode="auto">
                    <a:xfrm>
                      <a:off x="0" y="0"/>
                      <a:ext cx="2700000" cy="2346828"/>
                    </a:xfrm>
                    <a:prstGeom prst="rect">
                      <a:avLst/>
                    </a:prstGeom>
                    <a:ln>
                      <a:noFill/>
                    </a:ln>
                    <a:extLst>
                      <a:ext uri="{53640926-AAD7-44D8-BBD7-CCE9431645EC}">
                        <a14:shadowObscured xmlns:a14="http://schemas.microsoft.com/office/drawing/2010/main"/>
                      </a:ext>
                    </a:extLst>
                  </pic:spPr>
                </pic:pic>
              </a:graphicData>
            </a:graphic>
          </wp:inline>
        </w:drawing>
      </w:r>
    </w:p>
    <w:p w14:paraId="36A4DC27" w14:textId="53B54954" w:rsidR="00EC3F39" w:rsidRPr="00131DAA" w:rsidRDefault="00EC3F39" w:rsidP="00EC3F39">
      <w:pPr>
        <w:pStyle w:val="Caption"/>
        <w:jc w:val="center"/>
        <w:rPr>
          <w:rFonts w:ascii="Helvetica" w:hAnsi="Helvetica" w:cs="Helvetica"/>
          <w:b/>
          <w:bCs/>
          <w:i w:val="0"/>
          <w:iCs w:val="0"/>
          <w:color w:val="auto"/>
          <w:sz w:val="20"/>
          <w:szCs w:val="20"/>
          <w:rPrChange w:id="693" w:author="KJ Chow" w:date="2021-05-14T01:10:00Z">
            <w:rPr>
              <w:rFonts w:ascii="Helvetica" w:hAnsi="Helvetica" w:cs="Helvetica"/>
            </w:rPr>
          </w:rPrChange>
        </w:rPr>
      </w:pPr>
      <w:bookmarkStart w:id="694" w:name="_Ref71844979"/>
      <w:r w:rsidRPr="00131DAA">
        <w:rPr>
          <w:rFonts w:ascii="Helvetica" w:hAnsi="Helvetica" w:cs="Helvetica"/>
          <w:b/>
          <w:bCs/>
          <w:i w:val="0"/>
          <w:iCs w:val="0"/>
          <w:color w:val="auto"/>
          <w:sz w:val="20"/>
          <w:szCs w:val="20"/>
          <w:rPrChange w:id="695" w:author="KJ Chow" w:date="2021-05-14T01:10:00Z">
            <w:rPr>
              <w:rFonts w:ascii="Helvetica" w:hAnsi="Helvetica" w:cs="Helvetica"/>
            </w:rPr>
          </w:rPrChange>
        </w:rPr>
        <w:t xml:space="preserve">Figure </w:t>
      </w:r>
      <w:r w:rsidR="006D76C0" w:rsidRPr="00131DAA">
        <w:rPr>
          <w:rFonts w:ascii="Helvetica" w:hAnsi="Helvetica" w:cs="Helvetica"/>
          <w:b/>
          <w:bCs/>
          <w:i w:val="0"/>
          <w:iCs w:val="0"/>
          <w:color w:val="auto"/>
          <w:sz w:val="20"/>
          <w:szCs w:val="20"/>
          <w:rPrChange w:id="696" w:author="KJ Chow" w:date="2021-05-14T01:10:00Z">
            <w:rPr>
              <w:rFonts w:ascii="Helvetica" w:hAnsi="Helvetica" w:cs="Helvetica"/>
            </w:rPr>
          </w:rPrChange>
        </w:rPr>
        <w:fldChar w:fldCharType="begin"/>
      </w:r>
      <w:r w:rsidR="006D76C0" w:rsidRPr="00131DAA">
        <w:rPr>
          <w:rFonts w:ascii="Helvetica" w:hAnsi="Helvetica" w:cs="Helvetica"/>
          <w:b/>
          <w:bCs/>
          <w:i w:val="0"/>
          <w:iCs w:val="0"/>
          <w:color w:val="auto"/>
          <w:sz w:val="20"/>
          <w:szCs w:val="20"/>
          <w:rPrChange w:id="697" w:author="KJ Chow" w:date="2021-05-14T01:10:00Z">
            <w:rPr>
              <w:rFonts w:ascii="Helvetica" w:hAnsi="Helvetica" w:cs="Helvetica"/>
            </w:rPr>
          </w:rPrChange>
        </w:rPr>
        <w:instrText xml:space="preserve"> SEQ Figure \* ARABIC </w:instrText>
      </w:r>
      <w:r w:rsidR="006D76C0" w:rsidRPr="00131DAA">
        <w:rPr>
          <w:rFonts w:ascii="Helvetica" w:hAnsi="Helvetica" w:cs="Helvetica"/>
          <w:b/>
          <w:bCs/>
          <w:i w:val="0"/>
          <w:iCs w:val="0"/>
          <w:color w:val="auto"/>
          <w:sz w:val="20"/>
          <w:szCs w:val="20"/>
          <w:rPrChange w:id="698" w:author="KJ Chow" w:date="2021-05-14T01:10:00Z">
            <w:rPr>
              <w:rFonts w:ascii="Helvetica" w:hAnsi="Helvetica" w:cs="Helvetica"/>
              <w:noProof/>
            </w:rPr>
          </w:rPrChange>
        </w:rPr>
        <w:fldChar w:fldCharType="separate"/>
      </w:r>
      <w:ins w:id="699" w:author="KJ Chow" w:date="2021-05-14T01:11:00Z">
        <w:r w:rsidR="00131DAA">
          <w:rPr>
            <w:rFonts w:ascii="Helvetica" w:hAnsi="Helvetica" w:cs="Helvetica"/>
            <w:b/>
            <w:bCs/>
            <w:i w:val="0"/>
            <w:iCs w:val="0"/>
            <w:noProof/>
            <w:color w:val="auto"/>
            <w:sz w:val="20"/>
            <w:szCs w:val="20"/>
          </w:rPr>
          <w:t>1</w:t>
        </w:r>
      </w:ins>
      <w:del w:id="700" w:author="KJ Chow" w:date="2021-05-14T00:01:00Z">
        <w:r w:rsidR="00983325" w:rsidRPr="00131DAA" w:rsidDel="005F0FC8">
          <w:rPr>
            <w:rFonts w:ascii="Helvetica" w:hAnsi="Helvetica" w:cs="Helvetica"/>
            <w:b/>
            <w:bCs/>
            <w:i w:val="0"/>
            <w:iCs w:val="0"/>
            <w:noProof/>
            <w:color w:val="auto"/>
            <w:sz w:val="20"/>
            <w:szCs w:val="20"/>
            <w:rPrChange w:id="701" w:author="KJ Chow" w:date="2021-05-14T01:10:00Z">
              <w:rPr>
                <w:rFonts w:ascii="Helvetica" w:hAnsi="Helvetica" w:cs="Helvetica"/>
                <w:noProof/>
              </w:rPr>
            </w:rPrChange>
          </w:rPr>
          <w:delText>2</w:delText>
        </w:r>
      </w:del>
      <w:r w:rsidR="006D76C0" w:rsidRPr="00131DAA">
        <w:rPr>
          <w:rFonts w:ascii="Helvetica" w:hAnsi="Helvetica" w:cs="Helvetica"/>
          <w:b/>
          <w:bCs/>
          <w:i w:val="0"/>
          <w:iCs w:val="0"/>
          <w:noProof/>
          <w:color w:val="auto"/>
          <w:sz w:val="20"/>
          <w:szCs w:val="20"/>
          <w:rPrChange w:id="702" w:author="KJ Chow" w:date="2021-05-14T01:10:00Z">
            <w:rPr>
              <w:rFonts w:ascii="Helvetica" w:hAnsi="Helvetica" w:cs="Helvetica"/>
              <w:noProof/>
            </w:rPr>
          </w:rPrChange>
        </w:rPr>
        <w:fldChar w:fldCharType="end"/>
      </w:r>
      <w:bookmarkEnd w:id="694"/>
      <w:r w:rsidRPr="00131DAA">
        <w:rPr>
          <w:rFonts w:ascii="Helvetica" w:hAnsi="Helvetica" w:cs="Helvetica"/>
          <w:b/>
          <w:bCs/>
          <w:i w:val="0"/>
          <w:iCs w:val="0"/>
          <w:color w:val="auto"/>
          <w:sz w:val="20"/>
          <w:szCs w:val="20"/>
          <w:rPrChange w:id="703" w:author="KJ Chow" w:date="2021-05-14T01:10:00Z">
            <w:rPr>
              <w:rFonts w:ascii="Helvetica" w:hAnsi="Helvetica" w:cs="Helvetica"/>
            </w:rPr>
          </w:rPrChange>
        </w:rPr>
        <w:t xml:space="preserve"> Volute casing cross section.</w:t>
      </w:r>
    </w:p>
    <w:p w14:paraId="52288F5C" w14:textId="0102E544" w:rsidR="00206F9D" w:rsidRPr="00131DAA" w:rsidRDefault="006500E9" w:rsidP="006500E9">
      <w:pPr>
        <w:spacing w:after="160" w:line="259" w:lineRule="auto"/>
        <w:rPr>
          <w:rFonts w:ascii="Helvetica" w:hAnsi="Helvetica" w:cs="Helvetica"/>
        </w:rPr>
      </w:pPr>
      <w:r w:rsidRPr="00131DAA">
        <w:rPr>
          <w:rFonts w:ascii="Helvetica" w:hAnsi="Helvetica" w:cs="Helvetica"/>
        </w:rPr>
        <w:t>Applying</w:t>
      </w:r>
      <w:r w:rsidR="00DF70AC" w:rsidRPr="00131DAA">
        <w:rPr>
          <w:rFonts w:ascii="Helvetica" w:hAnsi="Helvetica" w:cs="Helvetica"/>
        </w:rPr>
        <w:t xml:space="preserve"> angular momentum and mass conservation</w:t>
      </w:r>
      <w:del w:id="704" w:author="Davide Lasagna" w:date="2021-05-13T13:26:00Z">
        <w:r w:rsidR="00DF70AC" w:rsidRPr="00131DAA" w:rsidDel="00D00C64">
          <w:rPr>
            <w:rFonts w:ascii="Helvetica" w:hAnsi="Helvetica" w:cs="Helvetica"/>
          </w:rPr>
          <w:delText>s</w:delText>
        </w:r>
      </w:del>
      <w:r w:rsidR="00DF70AC" w:rsidRPr="00131DAA">
        <w:rPr>
          <w:rFonts w:ascii="Helvetica" w:hAnsi="Helvetica" w:cs="Helvetica"/>
        </w:rPr>
        <w:t xml:space="preserve">, the following relationship exists for exit flow angle </w:t>
      </w:r>
      <w:r w:rsidR="00DF70AC" w:rsidRPr="00131DAA">
        <w:rPr>
          <w:rFonts w:ascii="Helvetica" w:hAnsi="Helvetica" w:cs="Helvetica"/>
          <w:rPrChange w:id="705" w:author="KJ Chow" w:date="2021-05-14T01:08:00Z">
            <w:rPr>
              <w:rFonts w:ascii="Helvetica" w:hAnsi="Helvetica" w:cs="Helvetica"/>
            </w:rPr>
          </w:rPrChange>
        </w:rPr>
        <w:fldChar w:fldCharType="begin" w:fldLock="1"/>
      </w:r>
      <w:r w:rsidR="003672B2" w:rsidRPr="00131DAA">
        <w:rPr>
          <w:rFonts w:ascii="Helvetica" w:hAnsi="Helvetica" w:cs="Helvetica"/>
        </w:rPr>
        <w:instrText>ADDIN CSL_CITATION {"citationItems":[{"id":"ITEM-1","itemData":{"ISBN":"9781740523776","abstract":"Radial inflow turbines are the preferred architecture for energy extraction from the organic Rankine cycle and the supercritical CO2 Brayton cycle at smaller scales. For such turbines it is possible for fluid to be delivered to the first stage by either a volute or plenum delivery system. For high pressure supercritical CO2 turbines, there are no fully documented fluid delivery systems in literature and it remains unclear as to which architecture results in higher performance with the highly dense working fluid. The aim of this paper is to present a performance comparison between a new plenum based fluid delivery system and conventional volute for a 100 kW supercritical CO2 radial inflow turbine. Numerical simulations of the fluid delivery systems are conducted and compared in terms of flow uniformity, total pressure loss and entropy rise. It is demonstrated that fluid can be delivered to the stator vanes with a plenum style inlet for a radial inflow supercritical CO2 turbine without re-circulation regions and minimal total pressure loss. Entropy rise for the plenum is reduced more than tenfold in comparison to the volute, however fluid velocities are not matched and there is a periodic variation in in velocity generated by the multiple inlets.","author":[{"dropping-particle":"","family":"Keep","given":"J. A.","non-dropping-particle":"","parse-names":false,"suffix":""},{"dropping-particle":"","family":"Jahn","given":"I. J.","non-dropping-particle":"","parse-names":false,"suffix":""}],"container-title":"Proceedings of the 20th Australasian Fluid Mechanics Conference, AFMC 2016","id":"ITEM-1","issue":"December","issued":{"date-parts":[["2016"]]},"title":"Design method and performance comparison of plenum and volute delivery systems for radial inflow turbines","type":"article-journal"},"uris":["http://www.mendeley.com/documents/?uuid=9e03551c-60f5-45e1-8050-fc3c3fe7a231"]}],"mendeley":{"formattedCitation":"[5]","plainTextFormattedCitation":"[5]","previouslyFormattedCitation":"[5]"},"properties":{"noteIndex":0},"schema":"https://github.com/citation-style-language/schema/raw/master/csl-citation.json"}</w:instrText>
      </w:r>
      <w:r w:rsidR="00DF70AC" w:rsidRPr="00131DAA">
        <w:rPr>
          <w:rFonts w:ascii="Helvetica" w:hAnsi="Helvetica" w:cs="Helvetica"/>
          <w:rPrChange w:id="706" w:author="KJ Chow" w:date="2021-05-14T01:08:00Z">
            <w:rPr>
              <w:rFonts w:ascii="Helvetica" w:hAnsi="Helvetica" w:cs="Helvetica"/>
            </w:rPr>
          </w:rPrChange>
        </w:rPr>
        <w:fldChar w:fldCharType="separate"/>
      </w:r>
      <w:r w:rsidR="00DF70AC" w:rsidRPr="00131DAA">
        <w:rPr>
          <w:rFonts w:ascii="Helvetica" w:hAnsi="Helvetica" w:cs="Helvetica"/>
          <w:noProof/>
        </w:rPr>
        <w:t>[5]</w:t>
      </w:r>
      <w:r w:rsidR="00DF70AC" w:rsidRPr="00131DAA">
        <w:rPr>
          <w:rFonts w:ascii="Helvetica" w:hAnsi="Helvetica" w:cs="Helvetica"/>
          <w:rPrChange w:id="707" w:author="KJ Chow" w:date="2021-05-14T01:08:00Z">
            <w:rPr>
              <w:rFonts w:ascii="Helvetica" w:hAnsi="Helvetica" w:cs="Helvetica"/>
            </w:rPr>
          </w:rPrChange>
        </w:rPr>
        <w:fldChar w:fldCharType="end"/>
      </w:r>
      <w:r w:rsidR="00DF70AC" w:rsidRPr="00131DAA">
        <w:rPr>
          <w:rFonts w:ascii="Helvetica" w:hAnsi="Helvetica" w:cs="Helvetica"/>
        </w:rPr>
        <w:t>,</w:t>
      </w:r>
    </w:p>
    <w:p w14:paraId="6707F2F2" w14:textId="5DE9F043" w:rsidR="006500E9" w:rsidRPr="00131DAA" w:rsidRDefault="0098702B" w:rsidP="00DF70AC">
      <w:pPr>
        <w:spacing w:after="0" w:line="259" w:lineRule="auto"/>
        <w:jc w:val="both"/>
        <w:rPr>
          <w:rFonts w:ascii="Helvetica" w:eastAsiaTheme="minorEastAsia" w:hAnsi="Helvetica" w:cs="Helvetica"/>
        </w:rPr>
      </w:pPr>
      <m:oMathPara>
        <m:oMath>
          <m:eqArr>
            <m:eqArrPr>
              <m:maxDist m:val="1"/>
              <m:ctrlPr>
                <w:rPr>
                  <w:rFonts w:ascii="Cambria Math" w:hAnsi="Cambria Math" w:cs="Helvetica"/>
                  <w:i/>
                </w:rPr>
              </m:ctrlPr>
            </m:eqArrPr>
            <m:e>
              <m:r>
                <w:rPr>
                  <w:rFonts w:ascii="Cambria Math" w:hAnsi="Cambria Math" w:cs="Helvetica"/>
                  <w:rPrChange w:id="708" w:author="KJ Chow" w:date="2021-05-14T01:08:00Z">
                    <w:rPr>
                      <w:rFonts w:ascii="Cambria Math" w:hAnsi="Cambria Math" w:cs="Helvetica"/>
                    </w:rPr>
                  </w:rPrChange>
                </w:rPr>
                <m:t>tan</m:t>
              </m:r>
              <m:d>
                <m:dPr>
                  <m:ctrlPr>
                    <w:rPr>
                      <w:rFonts w:ascii="Cambria Math" w:hAnsi="Cambria Math" w:cs="Helvetica"/>
                      <w:i/>
                      <w:iCs/>
                    </w:rPr>
                  </m:ctrlPr>
                </m:dPr>
                <m:e>
                  <m:sSub>
                    <m:sSubPr>
                      <m:ctrlPr>
                        <w:rPr>
                          <w:rFonts w:ascii="Cambria Math" w:hAnsi="Cambria Math" w:cs="Helvetica"/>
                          <w:i/>
                          <w:iCs/>
                        </w:rPr>
                      </m:ctrlPr>
                    </m:sSubPr>
                    <m:e>
                      <m:r>
                        <w:rPr>
                          <w:rFonts w:ascii="Cambria Math" w:hAnsi="Cambria Math" w:cs="Helvetica"/>
                          <w:rPrChange w:id="709" w:author="KJ Chow" w:date="2021-05-14T01:08:00Z">
                            <w:rPr>
                              <w:rFonts w:ascii="Cambria Math" w:hAnsi="Cambria Math" w:cs="Helvetica"/>
                            </w:rPr>
                          </w:rPrChange>
                        </w:rPr>
                        <m:t>α</m:t>
                      </m:r>
                    </m:e>
                    <m:sub>
                      <m:r>
                        <w:rPr>
                          <w:rFonts w:ascii="Cambria Math" w:hAnsi="Cambria Math" w:cs="Helvetica"/>
                          <w:rPrChange w:id="710" w:author="KJ Chow" w:date="2021-05-14T01:08:00Z">
                            <w:rPr>
                              <w:rFonts w:ascii="Cambria Math" w:hAnsi="Cambria Math" w:cs="Helvetica"/>
                            </w:rPr>
                          </w:rPrChange>
                        </w:rPr>
                        <m:t>1</m:t>
                      </m:r>
                    </m:sub>
                  </m:sSub>
                </m:e>
              </m:d>
              <m:r>
                <w:rPr>
                  <w:rFonts w:ascii="Cambria Math" w:hAnsi="Cambria Math" w:cs="Helvetica"/>
                  <w:rPrChange w:id="711" w:author="KJ Chow" w:date="2021-05-14T01:08:00Z">
                    <w:rPr>
                      <w:rFonts w:ascii="Cambria Math" w:hAnsi="Cambria Math" w:cs="Helvetica"/>
                    </w:rPr>
                  </w:rPrChange>
                </w:rPr>
                <m:t>=</m:t>
              </m:r>
              <m:f>
                <m:fPr>
                  <m:ctrlPr>
                    <w:rPr>
                      <w:rFonts w:ascii="Cambria Math" w:hAnsi="Cambria Math" w:cs="Helvetica"/>
                      <w:i/>
                      <w:iCs/>
                    </w:rPr>
                  </m:ctrlPr>
                </m:fPr>
                <m:num>
                  <m:d>
                    <m:dPr>
                      <m:ctrlPr>
                        <w:rPr>
                          <w:rFonts w:ascii="Cambria Math" w:hAnsi="Cambria Math" w:cs="Helvetica"/>
                          <w:i/>
                          <w:iCs/>
                        </w:rPr>
                      </m:ctrlPr>
                    </m:dPr>
                    <m:e>
                      <m:sSub>
                        <m:sSubPr>
                          <m:ctrlPr>
                            <w:rPr>
                              <w:rFonts w:ascii="Cambria Math" w:hAnsi="Cambria Math" w:cs="Helvetica"/>
                              <w:i/>
                              <w:iCs/>
                            </w:rPr>
                          </m:ctrlPr>
                        </m:sSubPr>
                        <m:e>
                          <m:r>
                            <w:rPr>
                              <w:rFonts w:ascii="Cambria Math" w:hAnsi="Cambria Math" w:cs="Helvetica"/>
                              <w:rPrChange w:id="712" w:author="KJ Chow" w:date="2021-05-14T01:08:00Z">
                                <w:rPr>
                                  <w:rFonts w:ascii="Cambria Math" w:hAnsi="Cambria Math" w:cs="Helvetica"/>
                                </w:rPr>
                              </w:rPrChange>
                            </w:rPr>
                            <m:t>A</m:t>
                          </m:r>
                        </m:e>
                        <m:sub>
                          <m:r>
                            <w:rPr>
                              <w:rFonts w:ascii="Cambria Math" w:hAnsi="Cambria Math" w:cs="Helvetica"/>
                              <w:rPrChange w:id="713" w:author="KJ Chow" w:date="2021-05-14T01:08:00Z">
                                <w:rPr>
                                  <w:rFonts w:ascii="Cambria Math" w:hAnsi="Cambria Math" w:cs="Helvetica"/>
                                </w:rPr>
                              </w:rPrChange>
                            </w:rPr>
                            <m:t>1</m:t>
                          </m:r>
                        </m:sub>
                      </m:sSub>
                      <m:r>
                        <m:rPr>
                          <m:lit/>
                        </m:rPr>
                        <w:rPr>
                          <w:rFonts w:ascii="Cambria Math" w:hAnsi="Cambria Math" w:cs="Helvetica"/>
                          <w:rPrChange w:id="714" w:author="KJ Chow" w:date="2021-05-14T01:08:00Z">
                            <w:rPr>
                              <w:rFonts w:ascii="Cambria Math" w:hAnsi="Cambria Math" w:cs="Helvetica"/>
                            </w:rPr>
                          </w:rPrChange>
                        </w:rPr>
                        <m:t>/</m:t>
                      </m:r>
                      <m:sSub>
                        <m:sSubPr>
                          <m:ctrlPr>
                            <w:rPr>
                              <w:rFonts w:ascii="Cambria Math" w:hAnsi="Cambria Math" w:cs="Helvetica"/>
                              <w:i/>
                              <w:iCs/>
                            </w:rPr>
                          </m:ctrlPr>
                        </m:sSubPr>
                        <m:e>
                          <m:r>
                            <w:rPr>
                              <w:rFonts w:ascii="Cambria Math" w:hAnsi="Cambria Math" w:cs="Helvetica"/>
                              <w:rPrChange w:id="715" w:author="KJ Chow" w:date="2021-05-14T01:08:00Z">
                                <w:rPr>
                                  <w:rFonts w:ascii="Cambria Math" w:hAnsi="Cambria Math" w:cs="Helvetica"/>
                                </w:rPr>
                              </w:rPrChange>
                            </w:rPr>
                            <m:t>r</m:t>
                          </m:r>
                        </m:e>
                        <m:sub>
                          <m:r>
                            <w:rPr>
                              <w:rFonts w:ascii="Cambria Math" w:hAnsi="Cambria Math" w:cs="Helvetica"/>
                              <w:rPrChange w:id="716" w:author="KJ Chow" w:date="2021-05-14T01:08:00Z">
                                <w:rPr>
                                  <w:rFonts w:ascii="Cambria Math" w:hAnsi="Cambria Math" w:cs="Helvetica"/>
                                </w:rPr>
                              </w:rPrChange>
                            </w:rPr>
                            <m:t>1</m:t>
                          </m:r>
                        </m:sub>
                      </m:sSub>
                    </m:e>
                  </m:d>
                </m:num>
                <m:den>
                  <m:d>
                    <m:dPr>
                      <m:ctrlPr>
                        <w:rPr>
                          <w:rFonts w:ascii="Cambria Math" w:hAnsi="Cambria Math" w:cs="Helvetica"/>
                          <w:i/>
                          <w:iCs/>
                        </w:rPr>
                      </m:ctrlPr>
                    </m:dPr>
                    <m:e>
                      <m:sSub>
                        <m:sSubPr>
                          <m:ctrlPr>
                            <w:rPr>
                              <w:rFonts w:ascii="Cambria Math" w:hAnsi="Cambria Math" w:cs="Helvetica"/>
                              <w:i/>
                              <w:iCs/>
                            </w:rPr>
                          </m:ctrlPr>
                        </m:sSubPr>
                        <m:e>
                          <m:r>
                            <w:rPr>
                              <w:rFonts w:ascii="Cambria Math" w:hAnsi="Cambria Math" w:cs="Helvetica"/>
                              <w:rPrChange w:id="717" w:author="KJ Chow" w:date="2021-05-14T01:08:00Z">
                                <w:rPr>
                                  <w:rFonts w:ascii="Cambria Math" w:hAnsi="Cambria Math" w:cs="Helvetica"/>
                                </w:rPr>
                              </w:rPrChange>
                            </w:rPr>
                            <m:t>A</m:t>
                          </m:r>
                        </m:e>
                        <m:sub>
                          <m:r>
                            <w:rPr>
                              <w:rFonts w:ascii="Cambria Math" w:hAnsi="Cambria Math" w:cs="Helvetica"/>
                              <w:rPrChange w:id="718" w:author="KJ Chow" w:date="2021-05-14T01:08:00Z">
                                <w:rPr>
                                  <w:rFonts w:ascii="Cambria Math" w:hAnsi="Cambria Math" w:cs="Helvetica"/>
                                </w:rPr>
                              </w:rPrChange>
                            </w:rPr>
                            <m:t>0</m:t>
                          </m:r>
                        </m:sub>
                      </m:sSub>
                      <m:r>
                        <m:rPr>
                          <m:lit/>
                        </m:rPr>
                        <w:rPr>
                          <w:rFonts w:ascii="Cambria Math" w:hAnsi="Cambria Math" w:cs="Helvetica"/>
                          <w:rPrChange w:id="719" w:author="KJ Chow" w:date="2021-05-14T01:08:00Z">
                            <w:rPr>
                              <w:rFonts w:ascii="Cambria Math" w:hAnsi="Cambria Math" w:cs="Helvetica"/>
                            </w:rPr>
                          </w:rPrChange>
                        </w:rPr>
                        <m:t>/</m:t>
                      </m:r>
                      <m:sSub>
                        <m:sSubPr>
                          <m:ctrlPr>
                            <w:rPr>
                              <w:rFonts w:ascii="Cambria Math" w:hAnsi="Cambria Math" w:cs="Helvetica"/>
                              <w:i/>
                              <w:iCs/>
                            </w:rPr>
                          </m:ctrlPr>
                        </m:sSubPr>
                        <m:e>
                          <m:r>
                            <w:rPr>
                              <w:rFonts w:ascii="Cambria Math" w:hAnsi="Cambria Math" w:cs="Helvetica"/>
                              <w:rPrChange w:id="720" w:author="KJ Chow" w:date="2021-05-14T01:08:00Z">
                                <w:rPr>
                                  <w:rFonts w:ascii="Cambria Math" w:hAnsi="Cambria Math" w:cs="Helvetica"/>
                                </w:rPr>
                              </w:rPrChange>
                            </w:rPr>
                            <m:t>r</m:t>
                          </m:r>
                        </m:e>
                        <m:sub>
                          <m:r>
                            <w:rPr>
                              <w:rFonts w:ascii="Cambria Math" w:hAnsi="Cambria Math" w:cs="Helvetica"/>
                              <w:rPrChange w:id="721" w:author="KJ Chow" w:date="2021-05-14T01:08:00Z">
                                <w:rPr>
                                  <w:rFonts w:ascii="Cambria Math" w:hAnsi="Cambria Math" w:cs="Helvetica"/>
                                </w:rPr>
                              </w:rPrChange>
                            </w:rPr>
                            <m:t>0</m:t>
                          </m:r>
                        </m:sub>
                      </m:sSub>
                    </m:e>
                  </m:d>
                </m:den>
              </m:f>
            </m:e>
          </m:eqArr>
        </m:oMath>
      </m:oMathPara>
    </w:p>
    <w:p w14:paraId="29994ABD" w14:textId="77777777" w:rsidR="00DF70AC" w:rsidRPr="00131DAA" w:rsidRDefault="00DF70AC" w:rsidP="00DF70AC">
      <w:pPr>
        <w:spacing w:after="0" w:line="259" w:lineRule="auto"/>
        <w:jc w:val="both"/>
        <w:rPr>
          <w:rFonts w:ascii="Helvetica" w:eastAsiaTheme="minorEastAsia" w:hAnsi="Helvetica" w:cs="Helvetica"/>
        </w:rPr>
      </w:pPr>
    </w:p>
    <w:p w14:paraId="7B2EA8C9" w14:textId="4D97366F" w:rsidR="006500E9" w:rsidRPr="00131DAA" w:rsidDel="009611C4" w:rsidRDefault="006500E9">
      <w:pPr>
        <w:spacing w:after="120" w:line="259" w:lineRule="auto"/>
        <w:jc w:val="both"/>
        <w:rPr>
          <w:del w:id="722" w:author="KJ Chow" w:date="2021-05-14T00:27:00Z"/>
          <w:rFonts w:ascii="Helvetica" w:hAnsi="Helvetica" w:cs="Helvetica"/>
        </w:rPr>
        <w:pPrChange w:id="723" w:author="KJ Chow" w:date="2021-05-14T00:27:00Z">
          <w:pPr>
            <w:spacing w:after="0" w:line="259" w:lineRule="auto"/>
            <w:jc w:val="both"/>
          </w:pPr>
        </w:pPrChange>
      </w:pPr>
      <w:r w:rsidRPr="00131DAA">
        <w:rPr>
          <w:rFonts w:ascii="Helvetica" w:hAnsi="Helvetica" w:cs="Helvetica"/>
        </w:rPr>
        <w:t xml:space="preserve">Through </w:t>
      </w:r>
      <w:r w:rsidR="00294895" w:rsidRPr="00131DAA">
        <w:rPr>
          <w:rFonts w:ascii="Helvetica" w:hAnsi="Helvetica" w:cs="Helvetica"/>
        </w:rPr>
        <w:t>this formula</w:t>
      </w:r>
      <w:r w:rsidRPr="00131DAA">
        <w:rPr>
          <w:rFonts w:ascii="Helvetica" w:hAnsi="Helvetica" w:cs="Helvetica"/>
        </w:rPr>
        <w:t>, flow angle at the tip of the discs can be determined and thus, attaining the radial and tangential components of the flow which constitute the ODE boundary conditions.</w:t>
      </w:r>
    </w:p>
    <w:p w14:paraId="3D102C4C" w14:textId="77777777" w:rsidR="0098224A" w:rsidRPr="00131DAA" w:rsidRDefault="0098224A">
      <w:pPr>
        <w:spacing w:after="120" w:line="259" w:lineRule="auto"/>
        <w:jc w:val="both"/>
        <w:rPr>
          <w:rFonts w:ascii="Helvetica" w:hAnsi="Helvetica" w:cs="Helvetica"/>
        </w:rPr>
        <w:pPrChange w:id="724" w:author="KJ Chow" w:date="2021-05-14T00:27:00Z">
          <w:pPr>
            <w:spacing w:after="0" w:line="259" w:lineRule="auto"/>
            <w:jc w:val="both"/>
          </w:pPr>
        </w:pPrChange>
      </w:pPr>
    </w:p>
    <w:p w14:paraId="4AFB32AA" w14:textId="2B57C13F" w:rsidR="009611C4" w:rsidRPr="00131DAA" w:rsidRDefault="0098224A" w:rsidP="00DF70AC">
      <w:pPr>
        <w:spacing w:after="0" w:line="259" w:lineRule="auto"/>
        <w:jc w:val="both"/>
        <w:rPr>
          <w:rFonts w:ascii="Helvetica" w:hAnsi="Helvetica" w:cs="Helvetica"/>
        </w:rPr>
      </w:pPr>
      <w:r w:rsidRPr="00131DAA">
        <w:rPr>
          <w:rFonts w:ascii="Helvetica" w:hAnsi="Helvetica" w:cs="Helvetica"/>
        </w:rPr>
        <w:t xml:space="preserve">With the above design selection, my subsequent task was to extend the code functionalities </w:t>
      </w:r>
      <w:r w:rsidR="002A39FB" w:rsidRPr="00131DAA">
        <w:rPr>
          <w:rFonts w:ascii="Helvetica" w:hAnsi="Helvetica" w:cs="Helvetica"/>
        </w:rPr>
        <w:t>as</w:t>
      </w:r>
      <w:r w:rsidRPr="00131DAA">
        <w:rPr>
          <w:rFonts w:ascii="Helvetica" w:hAnsi="Helvetica" w:cs="Helvetica"/>
        </w:rPr>
        <w:t xml:space="preserve"> to incorporate the</w:t>
      </w:r>
      <w:r w:rsidR="002A39FB" w:rsidRPr="00131DAA">
        <w:rPr>
          <w:rFonts w:ascii="Helvetica" w:hAnsi="Helvetica" w:cs="Helvetica"/>
        </w:rPr>
        <w:t xml:space="preserve"> </w:t>
      </w:r>
      <w:proofErr w:type="gramStart"/>
      <w:r w:rsidR="002A39FB" w:rsidRPr="00131DAA">
        <w:rPr>
          <w:rFonts w:ascii="Helvetica" w:hAnsi="Helvetica" w:cs="Helvetica"/>
        </w:rPr>
        <w:t>afore</w:t>
      </w:r>
      <w:r w:rsidRPr="00131DAA">
        <w:rPr>
          <w:rFonts w:ascii="Helvetica" w:hAnsi="Helvetica" w:cs="Helvetica"/>
        </w:rPr>
        <w:t>mentioned flow</w:t>
      </w:r>
      <w:proofErr w:type="gramEnd"/>
      <w:r w:rsidRPr="00131DAA">
        <w:rPr>
          <w:rFonts w:ascii="Helvetica" w:hAnsi="Helvetica" w:cs="Helvetica"/>
        </w:rPr>
        <w:t xml:space="preserve"> mechanisms. Most of it involves the </w:t>
      </w:r>
      <w:proofErr w:type="spellStart"/>
      <w:r w:rsidRPr="00131DAA">
        <w:rPr>
          <w:rFonts w:ascii="Helvetica" w:hAnsi="Helvetica" w:cs="Helvetica"/>
        </w:rPr>
        <w:t>flowParameters</w:t>
      </w:r>
      <w:proofErr w:type="spellEnd"/>
      <w:r w:rsidRPr="00131DAA">
        <w:rPr>
          <w:rFonts w:ascii="Helvetica" w:hAnsi="Helvetica" w:cs="Helvetica"/>
        </w:rPr>
        <w:t xml:space="preserve"> class redefinition, including volute casing parameters and the angle formula class Methods.</w:t>
      </w:r>
      <w:r w:rsidR="007A2A9A" w:rsidRPr="00131DAA">
        <w:rPr>
          <w:rFonts w:ascii="Helvetica" w:hAnsi="Helvetica" w:cs="Helvetica"/>
        </w:rPr>
        <w:t xml:space="preserve"> Some simplifications were also added as described in the Group Report (</w:t>
      </w:r>
      <w:r w:rsidR="007A2A9A" w:rsidRPr="00131DAA">
        <w:rPr>
          <w:rFonts w:ascii="Helvetica" w:hAnsi="Helvetica" w:cs="Helvetica"/>
          <w:b/>
          <w:bCs/>
        </w:rPr>
        <w:t>Equation 34 - 38</w:t>
      </w:r>
      <w:r w:rsidR="007A2A9A" w:rsidRPr="00131DAA">
        <w:rPr>
          <w:rFonts w:ascii="Helvetica" w:hAnsi="Helvetica" w:cs="Helvetica"/>
        </w:rPr>
        <w:t>).</w:t>
      </w:r>
    </w:p>
    <w:p w14:paraId="55EA0931" w14:textId="5A0FCA66" w:rsidR="00B65D03" w:rsidRPr="00131DAA" w:rsidRDefault="00B65D03" w:rsidP="00B65D03">
      <w:pPr>
        <w:pStyle w:val="Heading3"/>
        <w:rPr>
          <w:rFonts w:ascii="Helvetica" w:hAnsi="Helvetica" w:cs="Helvetica"/>
          <w:b/>
          <w:bCs/>
          <w:color w:val="auto"/>
          <w:u w:val="single"/>
        </w:rPr>
      </w:pPr>
      <w:bookmarkStart w:id="725" w:name="_Toc71847089"/>
      <w:r w:rsidRPr="00131DAA">
        <w:rPr>
          <w:rFonts w:ascii="Helvetica" w:hAnsi="Helvetica" w:cs="Helvetica"/>
          <w:b/>
          <w:bCs/>
          <w:color w:val="auto"/>
          <w:u w:val="single"/>
        </w:rPr>
        <w:t>Initial Design Outline</w:t>
      </w:r>
      <w:bookmarkEnd w:id="725"/>
    </w:p>
    <w:p w14:paraId="18B75C86" w14:textId="48FE1149" w:rsidR="00DF70AC" w:rsidRPr="00131DAA" w:rsidRDefault="006500E9">
      <w:pPr>
        <w:spacing w:after="120" w:line="259" w:lineRule="auto"/>
        <w:jc w:val="both"/>
        <w:rPr>
          <w:rFonts w:ascii="Helvetica" w:hAnsi="Helvetica" w:cs="Helvetica"/>
        </w:rPr>
        <w:pPrChange w:id="726" w:author="KJ Chow" w:date="2021-05-14T01:06:00Z">
          <w:pPr>
            <w:spacing w:after="0" w:line="259" w:lineRule="auto"/>
            <w:jc w:val="both"/>
          </w:pPr>
        </w:pPrChange>
      </w:pPr>
      <w:r w:rsidRPr="00131DAA">
        <w:rPr>
          <w:rFonts w:ascii="Helvetica" w:hAnsi="Helvetica" w:cs="Helvetica"/>
        </w:rPr>
        <w:t xml:space="preserve">Once the numerical model was fully constructed, </w:t>
      </w:r>
      <w:r w:rsidR="00DF70AC" w:rsidRPr="00131DAA">
        <w:rPr>
          <w:rFonts w:ascii="Helvetica" w:hAnsi="Helvetica" w:cs="Helvetica"/>
        </w:rPr>
        <w:t xml:space="preserve">I </w:t>
      </w:r>
      <w:r w:rsidRPr="00131DAA">
        <w:rPr>
          <w:rFonts w:ascii="Helvetica" w:hAnsi="Helvetica" w:cs="Helvetica"/>
        </w:rPr>
        <w:t xml:space="preserve">then worked </w:t>
      </w:r>
      <w:r w:rsidR="00DF70AC" w:rsidRPr="00131DAA">
        <w:rPr>
          <w:rFonts w:ascii="Helvetica" w:hAnsi="Helvetica" w:cs="Helvetica"/>
        </w:rPr>
        <w:t xml:space="preserve">closely with the team’s design lead, Frederick Wong on specifying turbine’s dimensions and </w:t>
      </w:r>
      <w:r w:rsidR="0011574D" w:rsidRPr="00131DAA">
        <w:rPr>
          <w:rFonts w:ascii="Helvetica" w:hAnsi="Helvetica" w:cs="Helvetica"/>
        </w:rPr>
        <w:t>parameters</w:t>
      </w:r>
      <w:r w:rsidR="00DF70AC" w:rsidRPr="00131DAA">
        <w:rPr>
          <w:rFonts w:ascii="Helvetica" w:hAnsi="Helvetica" w:cs="Helvetica"/>
        </w:rPr>
        <w:t xml:space="preserve"> </w:t>
      </w:r>
      <w:r w:rsidRPr="00131DAA">
        <w:rPr>
          <w:rFonts w:ascii="Helvetica" w:hAnsi="Helvetica" w:cs="Helvetica"/>
        </w:rPr>
        <w:t>for</w:t>
      </w:r>
      <w:r w:rsidR="00DF70AC" w:rsidRPr="00131DAA">
        <w:rPr>
          <w:rFonts w:ascii="Helvetica" w:hAnsi="Helvetica" w:cs="Helvetica"/>
        </w:rPr>
        <w:t xml:space="preserve"> </w:t>
      </w:r>
      <w:r w:rsidR="00844C38" w:rsidRPr="00131DAA">
        <w:rPr>
          <w:rFonts w:ascii="Helvetica" w:hAnsi="Helvetica" w:cs="Helvetica"/>
        </w:rPr>
        <w:t>laying out</w:t>
      </w:r>
      <w:r w:rsidR="0095507A" w:rsidRPr="00131DAA">
        <w:rPr>
          <w:rFonts w:ascii="Helvetica" w:hAnsi="Helvetica" w:cs="Helvetica"/>
        </w:rPr>
        <w:t xml:space="preserve"> </w:t>
      </w:r>
      <w:r w:rsidR="00DF70AC" w:rsidRPr="00131DAA">
        <w:rPr>
          <w:rFonts w:ascii="Helvetica" w:hAnsi="Helvetica" w:cs="Helvetica"/>
        </w:rPr>
        <w:t>a design’s baseline</w:t>
      </w:r>
      <w:r w:rsidR="00844C38" w:rsidRPr="00131DAA">
        <w:rPr>
          <w:rFonts w:ascii="Helvetica" w:hAnsi="Helvetica" w:cs="Helvetica"/>
        </w:rPr>
        <w:t>, before proceeding to optimisations.</w:t>
      </w:r>
    </w:p>
    <w:p w14:paraId="27CEFD05" w14:textId="67903CB3" w:rsidR="00844C38" w:rsidRPr="00131DAA" w:rsidDel="00F02566" w:rsidRDefault="00844C38" w:rsidP="00844C38">
      <w:pPr>
        <w:keepNext/>
        <w:spacing w:after="0" w:line="259" w:lineRule="auto"/>
        <w:jc w:val="center"/>
        <w:rPr>
          <w:del w:id="727" w:author="KJ Chow" w:date="2021-05-14T01:05:00Z"/>
          <w:rFonts w:ascii="Helvetica" w:hAnsi="Helvetica" w:cs="Helvetica"/>
        </w:rPr>
      </w:pPr>
      <w:del w:id="728" w:author="KJ Chow" w:date="2021-05-14T01:05:00Z">
        <w:r w:rsidRPr="00131DAA" w:rsidDel="00F02566">
          <w:rPr>
            <w:rFonts w:ascii="Helvetica" w:hAnsi="Helvetica" w:cs="Helvetica"/>
            <w:noProof/>
            <w:rPrChange w:id="729" w:author="KJ Chow" w:date="2021-05-14T01:08:00Z">
              <w:rPr>
                <w:rFonts w:ascii="Helvetica" w:hAnsi="Helvetica" w:cs="Helvetica"/>
                <w:noProof/>
              </w:rPr>
            </w:rPrChange>
          </w:rPr>
          <w:drawing>
            <wp:inline distT="0" distB="0" distL="0" distR="0" wp14:anchorId="3FC841BD" wp14:editId="74D1ADD2">
              <wp:extent cx="4343400" cy="269202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52507" cy="2697669"/>
                      </a:xfrm>
                      <a:prstGeom prst="rect">
                        <a:avLst/>
                      </a:prstGeom>
                      <a:noFill/>
                      <a:ln>
                        <a:noFill/>
                      </a:ln>
                    </pic:spPr>
                  </pic:pic>
                </a:graphicData>
              </a:graphic>
            </wp:inline>
          </w:drawing>
        </w:r>
      </w:del>
    </w:p>
    <w:p w14:paraId="7C6C0C8B" w14:textId="7FF956FF" w:rsidR="00322625" w:rsidRPr="00131DAA" w:rsidDel="00F02566" w:rsidRDefault="00844C38" w:rsidP="00322625">
      <w:pPr>
        <w:pStyle w:val="Caption"/>
        <w:jc w:val="center"/>
        <w:rPr>
          <w:del w:id="730" w:author="KJ Chow" w:date="2021-05-14T01:05:00Z"/>
          <w:rFonts w:ascii="Helvetica" w:hAnsi="Helvetica" w:cs="Helvetica"/>
          <w:b/>
          <w:bCs/>
          <w:i w:val="0"/>
          <w:iCs w:val="0"/>
          <w:color w:val="auto"/>
          <w:rPrChange w:id="731" w:author="KJ Chow" w:date="2021-05-14T01:08:00Z">
            <w:rPr>
              <w:del w:id="732" w:author="KJ Chow" w:date="2021-05-14T01:05:00Z"/>
              <w:rFonts w:ascii="Helvetica" w:hAnsi="Helvetica" w:cs="Helvetica"/>
            </w:rPr>
          </w:rPrChange>
        </w:rPr>
      </w:pPr>
      <w:bookmarkStart w:id="733" w:name="_Ref71845132"/>
      <w:del w:id="734" w:author="KJ Chow" w:date="2021-05-14T01:05:00Z">
        <w:r w:rsidRPr="00131DAA" w:rsidDel="00F02566">
          <w:rPr>
            <w:rFonts w:ascii="Helvetica" w:hAnsi="Helvetica" w:cs="Helvetica"/>
            <w:b/>
            <w:bCs/>
            <w:i w:val="0"/>
            <w:iCs w:val="0"/>
            <w:color w:val="auto"/>
            <w:rPrChange w:id="735" w:author="KJ Chow" w:date="2021-05-14T01:08:00Z">
              <w:rPr>
                <w:rFonts w:ascii="Helvetica" w:hAnsi="Helvetica" w:cs="Helvetica"/>
                <w:i w:val="0"/>
                <w:iCs w:val="0"/>
              </w:rPr>
            </w:rPrChange>
          </w:rPr>
          <w:delText xml:space="preserve">Figure </w:delText>
        </w:r>
        <w:r w:rsidR="006D76C0" w:rsidRPr="00131DAA" w:rsidDel="00F02566">
          <w:rPr>
            <w:rFonts w:ascii="Helvetica" w:hAnsi="Helvetica" w:cs="Helvetica"/>
            <w:b/>
            <w:bCs/>
            <w:i w:val="0"/>
            <w:iCs w:val="0"/>
            <w:color w:val="auto"/>
            <w:rPrChange w:id="736" w:author="KJ Chow" w:date="2021-05-14T01:08:00Z">
              <w:rPr>
                <w:rFonts w:ascii="Helvetica" w:hAnsi="Helvetica" w:cs="Helvetica"/>
                <w:i w:val="0"/>
                <w:iCs w:val="0"/>
              </w:rPr>
            </w:rPrChange>
          </w:rPr>
          <w:fldChar w:fldCharType="begin"/>
        </w:r>
        <w:r w:rsidR="006D76C0" w:rsidRPr="00131DAA" w:rsidDel="00F02566">
          <w:rPr>
            <w:rFonts w:ascii="Helvetica" w:hAnsi="Helvetica" w:cs="Helvetica"/>
            <w:b/>
            <w:bCs/>
            <w:i w:val="0"/>
            <w:iCs w:val="0"/>
            <w:color w:val="auto"/>
            <w:rPrChange w:id="737" w:author="KJ Chow" w:date="2021-05-14T01:08:00Z">
              <w:rPr>
                <w:rFonts w:ascii="Helvetica" w:hAnsi="Helvetica" w:cs="Helvetica"/>
                <w:i w:val="0"/>
                <w:iCs w:val="0"/>
              </w:rPr>
            </w:rPrChange>
          </w:rPr>
          <w:delInstrText xml:space="preserve"> SEQ Figure \* ARABIC </w:delInstrText>
        </w:r>
        <w:r w:rsidR="006D76C0" w:rsidRPr="00131DAA" w:rsidDel="00F02566">
          <w:rPr>
            <w:rFonts w:ascii="Helvetica" w:hAnsi="Helvetica" w:cs="Helvetica"/>
            <w:b/>
            <w:bCs/>
            <w:i w:val="0"/>
            <w:iCs w:val="0"/>
            <w:color w:val="auto"/>
            <w:rPrChange w:id="738" w:author="KJ Chow" w:date="2021-05-14T01:08:00Z">
              <w:rPr>
                <w:rFonts w:ascii="Helvetica" w:hAnsi="Helvetica" w:cs="Helvetica"/>
                <w:i w:val="0"/>
                <w:iCs w:val="0"/>
                <w:noProof/>
              </w:rPr>
            </w:rPrChange>
          </w:rPr>
          <w:fldChar w:fldCharType="separate"/>
        </w:r>
      </w:del>
      <w:del w:id="739" w:author="KJ Chow" w:date="2021-05-14T00:01:00Z">
        <w:r w:rsidR="00983325" w:rsidRPr="00131DAA" w:rsidDel="005F0FC8">
          <w:rPr>
            <w:rFonts w:ascii="Helvetica" w:hAnsi="Helvetica" w:cs="Helvetica"/>
            <w:b/>
            <w:bCs/>
            <w:i w:val="0"/>
            <w:iCs w:val="0"/>
            <w:noProof/>
            <w:color w:val="auto"/>
            <w:rPrChange w:id="740" w:author="KJ Chow" w:date="2021-05-14T01:08:00Z">
              <w:rPr>
                <w:rFonts w:ascii="Helvetica" w:hAnsi="Helvetica" w:cs="Helvetica"/>
                <w:i w:val="0"/>
                <w:iCs w:val="0"/>
                <w:noProof/>
              </w:rPr>
            </w:rPrChange>
          </w:rPr>
          <w:delText>3</w:delText>
        </w:r>
      </w:del>
      <w:del w:id="741" w:author="KJ Chow" w:date="2021-05-14T01:05:00Z">
        <w:r w:rsidR="006D76C0" w:rsidRPr="00131DAA" w:rsidDel="00F02566">
          <w:rPr>
            <w:rFonts w:ascii="Helvetica" w:hAnsi="Helvetica" w:cs="Helvetica"/>
            <w:b/>
            <w:bCs/>
            <w:i w:val="0"/>
            <w:iCs w:val="0"/>
            <w:noProof/>
            <w:color w:val="auto"/>
            <w:rPrChange w:id="742" w:author="KJ Chow" w:date="2021-05-14T01:08:00Z">
              <w:rPr>
                <w:rFonts w:ascii="Helvetica" w:hAnsi="Helvetica" w:cs="Helvetica"/>
                <w:i w:val="0"/>
                <w:iCs w:val="0"/>
                <w:noProof/>
              </w:rPr>
            </w:rPrChange>
          </w:rPr>
          <w:fldChar w:fldCharType="end"/>
        </w:r>
        <w:bookmarkEnd w:id="733"/>
        <w:r w:rsidRPr="00131DAA" w:rsidDel="00F02566">
          <w:rPr>
            <w:rFonts w:ascii="Helvetica" w:hAnsi="Helvetica" w:cs="Helvetica"/>
            <w:b/>
            <w:bCs/>
            <w:i w:val="0"/>
            <w:iCs w:val="0"/>
            <w:color w:val="auto"/>
            <w:rPrChange w:id="743" w:author="KJ Chow" w:date="2021-05-14T01:08:00Z">
              <w:rPr>
                <w:rFonts w:ascii="Helvetica" w:hAnsi="Helvetica" w:cs="Helvetica"/>
                <w:i w:val="0"/>
                <w:iCs w:val="0"/>
              </w:rPr>
            </w:rPrChange>
          </w:rPr>
          <w:delText xml:space="preserve"> Cross sectional view and (b) Rendered Isometric view of the volute casing tesla turbine design.</w:delText>
        </w:r>
      </w:del>
    </w:p>
    <w:p w14:paraId="14D83BCA" w14:textId="05078D9A" w:rsidR="0028294A" w:rsidRPr="00131DAA" w:rsidRDefault="00F02566" w:rsidP="009611C4">
      <w:pPr>
        <w:spacing w:after="120"/>
        <w:jc w:val="both"/>
        <w:rPr>
          <w:ins w:id="744" w:author="KJ Chow" w:date="2021-05-14T00:57:00Z"/>
          <w:rFonts w:ascii="Helvetica" w:eastAsiaTheme="minorEastAsia" w:hAnsi="Helvetica" w:cs="Helvetica"/>
        </w:rPr>
      </w:pPr>
      <w:ins w:id="745" w:author="KJ Chow" w:date="2021-05-14T01:05:00Z">
        <w:r w:rsidRPr="00131DAA">
          <w:rPr>
            <w:rFonts w:ascii="Helvetica" w:hAnsi="Helvetica" w:cs="Helvetica"/>
            <w:b/>
            <w:bCs/>
            <w:rPrChange w:id="746" w:author="KJ Chow" w:date="2021-05-14T01:08:00Z">
              <w:rPr>
                <w:rFonts w:ascii="Helvetica" w:hAnsi="Helvetica" w:cs="Helvetica"/>
                <w:b/>
                <w:bCs/>
              </w:rPr>
            </w:rPrChange>
          </w:rPr>
          <w:fldChar w:fldCharType="begin"/>
        </w:r>
        <w:r w:rsidRPr="00131DAA">
          <w:rPr>
            <w:rFonts w:ascii="Helvetica" w:hAnsi="Helvetica" w:cs="Helvetica"/>
            <w:b/>
            <w:bCs/>
          </w:rPr>
          <w:instrText xml:space="preserve"> REF _Ref71846764 \h </w:instrText>
        </w:r>
      </w:ins>
      <w:r w:rsidR="00131DAA">
        <w:rPr>
          <w:rFonts w:ascii="Helvetica" w:hAnsi="Helvetica" w:cs="Helvetica"/>
          <w:b/>
          <w:bCs/>
        </w:rPr>
        <w:instrText xml:space="preserve"> \* MERGEFORMAT </w:instrText>
      </w:r>
      <w:r w:rsidRPr="00131DAA">
        <w:rPr>
          <w:rFonts w:ascii="Helvetica" w:hAnsi="Helvetica" w:cs="Helvetica"/>
          <w:b/>
          <w:bCs/>
          <w:rPrChange w:id="747" w:author="KJ Chow" w:date="2021-05-14T01:08:00Z">
            <w:rPr>
              <w:rFonts w:ascii="Helvetica" w:hAnsi="Helvetica" w:cs="Helvetica"/>
              <w:b/>
              <w:bCs/>
            </w:rPr>
          </w:rPrChange>
        </w:rPr>
      </w:r>
      <w:r w:rsidRPr="00131DAA">
        <w:rPr>
          <w:rFonts w:ascii="Helvetica" w:hAnsi="Helvetica" w:cs="Helvetica"/>
          <w:b/>
          <w:bCs/>
          <w:rPrChange w:id="748" w:author="KJ Chow" w:date="2021-05-14T01:08:00Z">
            <w:rPr>
              <w:rFonts w:ascii="Helvetica" w:hAnsi="Helvetica" w:cs="Helvetica"/>
              <w:b/>
              <w:bCs/>
            </w:rPr>
          </w:rPrChange>
        </w:rPr>
        <w:fldChar w:fldCharType="separate"/>
      </w:r>
      <w:ins w:id="749" w:author="KJ Chow" w:date="2021-05-14T01:11:00Z">
        <w:r w:rsidR="00131DAA" w:rsidRPr="00131DAA">
          <w:rPr>
            <w:rFonts w:ascii="Helvetica" w:hAnsi="Helvetica" w:cs="Helvetica"/>
            <w:b/>
            <w:bCs/>
            <w:i/>
            <w:iCs/>
          </w:rPr>
          <w:t xml:space="preserve">Figure </w:t>
        </w:r>
        <w:r w:rsidR="00131DAA" w:rsidRPr="00131DAA">
          <w:rPr>
            <w:rFonts w:ascii="Helvetica" w:hAnsi="Helvetica" w:cs="Helvetica"/>
            <w:b/>
            <w:bCs/>
            <w:i/>
            <w:iCs/>
            <w:noProof/>
            <w:rPrChange w:id="750" w:author="KJ Chow" w:date="2021-05-14T01:11:00Z">
              <w:rPr>
                <w:rFonts w:ascii="Helvetica" w:hAnsi="Helvetica" w:cs="Helvetica"/>
                <w:b/>
                <w:bCs/>
                <w:i/>
                <w:iCs/>
                <w:noProof/>
                <w:sz w:val="20"/>
                <w:szCs w:val="20"/>
              </w:rPr>
            </w:rPrChange>
          </w:rPr>
          <w:t>2</w:t>
        </w:r>
      </w:ins>
      <w:ins w:id="751" w:author="KJ Chow" w:date="2021-05-14T01:05:00Z">
        <w:r w:rsidRPr="00131DAA">
          <w:rPr>
            <w:rFonts w:ascii="Helvetica" w:hAnsi="Helvetica" w:cs="Helvetica"/>
            <w:b/>
            <w:bCs/>
            <w:rPrChange w:id="752" w:author="KJ Chow" w:date="2021-05-14T01:08:00Z">
              <w:rPr>
                <w:rFonts w:ascii="Helvetica" w:hAnsi="Helvetica" w:cs="Helvetica"/>
                <w:b/>
                <w:bCs/>
              </w:rPr>
            </w:rPrChange>
          </w:rPr>
          <w:fldChar w:fldCharType="end"/>
        </w:r>
      </w:ins>
      <w:ins w:id="753" w:author="KJ Chow" w:date="2021-05-14T00:37:00Z">
        <w:r w:rsidR="008E095E" w:rsidRPr="00131DAA">
          <w:rPr>
            <w:rFonts w:ascii="Helvetica" w:hAnsi="Helvetica" w:cs="Helvetica"/>
            <w:b/>
            <w:bCs/>
            <w:rPrChange w:id="754" w:author="KJ Chow" w:date="2021-05-14T01:08:00Z">
              <w:rPr>
                <w:rFonts w:ascii="Helvetica" w:hAnsi="Helvetica" w:cs="Helvetica"/>
              </w:rPr>
            </w:rPrChange>
          </w:rPr>
          <w:fldChar w:fldCharType="begin"/>
        </w:r>
        <w:r w:rsidR="008E095E" w:rsidRPr="00131DAA">
          <w:rPr>
            <w:rFonts w:ascii="Helvetica" w:hAnsi="Helvetica" w:cs="Helvetica"/>
            <w:b/>
            <w:bCs/>
            <w:rPrChange w:id="755" w:author="KJ Chow" w:date="2021-05-14T01:08:00Z">
              <w:rPr>
                <w:rFonts w:ascii="Helvetica" w:hAnsi="Helvetica" w:cs="Helvetica"/>
              </w:rPr>
            </w:rPrChange>
          </w:rPr>
          <w:instrText xml:space="preserve"> REF _Ref71845043 \h </w:instrText>
        </w:r>
      </w:ins>
      <w:r w:rsidR="008E095E" w:rsidRPr="00131DAA">
        <w:rPr>
          <w:rFonts w:ascii="Helvetica" w:hAnsi="Helvetica" w:cs="Helvetica"/>
          <w:b/>
          <w:bCs/>
        </w:rPr>
        <w:instrText xml:space="preserve"> \* MERGEFORMAT </w:instrText>
      </w:r>
      <w:r w:rsidR="008E095E" w:rsidRPr="00131DAA">
        <w:rPr>
          <w:rFonts w:ascii="Helvetica" w:hAnsi="Helvetica" w:cs="Helvetica"/>
          <w:b/>
          <w:bCs/>
          <w:rPrChange w:id="756" w:author="KJ Chow" w:date="2021-05-14T01:08:00Z">
            <w:rPr>
              <w:rFonts w:ascii="Helvetica" w:hAnsi="Helvetica" w:cs="Helvetica"/>
              <w:b/>
              <w:bCs/>
            </w:rPr>
          </w:rPrChange>
        </w:rPr>
      </w:r>
      <w:ins w:id="757" w:author="KJ Chow" w:date="2021-05-14T00:37:00Z">
        <w:r w:rsidR="008E095E" w:rsidRPr="00131DAA">
          <w:rPr>
            <w:rFonts w:ascii="Helvetica" w:hAnsi="Helvetica" w:cs="Helvetica"/>
            <w:b/>
            <w:bCs/>
            <w:rPrChange w:id="758" w:author="KJ Chow" w:date="2021-05-14T01:08:00Z">
              <w:rPr>
                <w:rFonts w:ascii="Helvetica" w:hAnsi="Helvetica" w:cs="Helvetica"/>
              </w:rPr>
            </w:rPrChange>
          </w:rPr>
          <w:fldChar w:fldCharType="end"/>
        </w:r>
      </w:ins>
      <w:del w:id="759" w:author="KJ Chow" w:date="2021-05-14T00:37:00Z">
        <w:r w:rsidR="0028294A" w:rsidRPr="00131DAA" w:rsidDel="008E095E">
          <w:rPr>
            <w:rFonts w:ascii="Helvetica" w:hAnsi="Helvetica" w:cs="Helvetica"/>
          </w:rPr>
          <w:delText>Figure 5</w:delText>
        </w:r>
      </w:del>
      <w:r w:rsidR="0028294A" w:rsidRPr="00131DAA">
        <w:rPr>
          <w:rFonts w:ascii="Helvetica" w:hAnsi="Helvetica" w:cs="Helvetica"/>
        </w:rPr>
        <w:t xml:space="preserve"> illustrates the turbine’s mechanical efficiency contour as a function of modified</w:t>
      </w:r>
      <w:r w:rsidR="0028294A" w:rsidRPr="00131DAA">
        <w:rPr>
          <w:rFonts w:ascii="Helvetica" w:hAnsi="Helvetica" w:cs="Helvetica"/>
          <w:rPrChange w:id="760" w:author="KJ Chow" w:date="2021-05-14T01:08:00Z">
            <w:rPr/>
          </w:rPrChange>
        </w:rPr>
        <w:t xml:space="preserve"> </w:t>
      </w:r>
      <w:r w:rsidR="00B80EB1" w:rsidRPr="00131DAA">
        <w:rPr>
          <w:rFonts w:ascii="Helvetica" w:hAnsi="Helvetica" w:cs="Helvetica"/>
        </w:rPr>
        <w:t xml:space="preserve">Reynolds number, </w:t>
      </w:r>
      <m:oMath>
        <m:sSubSup>
          <m:sSubSupPr>
            <m:ctrlPr>
              <w:rPr>
                <w:rFonts w:ascii="Cambria Math" w:hAnsi="Cambria Math" w:cs="Helvetica"/>
                <w:i/>
              </w:rPr>
            </m:ctrlPr>
          </m:sSubSupPr>
          <m:e>
            <m:r>
              <w:rPr>
                <w:rFonts w:ascii="Cambria Math" w:hAnsi="Cambria Math" w:cs="Helvetica"/>
                <w:rPrChange w:id="761" w:author="KJ Chow" w:date="2021-05-14T01:08:00Z">
                  <w:rPr>
                    <w:rFonts w:ascii="Cambria Math" w:hAnsi="Cambria Math" w:cs="Helvetica"/>
                  </w:rPr>
                </w:rPrChange>
              </w:rPr>
              <m:t>Re</m:t>
            </m:r>
          </m:e>
          <m:sub>
            <m:r>
              <w:rPr>
                <w:rFonts w:ascii="Cambria Math" w:hAnsi="Cambria Math" w:cs="Helvetica"/>
                <w:rPrChange w:id="762" w:author="KJ Chow" w:date="2021-05-14T01:08:00Z">
                  <w:rPr>
                    <w:rFonts w:ascii="Cambria Math" w:hAnsi="Cambria Math" w:cs="Helvetica"/>
                  </w:rPr>
                </w:rPrChange>
              </w:rPr>
              <m:t>m</m:t>
            </m:r>
          </m:sub>
          <m:sup>
            <m:r>
              <w:rPr>
                <w:rFonts w:ascii="Cambria Math" w:hAnsi="Cambria Math" w:cs="Helvetica"/>
                <w:rPrChange w:id="763" w:author="KJ Chow" w:date="2021-05-14T01:08:00Z">
                  <w:rPr>
                    <w:rFonts w:ascii="Cambria Math" w:hAnsi="Cambria Math" w:cs="Helvetica"/>
                  </w:rPr>
                </w:rPrChange>
              </w:rPr>
              <m:t>*</m:t>
            </m:r>
          </m:sup>
        </m:sSubSup>
      </m:oMath>
      <w:r w:rsidR="00B80EB1" w:rsidRPr="00131DAA">
        <w:rPr>
          <w:rFonts w:ascii="Helvetica" w:eastAsiaTheme="minorEastAsia" w:hAnsi="Helvetica" w:cs="Helvetica"/>
        </w:rPr>
        <w:t xml:space="preserve"> and relative inlet dimensionless tangential velocity, </w:t>
      </w:r>
      <m:oMath>
        <m:sSub>
          <m:sSubPr>
            <m:ctrlPr>
              <w:rPr>
                <w:rFonts w:ascii="Cambria Math" w:eastAsiaTheme="minorEastAsia" w:hAnsi="Cambria Math" w:cs="Helvetica"/>
                <w:i/>
              </w:rPr>
            </m:ctrlPr>
          </m:sSubPr>
          <m:e>
            <m:r>
              <w:rPr>
                <w:rFonts w:ascii="Cambria Math" w:eastAsiaTheme="minorEastAsia" w:hAnsi="Cambria Math" w:cs="Helvetica"/>
                <w:rPrChange w:id="764" w:author="KJ Chow" w:date="2021-05-14T01:08:00Z">
                  <w:rPr>
                    <w:rFonts w:ascii="Cambria Math" w:eastAsiaTheme="minorEastAsia" w:hAnsi="Cambria Math" w:cs="Helvetica"/>
                  </w:rPr>
                </w:rPrChange>
              </w:rPr>
              <m:t>W</m:t>
            </m:r>
          </m:e>
          <m:sub>
            <m:r>
              <w:rPr>
                <w:rFonts w:ascii="Cambria Math" w:eastAsiaTheme="minorEastAsia" w:hAnsi="Cambria Math" w:cs="Helvetica"/>
                <w:rPrChange w:id="765" w:author="KJ Chow" w:date="2021-05-14T01:08:00Z">
                  <w:rPr>
                    <w:rFonts w:ascii="Cambria Math" w:eastAsiaTheme="minorEastAsia" w:hAnsi="Cambria Math" w:cs="Helvetica"/>
                  </w:rPr>
                </w:rPrChange>
              </w:rPr>
              <m:t>0</m:t>
            </m:r>
          </m:sub>
        </m:sSub>
      </m:oMath>
      <w:r w:rsidR="00B80EB1" w:rsidRPr="00131DAA">
        <w:rPr>
          <w:rFonts w:ascii="Helvetica" w:eastAsiaTheme="minorEastAsia" w:hAnsi="Helvetica" w:cs="Helvetica"/>
        </w:rPr>
        <w:t xml:space="preserve"> at different radius ratio, </w:t>
      </w:r>
      <w:r w:rsidR="00B80EB1" w:rsidRPr="00131DAA">
        <w:rPr>
          <w:rFonts w:ascii="Helvetica" w:eastAsiaTheme="minorEastAsia" w:hAnsi="Helvetica" w:cs="Helvetica"/>
          <w:i/>
          <w:iCs/>
        </w:rPr>
        <w:t>ξ</w:t>
      </w:r>
      <w:r w:rsidR="00B80EB1" w:rsidRPr="00131DAA">
        <w:rPr>
          <w:rFonts w:ascii="Helvetica" w:eastAsiaTheme="minorEastAsia" w:hAnsi="Helvetica" w:cs="Helvetica"/>
        </w:rPr>
        <w:t xml:space="preserve">. From the diagram, we can spot a rather consistent pattern whereby efficiency increases moderately with </w:t>
      </w:r>
      <m:oMath>
        <m:sSub>
          <m:sSubPr>
            <m:ctrlPr>
              <w:rPr>
                <w:rFonts w:ascii="Cambria Math" w:eastAsiaTheme="minorEastAsia" w:hAnsi="Cambria Math" w:cs="Helvetica"/>
                <w:i/>
              </w:rPr>
            </m:ctrlPr>
          </m:sSubPr>
          <m:e>
            <m:r>
              <w:rPr>
                <w:rFonts w:ascii="Cambria Math" w:eastAsiaTheme="minorEastAsia" w:hAnsi="Cambria Math" w:cs="Helvetica"/>
                <w:rPrChange w:id="766" w:author="KJ Chow" w:date="2021-05-14T01:08:00Z">
                  <w:rPr>
                    <w:rFonts w:ascii="Cambria Math" w:eastAsiaTheme="minorEastAsia" w:hAnsi="Cambria Math" w:cs="Helvetica"/>
                  </w:rPr>
                </w:rPrChange>
              </w:rPr>
              <m:t>W</m:t>
            </m:r>
          </m:e>
          <m:sub>
            <m:r>
              <w:rPr>
                <w:rFonts w:ascii="Cambria Math" w:eastAsiaTheme="minorEastAsia" w:hAnsi="Cambria Math" w:cs="Helvetica"/>
                <w:rPrChange w:id="767" w:author="KJ Chow" w:date="2021-05-14T01:08:00Z">
                  <w:rPr>
                    <w:rFonts w:ascii="Cambria Math" w:eastAsiaTheme="minorEastAsia" w:hAnsi="Cambria Math" w:cs="Helvetica"/>
                  </w:rPr>
                </w:rPrChange>
              </w:rPr>
              <m:t>0</m:t>
            </m:r>
          </m:sub>
        </m:sSub>
      </m:oMath>
      <w:r w:rsidR="00B80EB1" w:rsidRPr="00131DAA">
        <w:rPr>
          <w:rFonts w:ascii="Helvetica" w:eastAsiaTheme="minorEastAsia" w:hAnsi="Helvetica" w:cs="Helvetica"/>
        </w:rPr>
        <w:t xml:space="preserve">, but significantly with reducing </w:t>
      </w:r>
      <m:oMath>
        <m:sSubSup>
          <m:sSubSupPr>
            <m:ctrlPr>
              <w:rPr>
                <w:rFonts w:ascii="Cambria Math" w:hAnsi="Cambria Math" w:cs="Helvetica"/>
                <w:i/>
              </w:rPr>
            </m:ctrlPr>
          </m:sSubSupPr>
          <m:e>
            <m:r>
              <w:rPr>
                <w:rFonts w:ascii="Cambria Math" w:hAnsi="Cambria Math" w:cs="Helvetica"/>
                <w:rPrChange w:id="768" w:author="KJ Chow" w:date="2021-05-14T01:08:00Z">
                  <w:rPr>
                    <w:rFonts w:ascii="Cambria Math" w:hAnsi="Cambria Math" w:cs="Helvetica"/>
                  </w:rPr>
                </w:rPrChange>
              </w:rPr>
              <m:t>Re</m:t>
            </m:r>
          </m:e>
          <m:sub>
            <m:r>
              <w:rPr>
                <w:rFonts w:ascii="Cambria Math" w:hAnsi="Cambria Math" w:cs="Helvetica"/>
                <w:rPrChange w:id="769" w:author="KJ Chow" w:date="2021-05-14T01:08:00Z">
                  <w:rPr>
                    <w:rFonts w:ascii="Cambria Math" w:hAnsi="Cambria Math" w:cs="Helvetica"/>
                  </w:rPr>
                </w:rPrChange>
              </w:rPr>
              <m:t>m</m:t>
            </m:r>
          </m:sub>
          <m:sup>
            <m:r>
              <w:rPr>
                <w:rFonts w:ascii="Cambria Math" w:hAnsi="Cambria Math" w:cs="Helvetica"/>
                <w:rPrChange w:id="770" w:author="KJ Chow" w:date="2021-05-14T01:08:00Z">
                  <w:rPr>
                    <w:rFonts w:ascii="Cambria Math" w:hAnsi="Cambria Math" w:cs="Helvetica"/>
                  </w:rPr>
                </w:rPrChange>
              </w:rPr>
              <m:t>*</m:t>
            </m:r>
          </m:sup>
        </m:sSubSup>
      </m:oMath>
      <w:r w:rsidR="00B80EB1" w:rsidRPr="00131DAA">
        <w:rPr>
          <w:rFonts w:ascii="Helvetica" w:eastAsiaTheme="minorEastAsia" w:hAnsi="Helvetica" w:cs="Helvetica"/>
        </w:rPr>
        <w:t>. From the dimensionless definition of these two variables, one can conclude that</w:t>
      </w:r>
      <w:r w:rsidR="006D76C0" w:rsidRPr="00131DAA">
        <w:rPr>
          <w:rFonts w:ascii="Helvetica" w:eastAsiaTheme="minorEastAsia" w:hAnsi="Helvetica" w:cs="Helvetica"/>
        </w:rPr>
        <w:t xml:space="preserve"> lower tip disc speed or greater tangential velocity component can contribute to efficiency gain. This is obvious with the fact that tesla turbine works </w:t>
      </w:r>
      <w:proofErr w:type="gramStart"/>
      <w:r w:rsidR="006D76C0" w:rsidRPr="00131DAA">
        <w:rPr>
          <w:rFonts w:ascii="Helvetica" w:eastAsiaTheme="minorEastAsia" w:hAnsi="Helvetica" w:cs="Helvetica"/>
        </w:rPr>
        <w:t>on the basis of</w:t>
      </w:r>
      <w:proofErr w:type="gramEnd"/>
      <w:r w:rsidR="006D76C0" w:rsidRPr="00131DAA">
        <w:rPr>
          <w:rFonts w:ascii="Helvetica" w:eastAsiaTheme="minorEastAsia" w:hAnsi="Helvetica" w:cs="Helvetica"/>
        </w:rPr>
        <w:t xml:space="preserve"> shear force, which is contributed by the difference between the fluid velocity and that of the rotating discs. However, reducing disc speed may not necessarily favour power output as power is the product of both torque generated and the rotating speed. Therefore, optimisation on this front was required and was done so in the subsequent analysis.</w:t>
      </w:r>
    </w:p>
    <w:p w14:paraId="7D2BE514" w14:textId="77777777" w:rsidR="001503CF" w:rsidRPr="00131DAA" w:rsidRDefault="001503CF" w:rsidP="001503CF">
      <w:pPr>
        <w:keepNext/>
        <w:jc w:val="center"/>
        <w:rPr>
          <w:ins w:id="771" w:author="KJ Chow" w:date="2021-05-14T00:57:00Z"/>
          <w:rFonts w:ascii="Helvetica" w:hAnsi="Helvetica" w:cs="Helvetica"/>
        </w:rPr>
      </w:pPr>
      <w:commentRangeStart w:id="772"/>
      <w:ins w:id="773" w:author="KJ Chow" w:date="2021-05-14T00:57:00Z">
        <w:r w:rsidRPr="00131DAA">
          <w:rPr>
            <w:rFonts w:ascii="Helvetica" w:hAnsi="Helvetica" w:cs="Helvetica"/>
            <w:noProof/>
            <w:rPrChange w:id="774" w:author="KJ Chow" w:date="2021-05-14T01:08:00Z">
              <w:rPr>
                <w:rFonts w:ascii="Helvetica" w:hAnsi="Helvetica" w:cs="Helvetica"/>
                <w:noProof/>
              </w:rPr>
            </w:rPrChange>
          </w:rPr>
          <w:lastRenderedPageBreak/>
          <w:drawing>
            <wp:inline distT="0" distB="0" distL="0" distR="0" wp14:anchorId="5AC0585F" wp14:editId="200B1492">
              <wp:extent cx="5705006" cy="43148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07288" cy="4316551"/>
                      </a:xfrm>
                      <a:prstGeom prst="rect">
                        <a:avLst/>
                      </a:prstGeom>
                      <a:noFill/>
                      <a:ln>
                        <a:noFill/>
                      </a:ln>
                    </pic:spPr>
                  </pic:pic>
                </a:graphicData>
              </a:graphic>
            </wp:inline>
          </w:drawing>
        </w:r>
        <w:commentRangeEnd w:id="772"/>
        <w:r w:rsidRPr="00131DAA">
          <w:rPr>
            <w:rStyle w:val="CommentReference"/>
            <w:rFonts w:ascii="Helvetica" w:hAnsi="Helvetica" w:cs="Helvetica"/>
          </w:rPr>
          <w:commentReference w:id="772"/>
        </w:r>
      </w:ins>
    </w:p>
    <w:p w14:paraId="04279280" w14:textId="38A4C9D5" w:rsidR="001503CF" w:rsidRPr="00131DAA" w:rsidRDefault="001503CF">
      <w:pPr>
        <w:pStyle w:val="Caption"/>
        <w:jc w:val="center"/>
        <w:rPr>
          <w:rFonts w:ascii="Helvetica" w:hAnsi="Helvetica" w:cs="Helvetica"/>
          <w:b/>
          <w:bCs/>
          <w:sz w:val="20"/>
          <w:szCs w:val="20"/>
          <w:rPrChange w:id="775" w:author="KJ Chow" w:date="2021-05-14T01:10:00Z">
            <w:rPr/>
          </w:rPrChange>
        </w:rPr>
        <w:pPrChange w:id="776" w:author="KJ Chow" w:date="2021-05-14T00:57:00Z">
          <w:pPr>
            <w:jc w:val="both"/>
          </w:pPr>
        </w:pPrChange>
      </w:pPr>
      <w:bookmarkStart w:id="777" w:name="_Ref71846764"/>
      <w:ins w:id="778" w:author="KJ Chow" w:date="2021-05-14T00:57:00Z">
        <w:r w:rsidRPr="00131DAA">
          <w:rPr>
            <w:rFonts w:ascii="Helvetica" w:hAnsi="Helvetica" w:cs="Helvetica"/>
            <w:b/>
            <w:bCs/>
            <w:i w:val="0"/>
            <w:iCs w:val="0"/>
            <w:color w:val="auto"/>
            <w:sz w:val="20"/>
            <w:szCs w:val="20"/>
            <w:rPrChange w:id="779" w:author="KJ Chow" w:date="2021-05-14T01:10:00Z">
              <w:rPr>
                <w:rFonts w:ascii="Helvetica" w:hAnsi="Helvetica" w:cs="Helvetica"/>
                <w:b/>
                <w:bCs/>
              </w:rPr>
            </w:rPrChange>
          </w:rPr>
          <w:t xml:space="preserve">Figure </w:t>
        </w:r>
        <w:r w:rsidRPr="00131DAA">
          <w:rPr>
            <w:rFonts w:ascii="Helvetica" w:hAnsi="Helvetica" w:cs="Helvetica"/>
            <w:b/>
            <w:bCs/>
            <w:i w:val="0"/>
            <w:iCs w:val="0"/>
            <w:color w:val="auto"/>
            <w:sz w:val="20"/>
            <w:szCs w:val="20"/>
            <w:rPrChange w:id="780" w:author="KJ Chow" w:date="2021-05-14T01:10:00Z">
              <w:rPr>
                <w:rFonts w:ascii="Helvetica" w:hAnsi="Helvetica" w:cs="Helvetica"/>
                <w:b/>
                <w:bCs/>
              </w:rPr>
            </w:rPrChange>
          </w:rPr>
          <w:fldChar w:fldCharType="begin"/>
        </w:r>
        <w:r w:rsidRPr="00131DAA">
          <w:rPr>
            <w:rFonts w:ascii="Helvetica" w:hAnsi="Helvetica" w:cs="Helvetica"/>
            <w:b/>
            <w:bCs/>
            <w:i w:val="0"/>
            <w:iCs w:val="0"/>
            <w:color w:val="auto"/>
            <w:sz w:val="20"/>
            <w:szCs w:val="20"/>
            <w:rPrChange w:id="781" w:author="KJ Chow" w:date="2021-05-14T01:10:00Z">
              <w:rPr>
                <w:rFonts w:ascii="Helvetica" w:hAnsi="Helvetica" w:cs="Helvetica"/>
                <w:b/>
                <w:bCs/>
              </w:rPr>
            </w:rPrChange>
          </w:rPr>
          <w:instrText xml:space="preserve"> SEQ Figure \* ARABIC </w:instrText>
        </w:r>
        <w:r w:rsidRPr="00131DAA">
          <w:rPr>
            <w:rFonts w:ascii="Helvetica" w:hAnsi="Helvetica" w:cs="Helvetica"/>
            <w:b/>
            <w:bCs/>
            <w:i w:val="0"/>
            <w:iCs w:val="0"/>
            <w:color w:val="auto"/>
            <w:sz w:val="20"/>
            <w:szCs w:val="20"/>
            <w:rPrChange w:id="782" w:author="KJ Chow" w:date="2021-05-14T01:10:00Z">
              <w:rPr>
                <w:rFonts w:ascii="Helvetica" w:hAnsi="Helvetica" w:cs="Helvetica"/>
                <w:b/>
                <w:bCs/>
              </w:rPr>
            </w:rPrChange>
          </w:rPr>
          <w:fldChar w:fldCharType="separate"/>
        </w:r>
      </w:ins>
      <w:ins w:id="783" w:author="KJ Chow" w:date="2021-05-14T01:11:00Z">
        <w:r w:rsidR="00131DAA">
          <w:rPr>
            <w:rFonts w:ascii="Helvetica" w:hAnsi="Helvetica" w:cs="Helvetica"/>
            <w:b/>
            <w:bCs/>
            <w:i w:val="0"/>
            <w:iCs w:val="0"/>
            <w:noProof/>
            <w:color w:val="auto"/>
            <w:sz w:val="20"/>
            <w:szCs w:val="20"/>
          </w:rPr>
          <w:t>2</w:t>
        </w:r>
      </w:ins>
      <w:ins w:id="784" w:author="KJ Chow" w:date="2021-05-14T00:57:00Z">
        <w:r w:rsidRPr="00131DAA">
          <w:rPr>
            <w:rFonts w:ascii="Helvetica" w:hAnsi="Helvetica" w:cs="Helvetica"/>
            <w:b/>
            <w:bCs/>
            <w:i w:val="0"/>
            <w:iCs w:val="0"/>
            <w:color w:val="auto"/>
            <w:sz w:val="20"/>
            <w:szCs w:val="20"/>
            <w:rPrChange w:id="785" w:author="KJ Chow" w:date="2021-05-14T01:10:00Z">
              <w:rPr>
                <w:rFonts w:ascii="Helvetica" w:hAnsi="Helvetica" w:cs="Helvetica"/>
                <w:b/>
                <w:bCs/>
              </w:rPr>
            </w:rPrChange>
          </w:rPr>
          <w:fldChar w:fldCharType="end"/>
        </w:r>
        <w:bookmarkEnd w:id="777"/>
        <w:r w:rsidRPr="00131DAA">
          <w:rPr>
            <w:rFonts w:ascii="Helvetica" w:hAnsi="Helvetica" w:cs="Helvetica"/>
            <w:b/>
            <w:bCs/>
            <w:i w:val="0"/>
            <w:iCs w:val="0"/>
            <w:color w:val="auto"/>
            <w:sz w:val="20"/>
            <w:szCs w:val="20"/>
            <w:rPrChange w:id="786" w:author="KJ Chow" w:date="2021-05-14T01:10:00Z">
              <w:rPr>
                <w:rFonts w:ascii="Helvetica" w:hAnsi="Helvetica" w:cs="Helvetica"/>
                <w:b/>
                <w:bCs/>
              </w:rPr>
            </w:rPrChange>
          </w:rPr>
          <w:t xml:space="preserve"> Mechanical Efficiency contour plots against </w:t>
        </w:r>
      </w:ins>
      <m:oMath>
        <m:sSubSup>
          <m:sSubSupPr>
            <m:ctrlPr>
              <w:ins w:id="787" w:author="KJ Chow" w:date="2021-05-14T00:57:00Z">
                <w:rPr>
                  <w:rFonts w:ascii="Cambria Math" w:hAnsi="Cambria Math" w:cs="Helvetica"/>
                  <w:b/>
                  <w:bCs/>
                  <w:iCs w:val="0"/>
                  <w:color w:val="auto"/>
                  <w:sz w:val="20"/>
                  <w:szCs w:val="20"/>
                </w:rPr>
              </w:ins>
            </m:ctrlPr>
          </m:sSubSupPr>
          <m:e>
            <m:r>
              <w:ins w:id="788" w:author="KJ Chow" w:date="2021-05-14T00:57:00Z">
                <m:rPr>
                  <m:sty m:val="bi"/>
                </m:rPr>
                <w:rPr>
                  <w:rFonts w:ascii="Cambria Math" w:hAnsi="Cambria Math" w:cs="Helvetica"/>
                  <w:color w:val="auto"/>
                  <w:sz w:val="20"/>
                  <w:szCs w:val="20"/>
                  <w:rPrChange w:id="789" w:author="KJ Chow" w:date="2021-05-14T01:10:00Z">
                    <w:rPr>
                      <w:rFonts w:ascii="Cambria Math" w:hAnsi="Cambria Math" w:cs="Helvetica"/>
                    </w:rPr>
                  </w:rPrChange>
                </w:rPr>
                <m:t>Re</m:t>
              </w:ins>
            </m:r>
          </m:e>
          <m:sub>
            <m:r>
              <w:ins w:id="790" w:author="KJ Chow" w:date="2021-05-14T00:57:00Z">
                <m:rPr>
                  <m:sty m:val="bi"/>
                </m:rPr>
                <w:rPr>
                  <w:rFonts w:ascii="Cambria Math" w:hAnsi="Cambria Math" w:cs="Helvetica"/>
                  <w:color w:val="auto"/>
                  <w:sz w:val="20"/>
                  <w:szCs w:val="20"/>
                  <w:rPrChange w:id="791" w:author="KJ Chow" w:date="2021-05-14T01:10:00Z">
                    <w:rPr>
                      <w:rFonts w:ascii="Cambria Math" w:hAnsi="Cambria Math" w:cs="Helvetica"/>
                    </w:rPr>
                  </w:rPrChange>
                </w:rPr>
                <m:t>m</m:t>
              </w:ins>
            </m:r>
          </m:sub>
          <m:sup>
            <m:r>
              <w:ins w:id="792" w:author="KJ Chow" w:date="2021-05-14T00:57:00Z">
                <m:rPr>
                  <m:sty m:val="bi"/>
                </m:rPr>
                <w:rPr>
                  <w:rFonts w:ascii="Cambria Math" w:hAnsi="Cambria Math" w:cs="Helvetica"/>
                  <w:color w:val="auto"/>
                  <w:sz w:val="20"/>
                  <w:szCs w:val="20"/>
                  <w:rPrChange w:id="793" w:author="KJ Chow" w:date="2021-05-14T01:10:00Z">
                    <w:rPr>
                      <w:rFonts w:ascii="Cambria Math" w:hAnsi="Cambria Math" w:cs="Helvetica"/>
                    </w:rPr>
                  </w:rPrChange>
                </w:rPr>
                <m:t>*</m:t>
              </w:ins>
            </m:r>
          </m:sup>
        </m:sSubSup>
      </m:oMath>
      <w:ins w:id="794" w:author="KJ Chow" w:date="2021-05-14T00:57:00Z">
        <w:r w:rsidRPr="00131DAA">
          <w:rPr>
            <w:rFonts w:ascii="Helvetica" w:hAnsi="Helvetica" w:cs="Helvetica"/>
            <w:b/>
            <w:bCs/>
            <w:i w:val="0"/>
            <w:iCs w:val="0"/>
            <w:color w:val="auto"/>
            <w:sz w:val="20"/>
            <w:szCs w:val="20"/>
            <w:rPrChange w:id="795" w:author="KJ Chow" w:date="2021-05-14T01:10:00Z">
              <w:rPr>
                <w:rFonts w:ascii="Helvetica" w:hAnsi="Helvetica" w:cs="Helvetica"/>
                <w:b/>
                <w:bCs/>
              </w:rPr>
            </w:rPrChange>
          </w:rPr>
          <w:t xml:space="preserve"> and </w:t>
        </w:r>
      </w:ins>
      <m:oMath>
        <m:sSub>
          <m:sSubPr>
            <m:ctrlPr>
              <w:ins w:id="796" w:author="KJ Chow" w:date="2021-05-14T00:57:00Z">
                <w:rPr>
                  <w:rFonts w:ascii="Cambria Math" w:hAnsi="Cambria Math" w:cs="Helvetica"/>
                  <w:b/>
                  <w:bCs/>
                  <w:iCs w:val="0"/>
                  <w:color w:val="auto"/>
                  <w:sz w:val="20"/>
                  <w:szCs w:val="20"/>
                </w:rPr>
              </w:ins>
            </m:ctrlPr>
          </m:sSubPr>
          <m:e>
            <m:r>
              <w:ins w:id="797" w:author="KJ Chow" w:date="2021-05-14T00:57:00Z">
                <m:rPr>
                  <m:sty m:val="bi"/>
                </m:rPr>
                <w:rPr>
                  <w:rFonts w:ascii="Cambria Math" w:hAnsi="Cambria Math" w:cs="Helvetica"/>
                  <w:color w:val="auto"/>
                  <w:sz w:val="20"/>
                  <w:szCs w:val="20"/>
                  <w:rPrChange w:id="798" w:author="KJ Chow" w:date="2021-05-14T01:10:00Z">
                    <w:rPr>
                      <w:rFonts w:ascii="Cambria Math" w:hAnsi="Cambria Math" w:cs="Helvetica"/>
                    </w:rPr>
                  </w:rPrChange>
                </w:rPr>
                <m:t>W</m:t>
              </w:ins>
            </m:r>
          </m:e>
          <m:sub>
            <m:r>
              <w:ins w:id="799" w:author="KJ Chow" w:date="2021-05-14T00:57:00Z">
                <m:rPr>
                  <m:sty m:val="bi"/>
                </m:rPr>
                <w:rPr>
                  <w:rFonts w:ascii="Cambria Math" w:hAnsi="Cambria Math" w:cs="Helvetica"/>
                  <w:color w:val="auto"/>
                  <w:sz w:val="20"/>
                  <w:szCs w:val="20"/>
                  <w:rPrChange w:id="800" w:author="KJ Chow" w:date="2021-05-14T01:10:00Z">
                    <w:rPr>
                      <w:rFonts w:ascii="Cambria Math" w:hAnsi="Cambria Math" w:cs="Helvetica"/>
                    </w:rPr>
                  </w:rPrChange>
                </w:rPr>
                <m:t>0</m:t>
              </w:ins>
            </m:r>
          </m:sub>
        </m:sSub>
      </m:oMath>
      <w:ins w:id="801" w:author="KJ Chow" w:date="2021-05-14T00:57:00Z">
        <w:r w:rsidRPr="00131DAA">
          <w:rPr>
            <w:rFonts w:ascii="Helvetica" w:hAnsi="Helvetica" w:cs="Helvetica"/>
            <w:b/>
            <w:bCs/>
            <w:i w:val="0"/>
            <w:iCs w:val="0"/>
            <w:color w:val="auto"/>
            <w:sz w:val="20"/>
            <w:szCs w:val="20"/>
            <w:rPrChange w:id="802" w:author="KJ Chow" w:date="2021-05-14T01:10:00Z">
              <w:rPr>
                <w:rFonts w:ascii="Helvetica" w:hAnsi="Helvetica" w:cs="Helvetica"/>
                <w:b/>
                <w:bCs/>
              </w:rPr>
            </w:rPrChange>
          </w:rPr>
          <w:t xml:space="preserve"> at </w:t>
        </w:r>
      </w:ins>
      <m:oMath>
        <m:sSub>
          <m:sSubPr>
            <m:ctrlPr>
              <w:ins w:id="803" w:author="KJ Chow" w:date="2021-05-14T00:57:00Z">
                <w:rPr>
                  <w:rFonts w:ascii="Cambria Math" w:hAnsi="Cambria Math" w:cs="Helvetica"/>
                  <w:b/>
                  <w:bCs/>
                  <w:iCs w:val="0"/>
                  <w:color w:val="auto"/>
                  <w:sz w:val="20"/>
                  <w:szCs w:val="20"/>
                </w:rPr>
              </w:ins>
            </m:ctrlPr>
          </m:sSubPr>
          <m:e>
            <m:r>
              <w:ins w:id="804" w:author="KJ Chow" w:date="2021-05-14T00:57:00Z">
                <m:rPr>
                  <m:sty m:val="bi"/>
                </m:rPr>
                <w:rPr>
                  <w:rFonts w:ascii="Cambria Math" w:hAnsi="Cambria Math" w:cs="Helvetica"/>
                  <w:color w:val="auto"/>
                  <w:sz w:val="20"/>
                  <w:szCs w:val="20"/>
                  <w:rPrChange w:id="805" w:author="KJ Chow" w:date="2021-05-14T01:10:00Z">
                    <w:rPr>
                      <w:rFonts w:ascii="Cambria Math" w:hAnsi="Cambria Math" w:cs="Helvetica"/>
                    </w:rPr>
                  </w:rPrChange>
                </w:rPr>
                <m:t>V</m:t>
              </w:ins>
            </m:r>
          </m:e>
          <m:sub>
            <m:r>
              <w:ins w:id="806" w:author="KJ Chow" w:date="2021-05-14T00:57:00Z">
                <m:rPr>
                  <m:sty m:val="bi"/>
                </m:rPr>
                <w:rPr>
                  <w:rFonts w:ascii="Cambria Math" w:hAnsi="Cambria Math" w:cs="Helvetica"/>
                  <w:color w:val="auto"/>
                  <w:sz w:val="20"/>
                  <w:szCs w:val="20"/>
                  <w:rPrChange w:id="807" w:author="KJ Chow" w:date="2021-05-14T01:10:00Z">
                    <w:rPr>
                      <w:rFonts w:ascii="Cambria Math" w:hAnsi="Cambria Math" w:cs="Helvetica"/>
                    </w:rPr>
                  </w:rPrChange>
                </w:rPr>
                <m:t>r</m:t>
              </w:ins>
            </m:r>
            <m:r>
              <w:ins w:id="808" w:author="KJ Chow" w:date="2021-05-14T00:57:00Z">
                <m:rPr>
                  <m:sty m:val="bi"/>
                </m:rPr>
                <w:rPr>
                  <w:rFonts w:ascii="Cambria Math" w:hAnsi="Cambria Math" w:cs="Helvetica"/>
                  <w:color w:val="auto"/>
                  <w:sz w:val="20"/>
                  <w:szCs w:val="20"/>
                  <w:rPrChange w:id="809" w:author="KJ Chow" w:date="2021-05-14T01:10:00Z">
                    <w:rPr>
                      <w:rFonts w:ascii="Cambria Math" w:hAnsi="Cambria Math" w:cs="Helvetica"/>
                    </w:rPr>
                  </w:rPrChange>
                </w:rPr>
                <m:t>0</m:t>
              </w:ins>
            </m:r>
          </m:sub>
        </m:sSub>
      </m:oMath>
      <w:ins w:id="810" w:author="KJ Chow" w:date="2021-05-14T00:57:00Z">
        <w:r w:rsidRPr="00131DAA">
          <w:rPr>
            <w:rFonts w:ascii="Helvetica" w:hAnsi="Helvetica" w:cs="Helvetica"/>
            <w:b/>
            <w:bCs/>
            <w:i w:val="0"/>
            <w:iCs w:val="0"/>
            <w:color w:val="auto"/>
            <w:sz w:val="20"/>
            <w:szCs w:val="20"/>
            <w:rPrChange w:id="811" w:author="KJ Chow" w:date="2021-05-14T01:10:00Z">
              <w:rPr>
                <w:rFonts w:ascii="Helvetica" w:hAnsi="Helvetica" w:cs="Helvetica"/>
                <w:b/>
                <w:bCs/>
              </w:rPr>
            </w:rPrChange>
          </w:rPr>
          <w:t xml:space="preserve"> = 0.05, with (</w:t>
        </w:r>
        <w:r w:rsidRPr="00131DAA">
          <w:rPr>
            <w:rFonts w:ascii="Helvetica" w:hAnsi="Helvetica" w:cs="Helvetica"/>
            <w:b/>
            <w:bCs/>
            <w:i w:val="0"/>
            <w:iCs w:val="0"/>
            <w:noProof/>
            <w:color w:val="auto"/>
            <w:sz w:val="20"/>
            <w:szCs w:val="20"/>
            <w:rPrChange w:id="812" w:author="KJ Chow" w:date="2021-05-14T01:10:00Z">
              <w:rPr>
                <w:rFonts w:ascii="Helvetica" w:hAnsi="Helvetica" w:cs="Helvetica"/>
                <w:b/>
                <w:bCs/>
                <w:noProof/>
              </w:rPr>
            </w:rPrChange>
          </w:rPr>
          <w:t>a) 0.1, (b) 0.2, (c) 0.3 and (d) 0.4 radius ratio.</w:t>
        </w:r>
      </w:ins>
    </w:p>
    <w:p w14:paraId="38B1044D" w14:textId="0B06EF04" w:rsidR="006D76C0" w:rsidRPr="00131DAA" w:rsidDel="001503CF" w:rsidRDefault="006D76C0" w:rsidP="001503CF">
      <w:pPr>
        <w:spacing w:after="120"/>
        <w:jc w:val="both"/>
        <w:rPr>
          <w:del w:id="813" w:author="KJ Chow" w:date="2021-05-14T00:56:00Z"/>
          <w:rFonts w:ascii="Helvetica" w:hAnsi="Helvetica" w:cs="Helvetica"/>
        </w:rPr>
      </w:pPr>
      <w:r w:rsidRPr="00131DAA">
        <w:rPr>
          <w:rFonts w:ascii="Helvetica" w:eastAsiaTheme="minorEastAsia" w:hAnsi="Helvetica" w:cs="Helvetica"/>
        </w:rPr>
        <w:t xml:space="preserve">Aside from that, minimising inter-disc spacing can greatly improve turbine performance, due to its squared term dependence </w:t>
      </w:r>
      <w:r w:rsidR="00154698" w:rsidRPr="00131DAA">
        <w:rPr>
          <w:rFonts w:ascii="Helvetica" w:eastAsiaTheme="minorEastAsia" w:hAnsi="Helvetica" w:cs="Helvetica"/>
        </w:rPr>
        <w:t>within</w:t>
      </w:r>
      <w:r w:rsidRPr="00131DAA">
        <w:rPr>
          <w:rFonts w:ascii="Helvetica" w:eastAsiaTheme="minorEastAsia" w:hAnsi="Helvetica" w:cs="Helvetica"/>
        </w:rPr>
        <w:t xml:space="preserve"> </w:t>
      </w:r>
      <m:oMath>
        <m:sSubSup>
          <m:sSubSupPr>
            <m:ctrlPr>
              <w:rPr>
                <w:rFonts w:ascii="Cambria Math" w:hAnsi="Cambria Math" w:cs="Helvetica"/>
                <w:i/>
              </w:rPr>
            </m:ctrlPr>
          </m:sSubSupPr>
          <m:e>
            <m:r>
              <w:rPr>
                <w:rFonts w:ascii="Cambria Math" w:hAnsi="Cambria Math" w:cs="Helvetica"/>
                <w:rPrChange w:id="814" w:author="KJ Chow" w:date="2021-05-14T01:08:00Z">
                  <w:rPr>
                    <w:rFonts w:ascii="Cambria Math" w:hAnsi="Cambria Math" w:cs="Helvetica"/>
                  </w:rPr>
                </w:rPrChange>
              </w:rPr>
              <m:t>Re</m:t>
            </m:r>
          </m:e>
          <m:sub>
            <m:r>
              <w:rPr>
                <w:rFonts w:ascii="Cambria Math" w:hAnsi="Cambria Math" w:cs="Helvetica"/>
                <w:rPrChange w:id="815" w:author="KJ Chow" w:date="2021-05-14T01:08:00Z">
                  <w:rPr>
                    <w:rFonts w:ascii="Cambria Math" w:hAnsi="Cambria Math" w:cs="Helvetica"/>
                  </w:rPr>
                </w:rPrChange>
              </w:rPr>
              <m:t>m</m:t>
            </m:r>
          </m:sub>
          <m:sup>
            <m:r>
              <w:rPr>
                <w:rFonts w:ascii="Cambria Math" w:hAnsi="Cambria Math" w:cs="Helvetica"/>
                <w:rPrChange w:id="816" w:author="KJ Chow" w:date="2021-05-14T01:08:00Z">
                  <w:rPr>
                    <w:rFonts w:ascii="Cambria Math" w:hAnsi="Cambria Math" w:cs="Helvetica"/>
                  </w:rPr>
                </w:rPrChange>
              </w:rPr>
              <m:t>*</m:t>
            </m:r>
          </m:sup>
        </m:sSubSup>
      </m:oMath>
      <w:r w:rsidRPr="00131DAA">
        <w:rPr>
          <w:rFonts w:ascii="Helvetica" w:eastAsiaTheme="minorEastAsia" w:hAnsi="Helvetica" w:cs="Helvetica"/>
        </w:rPr>
        <w:t xml:space="preserve">. This result was well expected as smaller disc spacing give rise to higher fluid velocity per channel, increasing the near wall velocity gradient leading to higher shearing power. </w:t>
      </w:r>
      <w:r w:rsidR="00154698" w:rsidRPr="00131DAA">
        <w:rPr>
          <w:rFonts w:ascii="Helvetica" w:eastAsiaTheme="minorEastAsia" w:hAnsi="Helvetica" w:cs="Helvetica"/>
        </w:rPr>
        <w:t>This reasoning was also supported by many literature studies as such, our team straight off implement the smallest manufacturable disc spacing which was set to 0.2mm.</w:t>
      </w:r>
    </w:p>
    <w:p w14:paraId="240C2E18" w14:textId="77777777" w:rsidR="001503CF" w:rsidRPr="00131DAA" w:rsidRDefault="001503CF">
      <w:pPr>
        <w:spacing w:after="120"/>
        <w:jc w:val="both"/>
        <w:rPr>
          <w:ins w:id="817" w:author="KJ Chow" w:date="2021-05-14T00:56:00Z"/>
          <w:rFonts w:ascii="Helvetica" w:hAnsi="Helvetica" w:cs="Helvetica"/>
          <w:rPrChange w:id="818" w:author="KJ Chow" w:date="2021-05-14T01:08:00Z">
            <w:rPr>
              <w:ins w:id="819" w:author="KJ Chow" w:date="2021-05-14T00:56:00Z"/>
            </w:rPr>
          </w:rPrChange>
        </w:rPr>
        <w:pPrChange w:id="820" w:author="KJ Chow" w:date="2021-05-14T00:27:00Z">
          <w:pPr>
            <w:jc w:val="both"/>
          </w:pPr>
        </w:pPrChange>
      </w:pPr>
    </w:p>
    <w:p w14:paraId="5406ED49" w14:textId="64F0BBCB" w:rsidR="00144064" w:rsidRPr="00131DAA" w:rsidRDefault="00144064" w:rsidP="001503CF">
      <w:pPr>
        <w:spacing w:after="120"/>
        <w:jc w:val="both"/>
        <w:rPr>
          <w:ins w:id="821" w:author="KJ Chow" w:date="2021-05-14T01:06:00Z"/>
          <w:rFonts w:ascii="Helvetica" w:hAnsi="Helvetica" w:cs="Helvetica"/>
        </w:rPr>
      </w:pPr>
      <w:r w:rsidRPr="00131DAA">
        <w:rPr>
          <w:rFonts w:ascii="Helvetica" w:hAnsi="Helvetica" w:cs="Helvetica"/>
        </w:rPr>
        <w:t xml:space="preserve">Furthermore, the plots also imply that smaller radius ratio will generally give better turbine performance. At a fixed rotor outer radius, smaller ratio signifies greater surface exposure and thus, higher fluid momentum transfer to disc rotations. The above observation justifies our rotor radius dimensions, where we intend to maximise the ratio as much as possible. This however is limited by a few factors such as the imposed manufacturing limit which fixed the maximum outer radius; as well as choked flow occurrence which in turns restrained the minimum feasible inner radius. In </w:t>
      </w:r>
      <w:r w:rsidR="00B90395" w:rsidRPr="00131DAA">
        <w:rPr>
          <w:rFonts w:ascii="Helvetica" w:hAnsi="Helvetica" w:cs="Helvetica"/>
        </w:rPr>
        <w:t>this investigation</w:t>
      </w:r>
      <w:r w:rsidRPr="00131DAA">
        <w:rPr>
          <w:rFonts w:ascii="Helvetica" w:hAnsi="Helvetica" w:cs="Helvetica"/>
        </w:rPr>
        <w:t xml:space="preserve">, we </w:t>
      </w:r>
      <w:r w:rsidR="00B90395" w:rsidRPr="00131DAA">
        <w:rPr>
          <w:rFonts w:ascii="Helvetica" w:hAnsi="Helvetica" w:cs="Helvetica"/>
        </w:rPr>
        <w:t xml:space="preserve">have </w:t>
      </w:r>
      <w:r w:rsidRPr="00131DAA">
        <w:rPr>
          <w:rFonts w:ascii="Helvetica" w:hAnsi="Helvetica" w:cs="Helvetica"/>
        </w:rPr>
        <w:t xml:space="preserve">concluded that a fixed radius ratio of 0.3 would be a good balance between those two </w:t>
      </w:r>
      <w:r w:rsidR="00B90395" w:rsidRPr="00131DAA">
        <w:rPr>
          <w:rFonts w:ascii="Helvetica" w:hAnsi="Helvetica" w:cs="Helvetica"/>
        </w:rPr>
        <w:t>aspects to provide a good feasible range of manufacturable design simulations.</w:t>
      </w:r>
    </w:p>
    <w:p w14:paraId="6BD3EEFB" w14:textId="77777777" w:rsidR="00F02566" w:rsidRPr="00131DAA" w:rsidRDefault="00F02566" w:rsidP="00F02566">
      <w:pPr>
        <w:keepNext/>
        <w:spacing w:after="0" w:line="259" w:lineRule="auto"/>
        <w:jc w:val="center"/>
        <w:rPr>
          <w:ins w:id="822" w:author="KJ Chow" w:date="2021-05-14T01:06:00Z"/>
          <w:rFonts w:ascii="Helvetica" w:hAnsi="Helvetica" w:cs="Helvetica"/>
        </w:rPr>
      </w:pPr>
      <w:ins w:id="823" w:author="KJ Chow" w:date="2021-05-14T01:06:00Z">
        <w:r w:rsidRPr="00131DAA">
          <w:rPr>
            <w:rFonts w:ascii="Helvetica" w:hAnsi="Helvetica" w:cs="Helvetica"/>
            <w:noProof/>
            <w:rPrChange w:id="824" w:author="KJ Chow" w:date="2021-05-14T01:08:00Z">
              <w:rPr>
                <w:rFonts w:ascii="Helvetica" w:hAnsi="Helvetica" w:cs="Helvetica"/>
                <w:noProof/>
              </w:rPr>
            </w:rPrChange>
          </w:rPr>
          <w:lastRenderedPageBreak/>
          <w:drawing>
            <wp:inline distT="0" distB="0" distL="0" distR="0" wp14:anchorId="31086FBA" wp14:editId="2BB3116E">
              <wp:extent cx="4343400" cy="269202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52507" cy="2697669"/>
                      </a:xfrm>
                      <a:prstGeom prst="rect">
                        <a:avLst/>
                      </a:prstGeom>
                      <a:noFill/>
                      <a:ln>
                        <a:noFill/>
                      </a:ln>
                    </pic:spPr>
                  </pic:pic>
                </a:graphicData>
              </a:graphic>
            </wp:inline>
          </w:drawing>
        </w:r>
      </w:ins>
    </w:p>
    <w:p w14:paraId="02615A5A" w14:textId="17BCEB65" w:rsidR="00F02566" w:rsidRPr="00131DAA" w:rsidRDefault="00F02566">
      <w:pPr>
        <w:pStyle w:val="Caption"/>
        <w:jc w:val="center"/>
        <w:rPr>
          <w:rFonts w:ascii="Helvetica" w:hAnsi="Helvetica" w:cs="Helvetica"/>
          <w:b/>
          <w:bCs/>
          <w:rPrChange w:id="825" w:author="KJ Chow" w:date="2021-05-14T01:08:00Z">
            <w:rPr>
              <w:rFonts w:ascii="Helvetica" w:hAnsi="Helvetica" w:cs="Helvetica"/>
            </w:rPr>
          </w:rPrChange>
        </w:rPr>
        <w:pPrChange w:id="826" w:author="KJ Chow" w:date="2021-05-14T01:06:00Z">
          <w:pPr>
            <w:keepNext/>
            <w:jc w:val="both"/>
          </w:pPr>
        </w:pPrChange>
      </w:pPr>
      <w:bookmarkStart w:id="827" w:name="_Ref71846823"/>
      <w:ins w:id="828" w:author="KJ Chow" w:date="2021-05-14T01:06:00Z">
        <w:r w:rsidRPr="00131DAA">
          <w:rPr>
            <w:rFonts w:ascii="Helvetica" w:hAnsi="Helvetica" w:cs="Helvetica"/>
            <w:b/>
            <w:bCs/>
            <w:i w:val="0"/>
            <w:iCs w:val="0"/>
            <w:color w:val="auto"/>
            <w:rPrChange w:id="829" w:author="KJ Chow" w:date="2021-05-14T01:08:00Z">
              <w:rPr>
                <w:rFonts w:ascii="Helvetica" w:hAnsi="Helvetica" w:cs="Helvetica"/>
                <w:b/>
                <w:bCs/>
                <w:i/>
                <w:iCs/>
              </w:rPr>
            </w:rPrChange>
          </w:rPr>
          <w:t>F</w:t>
        </w:r>
        <w:r w:rsidRPr="00131DAA">
          <w:rPr>
            <w:rFonts w:ascii="Helvetica" w:hAnsi="Helvetica" w:cs="Helvetica"/>
            <w:b/>
            <w:bCs/>
            <w:i w:val="0"/>
            <w:iCs w:val="0"/>
            <w:color w:val="auto"/>
            <w:sz w:val="20"/>
            <w:szCs w:val="20"/>
            <w:rPrChange w:id="830" w:author="KJ Chow" w:date="2021-05-14T01:10:00Z">
              <w:rPr>
                <w:rFonts w:ascii="Helvetica" w:hAnsi="Helvetica" w:cs="Helvetica"/>
                <w:b/>
                <w:bCs/>
                <w:i/>
                <w:iCs/>
              </w:rPr>
            </w:rPrChange>
          </w:rPr>
          <w:t xml:space="preserve">igure </w:t>
        </w:r>
        <w:r w:rsidRPr="00131DAA">
          <w:rPr>
            <w:rFonts w:ascii="Helvetica" w:hAnsi="Helvetica" w:cs="Helvetica"/>
            <w:b/>
            <w:bCs/>
            <w:i w:val="0"/>
            <w:iCs w:val="0"/>
            <w:color w:val="auto"/>
            <w:sz w:val="20"/>
            <w:szCs w:val="20"/>
            <w:rPrChange w:id="831" w:author="KJ Chow" w:date="2021-05-14T01:10:00Z">
              <w:rPr>
                <w:rFonts w:ascii="Helvetica" w:hAnsi="Helvetica" w:cs="Helvetica"/>
                <w:b/>
                <w:bCs/>
                <w:i/>
                <w:iCs/>
              </w:rPr>
            </w:rPrChange>
          </w:rPr>
          <w:fldChar w:fldCharType="begin"/>
        </w:r>
        <w:r w:rsidRPr="00131DAA">
          <w:rPr>
            <w:rFonts w:ascii="Helvetica" w:hAnsi="Helvetica" w:cs="Helvetica"/>
            <w:b/>
            <w:bCs/>
            <w:i w:val="0"/>
            <w:iCs w:val="0"/>
            <w:color w:val="auto"/>
            <w:sz w:val="20"/>
            <w:szCs w:val="20"/>
            <w:rPrChange w:id="832" w:author="KJ Chow" w:date="2021-05-14T01:10:00Z">
              <w:rPr>
                <w:rFonts w:ascii="Helvetica" w:hAnsi="Helvetica" w:cs="Helvetica"/>
                <w:b/>
                <w:bCs/>
                <w:i/>
                <w:iCs/>
              </w:rPr>
            </w:rPrChange>
          </w:rPr>
          <w:instrText xml:space="preserve"> SEQ Figure \* ARABIC </w:instrText>
        </w:r>
        <w:r w:rsidRPr="00131DAA">
          <w:rPr>
            <w:rFonts w:ascii="Helvetica" w:hAnsi="Helvetica" w:cs="Helvetica"/>
            <w:b/>
            <w:bCs/>
            <w:i w:val="0"/>
            <w:iCs w:val="0"/>
            <w:color w:val="auto"/>
            <w:sz w:val="20"/>
            <w:szCs w:val="20"/>
            <w:rPrChange w:id="833" w:author="KJ Chow" w:date="2021-05-14T01:10:00Z">
              <w:rPr>
                <w:rFonts w:ascii="Helvetica" w:hAnsi="Helvetica" w:cs="Helvetica"/>
                <w:b/>
                <w:bCs/>
                <w:i/>
                <w:iCs/>
                <w:noProof/>
              </w:rPr>
            </w:rPrChange>
          </w:rPr>
          <w:fldChar w:fldCharType="separate"/>
        </w:r>
      </w:ins>
      <w:ins w:id="834" w:author="KJ Chow" w:date="2021-05-14T01:11:00Z">
        <w:r w:rsidR="00131DAA">
          <w:rPr>
            <w:rFonts w:ascii="Helvetica" w:hAnsi="Helvetica" w:cs="Helvetica"/>
            <w:b/>
            <w:bCs/>
            <w:i w:val="0"/>
            <w:iCs w:val="0"/>
            <w:noProof/>
            <w:color w:val="auto"/>
            <w:sz w:val="20"/>
            <w:szCs w:val="20"/>
          </w:rPr>
          <w:t>3</w:t>
        </w:r>
      </w:ins>
      <w:ins w:id="835" w:author="KJ Chow" w:date="2021-05-14T01:06:00Z">
        <w:r w:rsidRPr="00131DAA">
          <w:rPr>
            <w:rFonts w:ascii="Helvetica" w:hAnsi="Helvetica" w:cs="Helvetica"/>
            <w:b/>
            <w:bCs/>
            <w:i w:val="0"/>
            <w:iCs w:val="0"/>
            <w:noProof/>
            <w:color w:val="auto"/>
            <w:sz w:val="20"/>
            <w:szCs w:val="20"/>
            <w:rPrChange w:id="836" w:author="KJ Chow" w:date="2021-05-14T01:10:00Z">
              <w:rPr>
                <w:rFonts w:ascii="Helvetica" w:hAnsi="Helvetica" w:cs="Helvetica"/>
                <w:b/>
                <w:bCs/>
                <w:i/>
                <w:iCs/>
                <w:noProof/>
              </w:rPr>
            </w:rPrChange>
          </w:rPr>
          <w:fldChar w:fldCharType="end"/>
        </w:r>
        <w:bookmarkEnd w:id="827"/>
        <w:r w:rsidRPr="00131DAA">
          <w:rPr>
            <w:rFonts w:ascii="Helvetica" w:hAnsi="Helvetica" w:cs="Helvetica"/>
            <w:b/>
            <w:bCs/>
            <w:i w:val="0"/>
            <w:iCs w:val="0"/>
            <w:color w:val="auto"/>
            <w:sz w:val="20"/>
            <w:szCs w:val="20"/>
            <w:rPrChange w:id="837" w:author="KJ Chow" w:date="2021-05-14T01:10:00Z">
              <w:rPr>
                <w:rFonts w:ascii="Helvetica" w:hAnsi="Helvetica" w:cs="Helvetica"/>
                <w:b/>
                <w:bCs/>
                <w:i/>
                <w:iCs/>
              </w:rPr>
            </w:rPrChange>
          </w:rPr>
          <w:t xml:space="preserve"> Cross sectional view and (b) Rendered Isometric view of the volute casing tesla turbine design.</w:t>
        </w:r>
      </w:ins>
    </w:p>
    <w:p w14:paraId="2874D23C" w14:textId="02A420ED" w:rsidR="002F7E83" w:rsidRPr="00131DAA" w:rsidDel="001503CF" w:rsidRDefault="002F7E83" w:rsidP="002F7E83">
      <w:pPr>
        <w:keepNext/>
        <w:jc w:val="center"/>
        <w:rPr>
          <w:del w:id="838" w:author="KJ Chow" w:date="2021-05-14T00:57:00Z"/>
          <w:rFonts w:ascii="Helvetica" w:hAnsi="Helvetica" w:cs="Helvetica"/>
        </w:rPr>
      </w:pPr>
      <w:commentRangeStart w:id="839"/>
      <w:del w:id="840" w:author="KJ Chow" w:date="2021-05-14T00:02:00Z">
        <w:r w:rsidRPr="00131DAA" w:rsidDel="005F0FC8">
          <w:rPr>
            <w:rFonts w:ascii="Helvetica" w:hAnsi="Helvetica" w:cs="Helvetica"/>
            <w:noProof/>
            <w:rPrChange w:id="841" w:author="KJ Chow" w:date="2021-05-14T01:08:00Z">
              <w:rPr>
                <w:rFonts w:ascii="Helvetica" w:hAnsi="Helvetica" w:cs="Helvetica"/>
                <w:noProof/>
              </w:rPr>
            </w:rPrChange>
          </w:rPr>
          <w:drawing>
            <wp:inline distT="0" distB="0" distL="0" distR="0" wp14:anchorId="4870E582" wp14:editId="5CDC08F4">
              <wp:extent cx="4597400" cy="316119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01259" cy="3163843"/>
                      </a:xfrm>
                      <a:prstGeom prst="rect">
                        <a:avLst/>
                      </a:prstGeom>
                      <a:noFill/>
                      <a:ln>
                        <a:noFill/>
                      </a:ln>
                    </pic:spPr>
                  </pic:pic>
                </a:graphicData>
              </a:graphic>
            </wp:inline>
          </w:drawing>
        </w:r>
      </w:del>
      <w:commentRangeEnd w:id="839"/>
      <w:del w:id="842" w:author="KJ Chow" w:date="2021-05-14T00:57:00Z">
        <w:r w:rsidR="00D00C64" w:rsidRPr="00131DAA" w:rsidDel="001503CF">
          <w:rPr>
            <w:rStyle w:val="CommentReference"/>
            <w:rFonts w:ascii="Helvetica" w:hAnsi="Helvetica" w:cs="Helvetica"/>
            <w:rPrChange w:id="843" w:author="KJ Chow" w:date="2021-05-14T01:08:00Z">
              <w:rPr>
                <w:rStyle w:val="CommentReference"/>
              </w:rPr>
            </w:rPrChange>
          </w:rPr>
          <w:commentReference w:id="839"/>
        </w:r>
      </w:del>
    </w:p>
    <w:p w14:paraId="448154D1" w14:textId="1A120C40" w:rsidR="002F7E83" w:rsidRPr="00131DAA" w:rsidDel="001503CF" w:rsidRDefault="002F7E83" w:rsidP="002F7E83">
      <w:pPr>
        <w:pStyle w:val="Caption"/>
        <w:jc w:val="center"/>
        <w:rPr>
          <w:del w:id="844" w:author="KJ Chow" w:date="2021-05-14T00:57:00Z"/>
          <w:rFonts w:ascii="Helvetica" w:hAnsi="Helvetica" w:cs="Helvetica"/>
          <w:b/>
          <w:bCs/>
          <w:i w:val="0"/>
          <w:iCs w:val="0"/>
          <w:color w:val="auto"/>
        </w:rPr>
      </w:pPr>
      <w:bookmarkStart w:id="845" w:name="_Ref71845043"/>
      <w:del w:id="846" w:author="KJ Chow" w:date="2021-05-14T00:57:00Z">
        <w:r w:rsidRPr="00131DAA" w:rsidDel="001503CF">
          <w:rPr>
            <w:rFonts w:ascii="Helvetica" w:hAnsi="Helvetica" w:cs="Helvetica"/>
            <w:b/>
            <w:bCs/>
          </w:rPr>
          <w:delText xml:space="preserve">Figure </w:delText>
        </w:r>
        <w:r w:rsidRPr="00131DAA" w:rsidDel="001503CF">
          <w:rPr>
            <w:rFonts w:ascii="Helvetica" w:hAnsi="Helvetica" w:cs="Helvetica"/>
            <w:b/>
            <w:bCs/>
            <w:rPrChange w:id="847" w:author="KJ Chow" w:date="2021-05-14T01:08:00Z">
              <w:rPr>
                <w:rFonts w:ascii="Helvetica" w:hAnsi="Helvetica" w:cs="Helvetica"/>
                <w:b/>
                <w:bCs/>
              </w:rPr>
            </w:rPrChange>
          </w:rPr>
          <w:fldChar w:fldCharType="begin"/>
        </w:r>
        <w:r w:rsidRPr="00131DAA" w:rsidDel="001503CF">
          <w:rPr>
            <w:rFonts w:ascii="Helvetica" w:hAnsi="Helvetica" w:cs="Helvetica"/>
            <w:b/>
            <w:bCs/>
          </w:rPr>
          <w:delInstrText xml:space="preserve"> SEQ Figure \* ARABIC </w:delInstrText>
        </w:r>
        <w:r w:rsidRPr="00131DAA" w:rsidDel="001503CF">
          <w:rPr>
            <w:rFonts w:ascii="Helvetica" w:hAnsi="Helvetica" w:cs="Helvetica"/>
            <w:b/>
            <w:bCs/>
            <w:rPrChange w:id="848" w:author="KJ Chow" w:date="2021-05-14T01:08:00Z">
              <w:rPr>
                <w:rFonts w:ascii="Helvetica" w:hAnsi="Helvetica" w:cs="Helvetica"/>
                <w:b/>
                <w:bCs/>
              </w:rPr>
            </w:rPrChange>
          </w:rPr>
          <w:fldChar w:fldCharType="separate"/>
        </w:r>
      </w:del>
      <w:del w:id="849" w:author="KJ Chow" w:date="2021-05-14T00:01:00Z">
        <w:r w:rsidR="00983325" w:rsidRPr="00131DAA" w:rsidDel="005F0FC8">
          <w:rPr>
            <w:rFonts w:ascii="Helvetica" w:hAnsi="Helvetica" w:cs="Helvetica"/>
            <w:b/>
            <w:bCs/>
            <w:noProof/>
          </w:rPr>
          <w:delText>4</w:delText>
        </w:r>
      </w:del>
      <w:del w:id="850" w:author="KJ Chow" w:date="2021-05-14T00:57:00Z">
        <w:r w:rsidRPr="00131DAA" w:rsidDel="001503CF">
          <w:rPr>
            <w:rFonts w:ascii="Helvetica" w:hAnsi="Helvetica" w:cs="Helvetica"/>
            <w:b/>
            <w:bCs/>
            <w:rPrChange w:id="851" w:author="KJ Chow" w:date="2021-05-14T01:08:00Z">
              <w:rPr>
                <w:rFonts w:ascii="Helvetica" w:hAnsi="Helvetica" w:cs="Helvetica"/>
                <w:b/>
                <w:bCs/>
              </w:rPr>
            </w:rPrChange>
          </w:rPr>
          <w:fldChar w:fldCharType="end"/>
        </w:r>
        <w:bookmarkEnd w:id="845"/>
        <w:r w:rsidRPr="00131DAA" w:rsidDel="001503CF">
          <w:rPr>
            <w:rFonts w:ascii="Helvetica" w:hAnsi="Helvetica" w:cs="Helvetica"/>
            <w:b/>
            <w:bCs/>
          </w:rPr>
          <w:delText xml:space="preserve"> Mechanical Efficiency contour plots against </w:delText>
        </w:r>
      </w:del>
      <m:oMath>
        <m:sSubSup>
          <m:sSubSupPr>
            <m:ctrlPr>
              <w:del w:id="852" w:author="KJ Chow" w:date="2021-05-14T00:57:00Z">
                <w:rPr>
                  <w:rFonts w:ascii="Cambria Math" w:hAnsi="Cambria Math" w:cs="Helvetica"/>
                  <w:b/>
                  <w:bCs/>
                  <w:iCs w:val="0"/>
                  <w:color w:val="auto"/>
                </w:rPr>
              </w:del>
            </m:ctrlPr>
          </m:sSubSupPr>
          <m:e>
            <m:r>
              <w:del w:id="853" w:author="KJ Chow" w:date="2021-05-14T00:57:00Z">
                <m:rPr>
                  <m:sty m:val="b"/>
                </m:rPr>
                <w:rPr>
                  <w:rFonts w:ascii="Cambria Math" w:hAnsi="Cambria Math" w:cs="Helvetica"/>
                  <w:rPrChange w:id="854" w:author="KJ Chow" w:date="2021-05-14T01:08:00Z">
                    <w:rPr>
                      <w:rFonts w:ascii="Cambria Math" w:hAnsi="Cambria Math" w:cs="Helvetica"/>
                    </w:rPr>
                  </w:rPrChange>
                </w:rPr>
                <m:t>Re</m:t>
              </w:del>
            </m:r>
          </m:e>
          <m:sub>
            <m:r>
              <w:del w:id="855" w:author="KJ Chow" w:date="2021-05-14T00:57:00Z">
                <m:rPr>
                  <m:sty m:val="b"/>
                </m:rPr>
                <w:rPr>
                  <w:rFonts w:ascii="Cambria Math" w:hAnsi="Cambria Math" w:cs="Helvetica"/>
                  <w:rPrChange w:id="856" w:author="KJ Chow" w:date="2021-05-14T01:08:00Z">
                    <w:rPr>
                      <w:rFonts w:ascii="Cambria Math" w:hAnsi="Cambria Math" w:cs="Helvetica"/>
                    </w:rPr>
                  </w:rPrChange>
                </w:rPr>
                <m:t>m</m:t>
              </w:del>
            </m:r>
          </m:sub>
          <m:sup>
            <m:r>
              <w:del w:id="857" w:author="KJ Chow" w:date="2021-05-14T00:57:00Z">
                <m:rPr>
                  <m:sty m:val="b"/>
                </m:rPr>
                <w:rPr>
                  <w:rFonts w:ascii="Cambria Math" w:hAnsi="Cambria Math" w:cs="Helvetica"/>
                  <w:rPrChange w:id="858" w:author="KJ Chow" w:date="2021-05-14T01:08:00Z">
                    <w:rPr>
                      <w:rFonts w:ascii="Cambria Math" w:hAnsi="Cambria Math" w:cs="Helvetica"/>
                    </w:rPr>
                  </w:rPrChange>
                </w:rPr>
                <m:t>*</m:t>
              </w:del>
            </m:r>
          </m:sup>
        </m:sSubSup>
      </m:oMath>
      <w:del w:id="859" w:author="KJ Chow" w:date="2021-05-14T00:57:00Z">
        <w:r w:rsidRPr="00131DAA" w:rsidDel="001503CF">
          <w:rPr>
            <w:rFonts w:ascii="Helvetica" w:hAnsi="Helvetica" w:cs="Helvetica"/>
            <w:b/>
            <w:bCs/>
          </w:rPr>
          <w:delText xml:space="preserve"> and </w:delText>
        </w:r>
      </w:del>
      <m:oMath>
        <m:sSub>
          <m:sSubPr>
            <m:ctrlPr>
              <w:del w:id="860" w:author="KJ Chow" w:date="2021-05-14T00:57:00Z">
                <w:rPr>
                  <w:rFonts w:ascii="Cambria Math" w:hAnsi="Cambria Math" w:cs="Helvetica"/>
                  <w:b/>
                  <w:bCs/>
                  <w:iCs w:val="0"/>
                  <w:color w:val="auto"/>
                </w:rPr>
              </w:del>
            </m:ctrlPr>
          </m:sSubPr>
          <m:e>
            <m:r>
              <w:del w:id="861" w:author="KJ Chow" w:date="2021-05-14T00:57:00Z">
                <m:rPr>
                  <m:sty m:val="b"/>
                </m:rPr>
                <w:rPr>
                  <w:rFonts w:ascii="Cambria Math" w:hAnsi="Cambria Math" w:cs="Helvetica"/>
                  <w:rPrChange w:id="862" w:author="KJ Chow" w:date="2021-05-14T01:08:00Z">
                    <w:rPr>
                      <w:rFonts w:ascii="Cambria Math" w:hAnsi="Cambria Math" w:cs="Helvetica"/>
                    </w:rPr>
                  </w:rPrChange>
                </w:rPr>
                <m:t>W</m:t>
              </w:del>
            </m:r>
          </m:e>
          <m:sub>
            <m:r>
              <w:del w:id="863" w:author="KJ Chow" w:date="2021-05-14T00:57:00Z">
                <m:rPr>
                  <m:sty m:val="b"/>
                </m:rPr>
                <w:rPr>
                  <w:rFonts w:ascii="Cambria Math" w:hAnsi="Cambria Math" w:cs="Helvetica"/>
                  <w:rPrChange w:id="864" w:author="KJ Chow" w:date="2021-05-14T01:08:00Z">
                    <w:rPr>
                      <w:rFonts w:ascii="Cambria Math" w:hAnsi="Cambria Math" w:cs="Helvetica"/>
                    </w:rPr>
                  </w:rPrChange>
                </w:rPr>
                <m:t>0</m:t>
              </w:del>
            </m:r>
          </m:sub>
        </m:sSub>
      </m:oMath>
      <w:del w:id="865" w:author="KJ Chow" w:date="2021-05-14T00:57:00Z">
        <w:r w:rsidRPr="00131DAA" w:rsidDel="001503CF">
          <w:rPr>
            <w:rFonts w:ascii="Helvetica" w:hAnsi="Helvetica" w:cs="Helvetica"/>
            <w:b/>
            <w:bCs/>
          </w:rPr>
          <w:delText xml:space="preserve"> </w:delText>
        </w:r>
        <w:r w:rsidR="00B80EB1" w:rsidRPr="00131DAA" w:rsidDel="001503CF">
          <w:rPr>
            <w:rFonts w:ascii="Helvetica" w:hAnsi="Helvetica" w:cs="Helvetica"/>
            <w:b/>
            <w:bCs/>
          </w:rPr>
          <w:delText xml:space="preserve">at </w:delText>
        </w:r>
      </w:del>
      <m:oMath>
        <m:sSub>
          <m:sSubPr>
            <m:ctrlPr>
              <w:del w:id="866" w:author="KJ Chow" w:date="2021-05-14T00:57:00Z">
                <w:rPr>
                  <w:rFonts w:ascii="Cambria Math" w:hAnsi="Cambria Math" w:cs="Helvetica"/>
                  <w:b/>
                  <w:bCs/>
                  <w:iCs w:val="0"/>
                  <w:color w:val="auto"/>
                </w:rPr>
              </w:del>
            </m:ctrlPr>
          </m:sSubPr>
          <m:e>
            <m:r>
              <w:del w:id="867" w:author="KJ Chow" w:date="2021-05-14T00:57:00Z">
                <m:rPr>
                  <m:sty m:val="b"/>
                </m:rPr>
                <w:rPr>
                  <w:rFonts w:ascii="Cambria Math" w:hAnsi="Cambria Math" w:cs="Helvetica"/>
                  <w:rPrChange w:id="868" w:author="KJ Chow" w:date="2021-05-14T01:08:00Z">
                    <w:rPr>
                      <w:rFonts w:ascii="Cambria Math" w:hAnsi="Cambria Math" w:cs="Helvetica"/>
                    </w:rPr>
                  </w:rPrChange>
                </w:rPr>
                <m:t>V</m:t>
              </w:del>
            </m:r>
          </m:e>
          <m:sub>
            <m:r>
              <w:del w:id="869" w:author="KJ Chow" w:date="2021-05-14T00:57:00Z">
                <m:rPr>
                  <m:sty m:val="b"/>
                </m:rPr>
                <w:rPr>
                  <w:rFonts w:ascii="Cambria Math" w:hAnsi="Cambria Math" w:cs="Helvetica"/>
                  <w:rPrChange w:id="870" w:author="KJ Chow" w:date="2021-05-14T01:08:00Z">
                    <w:rPr>
                      <w:rFonts w:ascii="Cambria Math" w:hAnsi="Cambria Math" w:cs="Helvetica"/>
                    </w:rPr>
                  </w:rPrChange>
                </w:rPr>
                <m:t>r</m:t>
              </w:del>
            </m:r>
            <m:r>
              <w:del w:id="871" w:author="KJ Chow" w:date="2021-05-14T00:57:00Z">
                <m:rPr>
                  <m:sty m:val="b"/>
                </m:rPr>
                <w:rPr>
                  <w:rFonts w:ascii="Cambria Math" w:hAnsi="Cambria Math" w:cs="Helvetica"/>
                  <w:rPrChange w:id="872" w:author="KJ Chow" w:date="2021-05-14T01:08:00Z">
                    <w:rPr>
                      <w:rFonts w:ascii="Cambria Math" w:hAnsi="Cambria Math" w:cs="Helvetica"/>
                    </w:rPr>
                  </w:rPrChange>
                </w:rPr>
                <m:t>0</m:t>
              </w:del>
            </m:r>
          </m:sub>
        </m:sSub>
      </m:oMath>
      <w:del w:id="873" w:author="KJ Chow" w:date="2021-05-14T00:57:00Z">
        <w:r w:rsidR="00B80EB1" w:rsidRPr="00131DAA" w:rsidDel="001503CF">
          <w:rPr>
            <w:rFonts w:ascii="Helvetica" w:hAnsi="Helvetica" w:cs="Helvetica"/>
            <w:b/>
            <w:bCs/>
          </w:rPr>
          <w:delText xml:space="preserve"> = 0.05, with</w:delText>
        </w:r>
        <w:r w:rsidRPr="00131DAA" w:rsidDel="001503CF">
          <w:rPr>
            <w:rFonts w:ascii="Helvetica" w:hAnsi="Helvetica" w:cs="Helvetica"/>
            <w:b/>
            <w:bCs/>
          </w:rPr>
          <w:delText xml:space="preserve"> (</w:delText>
        </w:r>
        <w:r w:rsidRPr="00131DAA" w:rsidDel="001503CF">
          <w:rPr>
            <w:rFonts w:ascii="Helvetica" w:hAnsi="Helvetica" w:cs="Helvetica"/>
            <w:b/>
            <w:bCs/>
            <w:noProof/>
          </w:rPr>
          <w:delText>a) 0.1, (b) 0.2, (c) 0.3 and (d) 0.4 radius ratio</w:delText>
        </w:r>
        <w:r w:rsidR="00B80EB1" w:rsidRPr="00131DAA" w:rsidDel="001503CF">
          <w:rPr>
            <w:rFonts w:ascii="Helvetica" w:hAnsi="Helvetica" w:cs="Helvetica"/>
            <w:b/>
            <w:bCs/>
            <w:noProof/>
          </w:rPr>
          <w:delText>.</w:delText>
        </w:r>
      </w:del>
    </w:p>
    <w:p w14:paraId="4A6C4295" w14:textId="465E9CAE" w:rsidR="00442D5F" w:rsidRPr="00131DAA" w:rsidDel="00794300" w:rsidRDefault="00442D5F" w:rsidP="00442D5F">
      <w:pPr>
        <w:pStyle w:val="Caption"/>
        <w:keepNext/>
        <w:spacing w:after="0"/>
        <w:jc w:val="both"/>
        <w:rPr>
          <w:del w:id="874" w:author="KJ Chow" w:date="2021-05-14T00:03:00Z"/>
          <w:rFonts w:ascii="Helvetica" w:hAnsi="Helvetica" w:cs="Helvetica"/>
          <w:i w:val="0"/>
          <w:iCs w:val="0"/>
          <w:color w:val="auto"/>
          <w:sz w:val="22"/>
          <w:szCs w:val="22"/>
        </w:rPr>
      </w:pPr>
      <w:r w:rsidRPr="00131DAA">
        <w:rPr>
          <w:rFonts w:ascii="Helvetica" w:hAnsi="Helvetica" w:cs="Helvetica"/>
        </w:rPr>
        <w:t xml:space="preserve">With all things considered, </w:t>
      </w:r>
      <w:ins w:id="875" w:author="KJ Chow" w:date="2021-05-14T00:39:00Z">
        <w:r w:rsidR="008E095E" w:rsidRPr="00131DAA">
          <w:rPr>
            <w:rFonts w:ascii="Helvetica" w:hAnsi="Helvetica" w:cs="Helvetica"/>
            <w:rPrChange w:id="876" w:author="KJ Chow" w:date="2021-05-14T01:08:00Z">
              <w:rPr>
                <w:rFonts w:ascii="Helvetica" w:hAnsi="Helvetica" w:cs="Helvetica"/>
              </w:rPr>
            </w:rPrChange>
          </w:rPr>
          <w:fldChar w:fldCharType="begin"/>
        </w:r>
        <w:r w:rsidR="008E095E" w:rsidRPr="00131DAA">
          <w:rPr>
            <w:rFonts w:ascii="Helvetica" w:hAnsi="Helvetica" w:cs="Helvetica"/>
          </w:rPr>
          <w:instrText xml:space="preserve"> REF _Ref71845173 \h </w:instrText>
        </w:r>
      </w:ins>
      <w:r w:rsidR="00131DAA">
        <w:rPr>
          <w:rFonts w:ascii="Helvetica" w:hAnsi="Helvetica" w:cs="Helvetica"/>
          <w:i w:val="0"/>
          <w:iCs w:val="0"/>
          <w:color w:val="auto"/>
          <w:sz w:val="22"/>
          <w:szCs w:val="22"/>
        </w:rPr>
        <w:instrText xml:space="preserve"> \* MERGEFORMAT </w:instrText>
      </w:r>
      <w:r w:rsidR="008E095E" w:rsidRPr="00131DAA">
        <w:rPr>
          <w:rFonts w:ascii="Helvetica" w:hAnsi="Helvetica" w:cs="Helvetica"/>
          <w:rPrChange w:id="877" w:author="KJ Chow" w:date="2021-05-14T01:08:00Z">
            <w:rPr>
              <w:rFonts w:ascii="Helvetica" w:hAnsi="Helvetica" w:cs="Helvetica"/>
            </w:rPr>
          </w:rPrChange>
        </w:rPr>
      </w:r>
      <w:r w:rsidR="008E095E" w:rsidRPr="00131DAA">
        <w:rPr>
          <w:rFonts w:ascii="Helvetica" w:hAnsi="Helvetica" w:cs="Helvetica"/>
          <w:rPrChange w:id="878" w:author="KJ Chow" w:date="2021-05-14T01:08:00Z">
            <w:rPr>
              <w:rFonts w:ascii="Helvetica" w:hAnsi="Helvetica" w:cs="Helvetica"/>
            </w:rPr>
          </w:rPrChange>
        </w:rPr>
        <w:fldChar w:fldCharType="separate"/>
      </w:r>
      <w:ins w:id="879" w:author="KJ Chow" w:date="2021-05-14T01:11:00Z">
        <w:r w:rsidR="00131DAA" w:rsidRPr="00131DAA">
          <w:rPr>
            <w:rFonts w:ascii="Helvetica" w:hAnsi="Helvetica" w:cs="Helvetica"/>
            <w:b/>
            <w:bCs/>
            <w:i w:val="0"/>
            <w:iCs w:val="0"/>
            <w:color w:val="auto"/>
            <w:rPrChange w:id="880" w:author="KJ Chow" w:date="2021-05-14T01:11:00Z">
              <w:rPr>
                <w:rFonts w:ascii="Helvetica" w:hAnsi="Helvetica" w:cs="Helvetica"/>
                <w:i w:val="0"/>
                <w:iCs w:val="0"/>
              </w:rPr>
            </w:rPrChange>
          </w:rPr>
          <w:t xml:space="preserve">Table </w:t>
        </w:r>
        <w:r w:rsidR="00131DAA" w:rsidRPr="00131DAA">
          <w:rPr>
            <w:rFonts w:ascii="Helvetica" w:hAnsi="Helvetica" w:cs="Helvetica"/>
            <w:b/>
            <w:bCs/>
            <w:noProof/>
            <w:rPrChange w:id="881" w:author="KJ Chow" w:date="2021-05-14T01:11:00Z">
              <w:rPr>
                <w:rFonts w:ascii="Helvetica" w:hAnsi="Helvetica" w:cs="Helvetica"/>
                <w:b/>
                <w:bCs/>
                <w:noProof/>
                <w:sz w:val="20"/>
                <w:szCs w:val="20"/>
              </w:rPr>
            </w:rPrChange>
          </w:rPr>
          <w:t>1</w:t>
        </w:r>
      </w:ins>
      <w:ins w:id="882" w:author="KJ Chow" w:date="2021-05-14T00:39:00Z">
        <w:r w:rsidR="008E095E" w:rsidRPr="00131DAA">
          <w:rPr>
            <w:rFonts w:ascii="Helvetica" w:hAnsi="Helvetica" w:cs="Helvetica"/>
            <w:rPrChange w:id="883" w:author="KJ Chow" w:date="2021-05-14T01:08:00Z">
              <w:rPr>
                <w:rFonts w:ascii="Helvetica" w:hAnsi="Helvetica" w:cs="Helvetica"/>
              </w:rPr>
            </w:rPrChange>
          </w:rPr>
          <w:fldChar w:fldCharType="end"/>
        </w:r>
      </w:ins>
      <w:del w:id="884" w:author="KJ Chow" w:date="2021-05-14T00:39:00Z">
        <w:r w:rsidRPr="00131DAA" w:rsidDel="008E095E">
          <w:rPr>
            <w:rFonts w:ascii="Helvetica" w:hAnsi="Helvetica" w:cs="Helvetica"/>
          </w:rPr>
          <w:delText xml:space="preserve">table </w:delText>
        </w:r>
      </w:del>
      <w:del w:id="885" w:author="KJ Chow" w:date="2021-05-14T00:03:00Z">
        <w:r w:rsidRPr="00131DAA" w:rsidDel="00794300">
          <w:rPr>
            <w:rFonts w:ascii="Helvetica" w:hAnsi="Helvetica" w:cs="Helvetica"/>
          </w:rPr>
          <w:delText>2</w:delText>
        </w:r>
      </w:del>
      <w:r w:rsidRPr="00131DAA">
        <w:rPr>
          <w:rFonts w:ascii="Helvetica" w:hAnsi="Helvetica" w:cs="Helvetica"/>
        </w:rPr>
        <w:t xml:space="preserve"> outlines the initial design parameters set for simulation purposes</w:t>
      </w:r>
      <w:ins w:id="886" w:author="KJ Chow" w:date="2021-05-14T00:38:00Z">
        <w:r w:rsidR="008E095E" w:rsidRPr="00131DAA">
          <w:rPr>
            <w:rFonts w:ascii="Helvetica" w:hAnsi="Helvetica" w:cs="Helvetica"/>
          </w:rPr>
          <w:t xml:space="preserve"> whereas </w:t>
        </w:r>
      </w:ins>
      <w:ins w:id="887" w:author="KJ Chow" w:date="2021-05-14T01:06:00Z">
        <w:r w:rsidR="00F02566" w:rsidRPr="00131DAA">
          <w:rPr>
            <w:rFonts w:ascii="Helvetica" w:hAnsi="Helvetica" w:cs="Helvetica"/>
            <w:rPrChange w:id="888" w:author="KJ Chow" w:date="2021-05-14T01:08:00Z">
              <w:rPr>
                <w:rFonts w:ascii="Helvetica" w:hAnsi="Helvetica" w:cs="Helvetica"/>
              </w:rPr>
            </w:rPrChange>
          </w:rPr>
          <w:fldChar w:fldCharType="begin"/>
        </w:r>
        <w:r w:rsidR="00F02566" w:rsidRPr="00131DAA">
          <w:rPr>
            <w:rFonts w:ascii="Helvetica" w:hAnsi="Helvetica" w:cs="Helvetica"/>
          </w:rPr>
          <w:instrText xml:space="preserve"> REF _Ref71846823 \h </w:instrText>
        </w:r>
      </w:ins>
      <w:r w:rsidR="00131DAA">
        <w:rPr>
          <w:rFonts w:ascii="Helvetica" w:hAnsi="Helvetica" w:cs="Helvetica"/>
          <w:i w:val="0"/>
          <w:iCs w:val="0"/>
          <w:color w:val="auto"/>
          <w:sz w:val="22"/>
          <w:szCs w:val="22"/>
        </w:rPr>
        <w:instrText xml:space="preserve"> \* MERGEFORMAT </w:instrText>
      </w:r>
      <w:r w:rsidR="00F02566" w:rsidRPr="00131DAA">
        <w:rPr>
          <w:rFonts w:ascii="Helvetica" w:hAnsi="Helvetica" w:cs="Helvetica"/>
          <w:rPrChange w:id="889" w:author="KJ Chow" w:date="2021-05-14T01:08:00Z">
            <w:rPr>
              <w:rFonts w:ascii="Helvetica" w:hAnsi="Helvetica" w:cs="Helvetica"/>
            </w:rPr>
          </w:rPrChange>
        </w:rPr>
      </w:r>
      <w:r w:rsidR="00F02566" w:rsidRPr="00131DAA">
        <w:rPr>
          <w:rFonts w:ascii="Helvetica" w:hAnsi="Helvetica" w:cs="Helvetica"/>
          <w:rPrChange w:id="890" w:author="KJ Chow" w:date="2021-05-14T01:08:00Z">
            <w:rPr>
              <w:rFonts w:ascii="Helvetica" w:hAnsi="Helvetica" w:cs="Helvetica"/>
            </w:rPr>
          </w:rPrChange>
        </w:rPr>
        <w:fldChar w:fldCharType="separate"/>
      </w:r>
      <w:ins w:id="891" w:author="KJ Chow" w:date="2021-05-14T01:11:00Z">
        <w:r w:rsidR="00131DAA" w:rsidRPr="00131DAA">
          <w:rPr>
            <w:rFonts w:ascii="Helvetica" w:hAnsi="Helvetica" w:cs="Helvetica"/>
            <w:b/>
            <w:bCs/>
          </w:rPr>
          <w:t xml:space="preserve">Figure </w:t>
        </w:r>
        <w:r w:rsidR="00131DAA" w:rsidRPr="00131DAA">
          <w:rPr>
            <w:rFonts w:ascii="Helvetica" w:hAnsi="Helvetica" w:cs="Helvetica"/>
            <w:b/>
            <w:bCs/>
            <w:noProof/>
            <w:rPrChange w:id="892" w:author="KJ Chow" w:date="2021-05-14T01:11:00Z">
              <w:rPr>
                <w:rFonts w:ascii="Helvetica" w:hAnsi="Helvetica" w:cs="Helvetica"/>
                <w:b/>
                <w:bCs/>
                <w:noProof/>
                <w:sz w:val="20"/>
                <w:szCs w:val="20"/>
              </w:rPr>
            </w:rPrChange>
          </w:rPr>
          <w:t>3</w:t>
        </w:r>
      </w:ins>
      <w:ins w:id="893" w:author="KJ Chow" w:date="2021-05-14T01:06:00Z">
        <w:r w:rsidR="00F02566" w:rsidRPr="00131DAA">
          <w:rPr>
            <w:rFonts w:ascii="Helvetica" w:hAnsi="Helvetica" w:cs="Helvetica"/>
            <w:rPrChange w:id="894" w:author="KJ Chow" w:date="2021-05-14T01:08:00Z">
              <w:rPr>
                <w:rFonts w:ascii="Helvetica" w:hAnsi="Helvetica" w:cs="Helvetica"/>
              </w:rPr>
            </w:rPrChange>
          </w:rPr>
          <w:fldChar w:fldCharType="end"/>
        </w:r>
      </w:ins>
      <w:ins w:id="895" w:author="KJ Chow" w:date="2021-05-14T00:38:00Z">
        <w:r w:rsidR="008E095E" w:rsidRPr="00131DAA">
          <w:rPr>
            <w:rFonts w:ascii="Helvetica" w:hAnsi="Helvetica" w:cs="Helvetica"/>
            <w:rPrChange w:id="896" w:author="KJ Chow" w:date="2021-05-14T01:08:00Z">
              <w:rPr>
                <w:rFonts w:ascii="Helvetica" w:hAnsi="Helvetica" w:cs="Helvetica"/>
              </w:rPr>
            </w:rPrChange>
          </w:rPr>
          <w:fldChar w:fldCharType="begin"/>
        </w:r>
        <w:r w:rsidR="008E095E" w:rsidRPr="00131DAA">
          <w:rPr>
            <w:rFonts w:ascii="Helvetica" w:hAnsi="Helvetica" w:cs="Helvetica"/>
          </w:rPr>
          <w:instrText xml:space="preserve"> REF _Ref71845132 \h </w:instrText>
        </w:r>
      </w:ins>
      <w:r w:rsidR="00131DAA">
        <w:rPr>
          <w:rFonts w:ascii="Helvetica" w:hAnsi="Helvetica" w:cs="Helvetica"/>
          <w:i w:val="0"/>
          <w:iCs w:val="0"/>
          <w:color w:val="auto"/>
          <w:sz w:val="22"/>
          <w:szCs w:val="22"/>
        </w:rPr>
        <w:instrText xml:space="preserve"> \* MERGEFORMAT </w:instrText>
      </w:r>
      <w:r w:rsidR="008E095E" w:rsidRPr="00131DAA">
        <w:rPr>
          <w:rFonts w:ascii="Helvetica" w:hAnsi="Helvetica" w:cs="Helvetica"/>
          <w:rPrChange w:id="897" w:author="KJ Chow" w:date="2021-05-14T01:08:00Z">
            <w:rPr>
              <w:rFonts w:ascii="Helvetica" w:hAnsi="Helvetica" w:cs="Helvetica"/>
            </w:rPr>
          </w:rPrChange>
        </w:rPr>
      </w:r>
      <w:ins w:id="898" w:author="KJ Chow" w:date="2021-05-14T00:38:00Z">
        <w:r w:rsidR="008E095E" w:rsidRPr="00131DAA">
          <w:rPr>
            <w:rFonts w:ascii="Helvetica" w:hAnsi="Helvetica" w:cs="Helvetica"/>
            <w:rPrChange w:id="899" w:author="KJ Chow" w:date="2021-05-14T01:08:00Z">
              <w:rPr>
                <w:rFonts w:ascii="Helvetica" w:hAnsi="Helvetica" w:cs="Helvetica"/>
              </w:rPr>
            </w:rPrChange>
          </w:rPr>
          <w:fldChar w:fldCharType="end"/>
        </w:r>
        <w:r w:rsidR="008E095E" w:rsidRPr="00131DAA">
          <w:rPr>
            <w:rFonts w:ascii="Helvetica" w:hAnsi="Helvetica" w:cs="Helvetica"/>
          </w:rPr>
          <w:t xml:space="preserve"> displays the turbine layout using </w:t>
        </w:r>
      </w:ins>
      <w:ins w:id="900" w:author="KJ Chow" w:date="2021-05-14T00:39:00Z">
        <w:r w:rsidR="008E095E" w:rsidRPr="00131DAA">
          <w:rPr>
            <w:rFonts w:ascii="Helvetica" w:hAnsi="Helvetica" w:cs="Helvetica"/>
          </w:rPr>
          <w:t>SolidWorks</w:t>
        </w:r>
      </w:ins>
      <w:r w:rsidRPr="00131DAA">
        <w:rPr>
          <w:rFonts w:ascii="Helvetica" w:hAnsi="Helvetica" w:cs="Helvetica"/>
        </w:rPr>
        <w:t>. Mass flow rate was kept at 1kg/s which was well within the upper limit of allowable flow rate in university’s laboratory settings.</w:t>
      </w:r>
    </w:p>
    <w:p w14:paraId="3DF485F7" w14:textId="77777777" w:rsidR="00442D5F" w:rsidRPr="00131DAA" w:rsidRDefault="00442D5F">
      <w:pPr>
        <w:pStyle w:val="Caption"/>
        <w:keepNext/>
        <w:spacing w:after="0"/>
        <w:jc w:val="both"/>
        <w:rPr>
          <w:rFonts w:ascii="Helvetica" w:hAnsi="Helvetica" w:cs="Helvetica"/>
          <w:rPrChange w:id="901" w:author="KJ Chow" w:date="2021-05-14T01:08:00Z">
            <w:rPr/>
          </w:rPrChange>
        </w:rPr>
        <w:pPrChange w:id="902" w:author="KJ Chow" w:date="2021-05-14T00:03:00Z">
          <w:pPr/>
        </w:pPrChange>
      </w:pPr>
    </w:p>
    <w:p w14:paraId="40738D84" w14:textId="50565B10" w:rsidR="00844C38" w:rsidRPr="00131DAA" w:rsidRDefault="00844C38" w:rsidP="00844C38">
      <w:pPr>
        <w:pStyle w:val="Caption"/>
        <w:keepNext/>
        <w:spacing w:after="0"/>
        <w:jc w:val="center"/>
        <w:rPr>
          <w:rFonts w:ascii="Helvetica" w:hAnsi="Helvetica" w:cs="Helvetica"/>
          <w:b/>
          <w:bCs/>
          <w:i w:val="0"/>
          <w:iCs w:val="0"/>
          <w:sz w:val="20"/>
          <w:szCs w:val="20"/>
          <w:rPrChange w:id="903" w:author="KJ Chow" w:date="2021-05-14T01:09:00Z">
            <w:rPr>
              <w:rFonts w:ascii="Helvetica" w:hAnsi="Helvetica" w:cs="Helvetica"/>
            </w:rPr>
          </w:rPrChange>
        </w:rPr>
      </w:pPr>
      <w:bookmarkStart w:id="904" w:name="_Ref71845173"/>
      <w:r w:rsidRPr="00131DAA">
        <w:rPr>
          <w:rFonts w:ascii="Helvetica" w:hAnsi="Helvetica" w:cs="Helvetica"/>
          <w:b/>
          <w:bCs/>
          <w:i w:val="0"/>
          <w:iCs w:val="0"/>
          <w:color w:val="auto"/>
          <w:sz w:val="20"/>
          <w:szCs w:val="20"/>
          <w:rPrChange w:id="905" w:author="KJ Chow" w:date="2021-05-14T01:09:00Z">
            <w:rPr>
              <w:rFonts w:ascii="Helvetica" w:hAnsi="Helvetica" w:cs="Helvetica"/>
            </w:rPr>
          </w:rPrChange>
        </w:rPr>
        <w:t xml:space="preserve">Table </w:t>
      </w:r>
      <w:r w:rsidRPr="00131DAA">
        <w:rPr>
          <w:rFonts w:ascii="Helvetica" w:hAnsi="Helvetica" w:cs="Helvetica"/>
          <w:b/>
          <w:bCs/>
          <w:i w:val="0"/>
          <w:iCs w:val="0"/>
          <w:color w:val="auto"/>
          <w:sz w:val="20"/>
          <w:szCs w:val="20"/>
          <w:rPrChange w:id="906" w:author="KJ Chow" w:date="2021-05-14T01:09:00Z">
            <w:rPr>
              <w:rFonts w:ascii="Helvetica" w:hAnsi="Helvetica" w:cs="Helvetica"/>
            </w:rPr>
          </w:rPrChange>
        </w:rPr>
        <w:fldChar w:fldCharType="begin"/>
      </w:r>
      <w:r w:rsidRPr="00131DAA">
        <w:rPr>
          <w:rFonts w:ascii="Helvetica" w:hAnsi="Helvetica" w:cs="Helvetica"/>
          <w:b/>
          <w:bCs/>
          <w:i w:val="0"/>
          <w:iCs w:val="0"/>
          <w:color w:val="auto"/>
          <w:sz w:val="20"/>
          <w:szCs w:val="20"/>
          <w:rPrChange w:id="907" w:author="KJ Chow" w:date="2021-05-14T01:09:00Z">
            <w:rPr>
              <w:rFonts w:ascii="Helvetica" w:hAnsi="Helvetica" w:cs="Helvetica"/>
            </w:rPr>
          </w:rPrChange>
        </w:rPr>
        <w:instrText>SEQ Table \* ARABIC</w:instrText>
      </w:r>
      <w:r w:rsidRPr="00131DAA">
        <w:rPr>
          <w:rFonts w:ascii="Helvetica" w:hAnsi="Helvetica" w:cs="Helvetica"/>
          <w:b/>
          <w:bCs/>
          <w:i w:val="0"/>
          <w:iCs w:val="0"/>
          <w:color w:val="auto"/>
          <w:sz w:val="20"/>
          <w:szCs w:val="20"/>
          <w:rPrChange w:id="908" w:author="KJ Chow" w:date="2021-05-14T01:09:00Z">
            <w:rPr>
              <w:rFonts w:ascii="Helvetica" w:hAnsi="Helvetica" w:cs="Helvetica"/>
            </w:rPr>
          </w:rPrChange>
        </w:rPr>
        <w:fldChar w:fldCharType="separate"/>
      </w:r>
      <w:ins w:id="909" w:author="KJ Chow" w:date="2021-05-14T01:11:00Z">
        <w:r w:rsidR="00131DAA">
          <w:rPr>
            <w:rFonts w:ascii="Helvetica" w:hAnsi="Helvetica" w:cs="Helvetica"/>
            <w:b/>
            <w:bCs/>
            <w:i w:val="0"/>
            <w:iCs w:val="0"/>
            <w:noProof/>
            <w:color w:val="auto"/>
            <w:sz w:val="20"/>
            <w:szCs w:val="20"/>
          </w:rPr>
          <w:t>1</w:t>
        </w:r>
      </w:ins>
      <w:del w:id="910" w:author="KJ Chow" w:date="2021-05-14T00:23:00Z">
        <w:r w:rsidR="005F0FC8" w:rsidRPr="00131DAA" w:rsidDel="005F0340">
          <w:rPr>
            <w:rFonts w:ascii="Helvetica" w:hAnsi="Helvetica" w:cs="Helvetica"/>
            <w:b/>
            <w:bCs/>
            <w:i w:val="0"/>
            <w:iCs w:val="0"/>
            <w:noProof/>
            <w:color w:val="auto"/>
            <w:sz w:val="20"/>
            <w:szCs w:val="20"/>
            <w:rPrChange w:id="911" w:author="KJ Chow" w:date="2021-05-14T01:09:00Z">
              <w:rPr>
                <w:rFonts w:ascii="Helvetica" w:hAnsi="Helvetica" w:cs="Helvetica"/>
                <w:noProof/>
              </w:rPr>
            </w:rPrChange>
          </w:rPr>
          <w:delText>1</w:delText>
        </w:r>
      </w:del>
      <w:r w:rsidRPr="00131DAA">
        <w:rPr>
          <w:rFonts w:ascii="Helvetica" w:hAnsi="Helvetica" w:cs="Helvetica"/>
          <w:b/>
          <w:bCs/>
          <w:i w:val="0"/>
          <w:iCs w:val="0"/>
          <w:color w:val="auto"/>
          <w:sz w:val="20"/>
          <w:szCs w:val="20"/>
          <w:rPrChange w:id="912" w:author="KJ Chow" w:date="2021-05-14T01:09:00Z">
            <w:rPr>
              <w:rFonts w:ascii="Helvetica" w:hAnsi="Helvetica" w:cs="Helvetica"/>
            </w:rPr>
          </w:rPrChange>
        </w:rPr>
        <w:fldChar w:fldCharType="end"/>
      </w:r>
      <w:bookmarkEnd w:id="904"/>
      <w:r w:rsidRPr="00131DAA">
        <w:rPr>
          <w:rFonts w:ascii="Helvetica" w:hAnsi="Helvetica" w:cs="Helvetica"/>
          <w:b/>
          <w:bCs/>
          <w:i w:val="0"/>
          <w:iCs w:val="0"/>
          <w:color w:val="auto"/>
          <w:sz w:val="20"/>
          <w:szCs w:val="20"/>
          <w:rPrChange w:id="913" w:author="KJ Chow" w:date="2021-05-14T01:09:00Z">
            <w:rPr>
              <w:rFonts w:ascii="Helvetica" w:hAnsi="Helvetica" w:cs="Helvetica"/>
            </w:rPr>
          </w:rPrChange>
        </w:rPr>
        <w:t xml:space="preserve"> Initial design parameters and values.</w:t>
      </w:r>
    </w:p>
    <w:tbl>
      <w:tblPr>
        <w:tblStyle w:val="TableGrid"/>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35"/>
        <w:gridCol w:w="2835"/>
        <w:tblGridChange w:id="914">
          <w:tblGrid>
            <w:gridCol w:w="2835"/>
            <w:gridCol w:w="2835"/>
          </w:tblGrid>
        </w:tblGridChange>
      </w:tblGrid>
      <w:tr w:rsidR="00844C38" w:rsidRPr="00131DAA" w14:paraId="1362F54E" w14:textId="77777777" w:rsidTr="005B4E4E">
        <w:trPr>
          <w:jc w:val="center"/>
        </w:trPr>
        <w:tc>
          <w:tcPr>
            <w:tcW w:w="2835" w:type="dxa"/>
            <w:tcBorders>
              <w:bottom w:val="single" w:sz="4" w:space="0" w:color="auto"/>
            </w:tcBorders>
          </w:tcPr>
          <w:p w14:paraId="2C08CE6E" w14:textId="77777777" w:rsidR="00844C38" w:rsidRPr="00131DAA" w:rsidRDefault="00844C38" w:rsidP="00844C38">
            <w:pPr>
              <w:spacing w:after="0"/>
              <w:jc w:val="both"/>
              <w:rPr>
                <w:rFonts w:ascii="Helvetica" w:hAnsi="Helvetica" w:cs="Helvetica"/>
                <w:b/>
                <w:bCs/>
              </w:rPr>
            </w:pPr>
            <w:r w:rsidRPr="00131DAA">
              <w:rPr>
                <w:rFonts w:ascii="Helvetica" w:hAnsi="Helvetica" w:cs="Helvetica"/>
                <w:b/>
                <w:bCs/>
              </w:rPr>
              <w:t>Variables</w:t>
            </w:r>
          </w:p>
        </w:tc>
        <w:tc>
          <w:tcPr>
            <w:tcW w:w="2835" w:type="dxa"/>
            <w:tcBorders>
              <w:bottom w:val="single" w:sz="4" w:space="0" w:color="auto"/>
            </w:tcBorders>
          </w:tcPr>
          <w:p w14:paraId="68E424C1" w14:textId="77777777" w:rsidR="00844C38" w:rsidRPr="00131DAA" w:rsidRDefault="00844C38" w:rsidP="00844C38">
            <w:pPr>
              <w:spacing w:after="0"/>
              <w:jc w:val="both"/>
              <w:rPr>
                <w:rFonts w:ascii="Helvetica" w:hAnsi="Helvetica" w:cs="Helvetica"/>
                <w:b/>
                <w:bCs/>
              </w:rPr>
            </w:pPr>
            <w:r w:rsidRPr="00131DAA">
              <w:rPr>
                <w:rFonts w:ascii="Helvetica" w:hAnsi="Helvetica" w:cs="Helvetica"/>
                <w:b/>
                <w:bCs/>
              </w:rPr>
              <w:t>Values</w:t>
            </w:r>
          </w:p>
        </w:tc>
      </w:tr>
      <w:tr w:rsidR="00844C38" w:rsidRPr="00131DAA" w14:paraId="394C7760" w14:textId="77777777" w:rsidTr="005B4E4E">
        <w:trPr>
          <w:jc w:val="center"/>
        </w:trPr>
        <w:tc>
          <w:tcPr>
            <w:tcW w:w="2835" w:type="dxa"/>
            <w:tcBorders>
              <w:top w:val="single" w:sz="4" w:space="0" w:color="auto"/>
              <w:bottom w:val="nil"/>
            </w:tcBorders>
          </w:tcPr>
          <w:p w14:paraId="5669681C" w14:textId="77777777" w:rsidR="00844C38" w:rsidRPr="00131DAA" w:rsidRDefault="00844C38" w:rsidP="00844C38">
            <w:pPr>
              <w:spacing w:after="0"/>
              <w:jc w:val="both"/>
              <w:rPr>
                <w:rFonts w:ascii="Helvetica" w:hAnsi="Helvetica" w:cs="Helvetica"/>
              </w:rPr>
            </w:pPr>
            <w:r w:rsidRPr="00131DAA">
              <w:rPr>
                <w:rFonts w:ascii="Helvetica" w:hAnsi="Helvetica" w:cs="Helvetica"/>
              </w:rPr>
              <w:t xml:space="preserve">Mass Flow Rate, </w:t>
            </w:r>
            <m:oMath>
              <m:acc>
                <m:accPr>
                  <m:chr m:val="̇"/>
                  <m:ctrlPr>
                    <w:rPr>
                      <w:rFonts w:ascii="Cambria Math" w:hAnsi="Cambria Math" w:cs="Helvetica"/>
                      <w:i/>
                    </w:rPr>
                  </m:ctrlPr>
                </m:accPr>
                <m:e>
                  <m:r>
                    <w:rPr>
                      <w:rFonts w:ascii="Cambria Math" w:hAnsi="Cambria Math" w:cs="Helvetica"/>
                      <w:rPrChange w:id="915" w:author="KJ Chow" w:date="2021-05-14T01:08:00Z">
                        <w:rPr>
                          <w:rFonts w:ascii="Cambria Math" w:hAnsi="Cambria Math" w:cs="Helvetica"/>
                        </w:rPr>
                      </w:rPrChange>
                    </w:rPr>
                    <m:t>m</m:t>
                  </m:r>
                </m:e>
              </m:acc>
            </m:oMath>
          </w:p>
        </w:tc>
        <w:tc>
          <w:tcPr>
            <w:tcW w:w="2835" w:type="dxa"/>
            <w:tcBorders>
              <w:top w:val="single" w:sz="4" w:space="0" w:color="auto"/>
              <w:bottom w:val="nil"/>
            </w:tcBorders>
          </w:tcPr>
          <w:p w14:paraId="24CBCB8C" w14:textId="77777777" w:rsidR="00844C38" w:rsidRPr="00131DAA" w:rsidRDefault="00844C38" w:rsidP="00844C38">
            <w:pPr>
              <w:spacing w:after="0"/>
              <w:jc w:val="both"/>
              <w:rPr>
                <w:rFonts w:ascii="Helvetica" w:hAnsi="Helvetica" w:cs="Helvetica"/>
              </w:rPr>
            </w:pPr>
            <w:r w:rsidRPr="00131DAA">
              <w:rPr>
                <w:rFonts w:ascii="Helvetica" w:hAnsi="Helvetica" w:cs="Helvetica"/>
              </w:rPr>
              <w:t>1 kg/s</w:t>
            </w:r>
          </w:p>
        </w:tc>
      </w:tr>
      <w:tr w:rsidR="00844C38" w:rsidRPr="00131DAA" w14:paraId="09EA8974" w14:textId="77777777" w:rsidTr="005B4E4E">
        <w:trPr>
          <w:jc w:val="center"/>
        </w:trPr>
        <w:tc>
          <w:tcPr>
            <w:tcW w:w="2835" w:type="dxa"/>
            <w:tcBorders>
              <w:top w:val="nil"/>
              <w:bottom w:val="nil"/>
            </w:tcBorders>
          </w:tcPr>
          <w:p w14:paraId="458C7C96" w14:textId="77777777" w:rsidR="00844C38" w:rsidRPr="00131DAA" w:rsidRDefault="00844C38" w:rsidP="00844C38">
            <w:pPr>
              <w:spacing w:after="0"/>
              <w:jc w:val="both"/>
              <w:rPr>
                <w:rFonts w:ascii="Helvetica" w:hAnsi="Helvetica" w:cs="Helvetica"/>
              </w:rPr>
            </w:pPr>
            <w:r w:rsidRPr="00131DAA">
              <w:rPr>
                <w:rFonts w:ascii="Helvetica" w:hAnsi="Helvetica" w:cs="Helvetica"/>
              </w:rPr>
              <w:t xml:space="preserve">Volute Outer Radius, </w:t>
            </w:r>
            <m:oMath>
              <m:sSub>
                <m:sSubPr>
                  <m:ctrlPr>
                    <w:rPr>
                      <w:rFonts w:ascii="Cambria Math" w:hAnsi="Cambria Math" w:cs="Helvetica"/>
                      <w:i/>
                    </w:rPr>
                  </m:ctrlPr>
                </m:sSubPr>
                <m:e>
                  <m:r>
                    <w:rPr>
                      <w:rFonts w:ascii="Cambria Math" w:hAnsi="Cambria Math" w:cs="Helvetica"/>
                      <w:rPrChange w:id="916" w:author="KJ Chow" w:date="2021-05-14T01:08:00Z">
                        <w:rPr>
                          <w:rFonts w:ascii="Cambria Math" w:hAnsi="Cambria Math" w:cs="Helvetica"/>
                        </w:rPr>
                      </w:rPrChange>
                    </w:rPr>
                    <m:t>R</m:t>
                  </m:r>
                </m:e>
                <m:sub>
                  <m:r>
                    <w:rPr>
                      <w:rFonts w:ascii="Cambria Math" w:hAnsi="Cambria Math" w:cs="Helvetica"/>
                      <w:rPrChange w:id="917" w:author="KJ Chow" w:date="2021-05-14T01:08:00Z">
                        <w:rPr>
                          <w:rFonts w:ascii="Cambria Math" w:hAnsi="Cambria Math" w:cs="Helvetica"/>
                        </w:rPr>
                      </w:rPrChange>
                    </w:rPr>
                    <m:t>0</m:t>
                  </m:r>
                </m:sub>
              </m:sSub>
            </m:oMath>
            <w:r w:rsidRPr="00131DAA">
              <w:rPr>
                <w:rFonts w:ascii="Helvetica" w:hAnsi="Helvetica" w:cs="Helvetica"/>
              </w:rPr>
              <w:t xml:space="preserve"> </w:t>
            </w:r>
          </w:p>
        </w:tc>
        <w:tc>
          <w:tcPr>
            <w:tcW w:w="2835" w:type="dxa"/>
            <w:tcBorders>
              <w:top w:val="nil"/>
              <w:bottom w:val="nil"/>
            </w:tcBorders>
          </w:tcPr>
          <w:p w14:paraId="399450BF" w14:textId="77777777" w:rsidR="00844C38" w:rsidRPr="00131DAA" w:rsidRDefault="00844C38" w:rsidP="00844C38">
            <w:pPr>
              <w:spacing w:after="0"/>
              <w:jc w:val="both"/>
              <w:rPr>
                <w:rFonts w:ascii="Helvetica" w:hAnsi="Helvetica" w:cs="Helvetica"/>
              </w:rPr>
            </w:pPr>
            <w:r w:rsidRPr="00131DAA">
              <w:rPr>
                <w:rFonts w:ascii="Helvetica" w:hAnsi="Helvetica" w:cs="Helvetica"/>
              </w:rPr>
              <w:t>286 mm</w:t>
            </w:r>
          </w:p>
        </w:tc>
      </w:tr>
      <w:tr w:rsidR="00844C38" w:rsidRPr="00131DAA" w14:paraId="1FAA2A58" w14:textId="77777777" w:rsidTr="005B4E4E">
        <w:trPr>
          <w:jc w:val="center"/>
        </w:trPr>
        <w:tc>
          <w:tcPr>
            <w:tcW w:w="2835" w:type="dxa"/>
            <w:tcBorders>
              <w:top w:val="nil"/>
              <w:bottom w:val="nil"/>
            </w:tcBorders>
          </w:tcPr>
          <w:p w14:paraId="05A7E75C" w14:textId="77777777" w:rsidR="00844C38" w:rsidRPr="00131DAA" w:rsidRDefault="00844C38" w:rsidP="00844C38">
            <w:pPr>
              <w:spacing w:after="0"/>
              <w:jc w:val="both"/>
              <w:rPr>
                <w:rFonts w:ascii="Helvetica" w:hAnsi="Helvetica" w:cs="Helvetica"/>
              </w:rPr>
            </w:pPr>
            <w:r w:rsidRPr="00131DAA">
              <w:rPr>
                <w:rFonts w:ascii="Helvetica" w:hAnsi="Helvetica" w:cs="Helvetica"/>
              </w:rPr>
              <w:t xml:space="preserve">Volute Inlet Radius, </w:t>
            </w:r>
            <m:oMath>
              <m:r>
                <w:rPr>
                  <w:rFonts w:ascii="Cambria Math" w:hAnsi="Cambria Math" w:cs="Helvetica"/>
                  <w:rPrChange w:id="918" w:author="KJ Chow" w:date="2021-05-14T01:08:00Z">
                    <w:rPr>
                      <w:rFonts w:ascii="Cambria Math" w:hAnsi="Cambria Math" w:cs="Helvetica"/>
                    </w:rPr>
                  </w:rPrChange>
                </w:rPr>
                <m:t>h</m:t>
              </m:r>
            </m:oMath>
          </w:p>
        </w:tc>
        <w:tc>
          <w:tcPr>
            <w:tcW w:w="2835" w:type="dxa"/>
            <w:tcBorders>
              <w:top w:val="nil"/>
              <w:bottom w:val="nil"/>
            </w:tcBorders>
          </w:tcPr>
          <w:p w14:paraId="15635B16" w14:textId="77777777" w:rsidR="00844C38" w:rsidRPr="00131DAA" w:rsidRDefault="00844C38" w:rsidP="00844C38">
            <w:pPr>
              <w:spacing w:after="0"/>
              <w:jc w:val="both"/>
              <w:rPr>
                <w:rFonts w:ascii="Helvetica" w:hAnsi="Helvetica" w:cs="Helvetica"/>
              </w:rPr>
            </w:pPr>
            <w:r w:rsidRPr="00131DAA">
              <w:rPr>
                <w:rFonts w:ascii="Helvetica" w:hAnsi="Helvetica" w:cs="Helvetica"/>
              </w:rPr>
              <w:t>8.6 mm</w:t>
            </w:r>
          </w:p>
        </w:tc>
      </w:tr>
      <w:tr w:rsidR="00844C38" w:rsidRPr="00131DAA" w14:paraId="2799CF60" w14:textId="77777777" w:rsidTr="005B4E4E">
        <w:trPr>
          <w:jc w:val="center"/>
        </w:trPr>
        <w:tc>
          <w:tcPr>
            <w:tcW w:w="2835" w:type="dxa"/>
            <w:tcBorders>
              <w:top w:val="nil"/>
              <w:bottom w:val="nil"/>
            </w:tcBorders>
          </w:tcPr>
          <w:p w14:paraId="5E273328" w14:textId="77777777" w:rsidR="00844C38" w:rsidRPr="00131DAA" w:rsidRDefault="00844C38" w:rsidP="00844C38">
            <w:pPr>
              <w:spacing w:after="0"/>
              <w:jc w:val="both"/>
              <w:rPr>
                <w:rFonts w:ascii="Helvetica" w:hAnsi="Helvetica" w:cs="Helvetica"/>
              </w:rPr>
            </w:pPr>
            <w:r w:rsidRPr="00131DAA">
              <w:rPr>
                <w:rFonts w:ascii="Helvetica" w:hAnsi="Helvetica" w:cs="Helvetica"/>
              </w:rPr>
              <w:t xml:space="preserve">Volute Thickness, </w:t>
            </w:r>
            <m:oMath>
              <m:r>
                <w:rPr>
                  <w:rFonts w:ascii="Cambria Math" w:hAnsi="Cambria Math" w:cs="Helvetica"/>
                  <w:rPrChange w:id="919" w:author="KJ Chow" w:date="2021-05-14T01:08:00Z">
                    <w:rPr>
                      <w:rFonts w:ascii="Cambria Math" w:hAnsi="Cambria Math" w:cs="Helvetica"/>
                    </w:rPr>
                  </w:rPrChange>
                </w:rPr>
                <m:t>t</m:t>
              </m:r>
            </m:oMath>
          </w:p>
        </w:tc>
        <w:tc>
          <w:tcPr>
            <w:tcW w:w="2835" w:type="dxa"/>
            <w:tcBorders>
              <w:top w:val="nil"/>
              <w:bottom w:val="nil"/>
            </w:tcBorders>
          </w:tcPr>
          <w:p w14:paraId="20E2606C" w14:textId="77777777" w:rsidR="00844C38" w:rsidRPr="00131DAA" w:rsidRDefault="00844C38" w:rsidP="00844C38">
            <w:pPr>
              <w:spacing w:after="0"/>
              <w:jc w:val="both"/>
              <w:rPr>
                <w:rFonts w:ascii="Helvetica" w:hAnsi="Helvetica" w:cs="Helvetica"/>
              </w:rPr>
            </w:pPr>
            <w:r w:rsidRPr="00131DAA">
              <w:rPr>
                <w:rFonts w:ascii="Helvetica" w:hAnsi="Helvetica" w:cs="Helvetica"/>
              </w:rPr>
              <w:t>5 mm</w:t>
            </w:r>
          </w:p>
        </w:tc>
      </w:tr>
      <w:tr w:rsidR="00844C38" w:rsidRPr="00131DAA" w14:paraId="6DAF2B6B" w14:textId="77777777" w:rsidTr="005B4E4E">
        <w:trPr>
          <w:jc w:val="center"/>
        </w:trPr>
        <w:tc>
          <w:tcPr>
            <w:tcW w:w="2835" w:type="dxa"/>
            <w:tcBorders>
              <w:top w:val="nil"/>
              <w:bottom w:val="nil"/>
            </w:tcBorders>
          </w:tcPr>
          <w:p w14:paraId="52B55BEF" w14:textId="77777777" w:rsidR="00844C38" w:rsidRPr="00131DAA" w:rsidRDefault="00844C38" w:rsidP="00844C38">
            <w:pPr>
              <w:spacing w:after="0"/>
              <w:jc w:val="both"/>
              <w:rPr>
                <w:rFonts w:ascii="Helvetica" w:hAnsi="Helvetica" w:cs="Helvetica"/>
              </w:rPr>
            </w:pPr>
            <w:r w:rsidRPr="00131DAA">
              <w:rPr>
                <w:rFonts w:ascii="Helvetica" w:hAnsi="Helvetica" w:cs="Helvetica"/>
              </w:rPr>
              <w:t xml:space="preserve">Disc Outer Radius, </w:t>
            </w:r>
            <m:oMath>
              <m:sSub>
                <m:sSubPr>
                  <m:ctrlPr>
                    <w:rPr>
                      <w:rFonts w:ascii="Cambria Math" w:hAnsi="Cambria Math" w:cs="Helvetica"/>
                      <w:i/>
                    </w:rPr>
                  </m:ctrlPr>
                </m:sSubPr>
                <m:e>
                  <m:r>
                    <w:rPr>
                      <w:rFonts w:ascii="Cambria Math" w:hAnsi="Cambria Math" w:cs="Helvetica"/>
                      <w:rPrChange w:id="920" w:author="KJ Chow" w:date="2021-05-14T01:08:00Z">
                        <w:rPr>
                          <w:rFonts w:ascii="Cambria Math" w:hAnsi="Cambria Math" w:cs="Helvetica"/>
                        </w:rPr>
                      </w:rPrChange>
                    </w:rPr>
                    <m:t>r</m:t>
                  </m:r>
                </m:e>
                <m:sub>
                  <m:r>
                    <w:rPr>
                      <w:rFonts w:ascii="Cambria Math" w:hAnsi="Cambria Math" w:cs="Helvetica"/>
                      <w:rPrChange w:id="921" w:author="KJ Chow" w:date="2021-05-14T01:08:00Z">
                        <w:rPr>
                          <w:rFonts w:ascii="Cambria Math" w:hAnsi="Cambria Math" w:cs="Helvetica"/>
                        </w:rPr>
                      </w:rPrChange>
                    </w:rPr>
                    <m:t>0</m:t>
                  </m:r>
                </m:sub>
              </m:sSub>
            </m:oMath>
          </w:p>
        </w:tc>
        <w:tc>
          <w:tcPr>
            <w:tcW w:w="2835" w:type="dxa"/>
            <w:tcBorders>
              <w:top w:val="nil"/>
              <w:bottom w:val="nil"/>
            </w:tcBorders>
          </w:tcPr>
          <w:p w14:paraId="1294B34C" w14:textId="77777777" w:rsidR="00844C38" w:rsidRPr="00131DAA" w:rsidRDefault="00844C38" w:rsidP="00844C38">
            <w:pPr>
              <w:spacing w:after="0"/>
              <w:jc w:val="both"/>
              <w:rPr>
                <w:rFonts w:ascii="Helvetica" w:hAnsi="Helvetica" w:cs="Helvetica"/>
              </w:rPr>
            </w:pPr>
            <w:r w:rsidRPr="00131DAA">
              <w:rPr>
                <w:rFonts w:ascii="Helvetica" w:hAnsi="Helvetica" w:cs="Helvetica"/>
              </w:rPr>
              <w:t>164 mm</w:t>
            </w:r>
          </w:p>
        </w:tc>
      </w:tr>
      <w:tr w:rsidR="00844C38" w:rsidRPr="00131DAA" w14:paraId="694BC632" w14:textId="77777777" w:rsidTr="005B4E4E">
        <w:trPr>
          <w:jc w:val="center"/>
        </w:trPr>
        <w:tc>
          <w:tcPr>
            <w:tcW w:w="2835" w:type="dxa"/>
            <w:tcBorders>
              <w:top w:val="nil"/>
              <w:bottom w:val="nil"/>
            </w:tcBorders>
          </w:tcPr>
          <w:p w14:paraId="7421ACA4" w14:textId="77777777" w:rsidR="00844C38" w:rsidRPr="00131DAA" w:rsidRDefault="00844C38" w:rsidP="00844C38">
            <w:pPr>
              <w:spacing w:after="0"/>
              <w:jc w:val="both"/>
              <w:rPr>
                <w:rFonts w:ascii="Helvetica" w:hAnsi="Helvetica" w:cs="Helvetica"/>
              </w:rPr>
            </w:pPr>
            <w:r w:rsidRPr="00131DAA">
              <w:rPr>
                <w:rFonts w:ascii="Helvetica" w:hAnsi="Helvetica" w:cs="Helvetica"/>
              </w:rPr>
              <w:t xml:space="preserve">Disc Inner Radius, </w:t>
            </w:r>
            <m:oMath>
              <m:sSub>
                <m:sSubPr>
                  <m:ctrlPr>
                    <w:rPr>
                      <w:rFonts w:ascii="Cambria Math" w:hAnsi="Cambria Math" w:cs="Helvetica"/>
                      <w:i/>
                    </w:rPr>
                  </m:ctrlPr>
                </m:sSubPr>
                <m:e>
                  <m:r>
                    <w:rPr>
                      <w:rFonts w:ascii="Cambria Math" w:hAnsi="Cambria Math" w:cs="Helvetica"/>
                      <w:rPrChange w:id="922" w:author="KJ Chow" w:date="2021-05-14T01:08:00Z">
                        <w:rPr>
                          <w:rFonts w:ascii="Cambria Math" w:hAnsi="Cambria Math" w:cs="Helvetica"/>
                        </w:rPr>
                      </w:rPrChange>
                    </w:rPr>
                    <m:t>r</m:t>
                  </m:r>
                </m:e>
                <m:sub>
                  <m:r>
                    <w:rPr>
                      <w:rFonts w:ascii="Cambria Math" w:hAnsi="Cambria Math" w:cs="Helvetica"/>
                      <w:rPrChange w:id="923" w:author="KJ Chow" w:date="2021-05-14T01:08:00Z">
                        <w:rPr>
                          <w:rFonts w:ascii="Cambria Math" w:hAnsi="Cambria Math" w:cs="Helvetica"/>
                        </w:rPr>
                      </w:rPrChange>
                    </w:rPr>
                    <m:t>i</m:t>
                  </m:r>
                </m:sub>
              </m:sSub>
            </m:oMath>
          </w:p>
        </w:tc>
        <w:tc>
          <w:tcPr>
            <w:tcW w:w="2835" w:type="dxa"/>
            <w:tcBorders>
              <w:top w:val="nil"/>
              <w:bottom w:val="nil"/>
            </w:tcBorders>
          </w:tcPr>
          <w:p w14:paraId="4AE90AAF" w14:textId="77777777" w:rsidR="00844C38" w:rsidRPr="00131DAA" w:rsidRDefault="00844C38" w:rsidP="00844C38">
            <w:pPr>
              <w:spacing w:after="0"/>
              <w:jc w:val="both"/>
              <w:rPr>
                <w:rFonts w:ascii="Helvetica" w:hAnsi="Helvetica" w:cs="Helvetica"/>
              </w:rPr>
            </w:pPr>
            <w:r w:rsidRPr="00131DAA">
              <w:rPr>
                <w:rFonts w:ascii="Helvetica" w:hAnsi="Helvetica" w:cs="Helvetica"/>
              </w:rPr>
              <w:t>49.2 mm</w:t>
            </w:r>
          </w:p>
        </w:tc>
      </w:tr>
      <w:tr w:rsidR="00844C38" w:rsidRPr="00131DAA" w14:paraId="6B86C416" w14:textId="77777777" w:rsidTr="005B4E4E">
        <w:trPr>
          <w:jc w:val="center"/>
        </w:trPr>
        <w:tc>
          <w:tcPr>
            <w:tcW w:w="2835" w:type="dxa"/>
            <w:tcBorders>
              <w:top w:val="nil"/>
              <w:bottom w:val="nil"/>
            </w:tcBorders>
          </w:tcPr>
          <w:p w14:paraId="1AFF5837" w14:textId="77777777" w:rsidR="00844C38" w:rsidRPr="00131DAA" w:rsidRDefault="00844C38" w:rsidP="00844C38">
            <w:pPr>
              <w:spacing w:after="0"/>
              <w:jc w:val="both"/>
              <w:rPr>
                <w:rFonts w:ascii="Helvetica" w:hAnsi="Helvetica" w:cs="Helvetica"/>
              </w:rPr>
            </w:pPr>
            <w:r w:rsidRPr="00131DAA">
              <w:rPr>
                <w:rFonts w:ascii="Helvetica" w:hAnsi="Helvetica" w:cs="Helvetica"/>
              </w:rPr>
              <w:t xml:space="preserve">Radius Ratio, </w:t>
            </w:r>
            <m:oMath>
              <m:sSub>
                <m:sSubPr>
                  <m:ctrlPr>
                    <w:rPr>
                      <w:rFonts w:ascii="Cambria Math" w:hAnsi="Cambria Math" w:cs="Helvetica"/>
                      <w:i/>
                      <w:iCs/>
                    </w:rPr>
                  </m:ctrlPr>
                </m:sSubPr>
                <m:e>
                  <m:r>
                    <m:rPr>
                      <m:sty m:val="p"/>
                    </m:rPr>
                    <w:rPr>
                      <w:rFonts w:ascii="Cambria Math" w:hAnsi="Cambria Math" w:cs="Helvetica"/>
                      <w:rPrChange w:id="924" w:author="KJ Chow" w:date="2021-05-14T01:08:00Z">
                        <w:rPr>
                          <w:rFonts w:ascii="Cambria Math" w:hAnsi="Cambria Math" w:cs="Helvetica"/>
                        </w:rPr>
                      </w:rPrChange>
                    </w:rPr>
                    <m:t>ξ</m:t>
                  </m:r>
                  <m:ctrlPr>
                    <w:rPr>
                      <w:rFonts w:ascii="Cambria Math" w:hAnsi="Cambria Math" w:cs="Helvetica"/>
                    </w:rPr>
                  </m:ctrlPr>
                </m:e>
                <m:sub>
                  <m:r>
                    <w:rPr>
                      <w:rFonts w:ascii="Cambria Math" w:hAnsi="Cambria Math" w:cs="Helvetica"/>
                      <w:rPrChange w:id="925" w:author="KJ Chow" w:date="2021-05-14T01:08:00Z">
                        <w:rPr>
                          <w:rFonts w:ascii="Cambria Math" w:hAnsi="Cambria Math" w:cs="Helvetica"/>
                        </w:rPr>
                      </w:rPrChange>
                    </w:rPr>
                    <m:t>i</m:t>
                  </m:r>
                </m:sub>
              </m:sSub>
            </m:oMath>
          </w:p>
        </w:tc>
        <w:tc>
          <w:tcPr>
            <w:tcW w:w="2835" w:type="dxa"/>
            <w:tcBorders>
              <w:top w:val="nil"/>
              <w:bottom w:val="nil"/>
            </w:tcBorders>
          </w:tcPr>
          <w:p w14:paraId="50E7E69C" w14:textId="77777777" w:rsidR="00844C38" w:rsidRPr="00131DAA" w:rsidRDefault="00844C38" w:rsidP="00844C38">
            <w:pPr>
              <w:spacing w:after="0"/>
              <w:jc w:val="both"/>
              <w:rPr>
                <w:rFonts w:ascii="Helvetica" w:hAnsi="Helvetica" w:cs="Helvetica"/>
              </w:rPr>
            </w:pPr>
            <w:r w:rsidRPr="00131DAA">
              <w:rPr>
                <w:rFonts w:ascii="Helvetica" w:hAnsi="Helvetica" w:cs="Helvetica"/>
              </w:rPr>
              <w:t>0.3</w:t>
            </w:r>
          </w:p>
        </w:tc>
      </w:tr>
      <w:tr w:rsidR="00844C38" w:rsidRPr="00131DAA" w14:paraId="61DAE210" w14:textId="77777777" w:rsidTr="005B4E4E">
        <w:trPr>
          <w:jc w:val="center"/>
        </w:trPr>
        <w:tc>
          <w:tcPr>
            <w:tcW w:w="2835" w:type="dxa"/>
            <w:tcBorders>
              <w:top w:val="nil"/>
              <w:bottom w:val="nil"/>
            </w:tcBorders>
          </w:tcPr>
          <w:p w14:paraId="2C1D82E5" w14:textId="77777777" w:rsidR="00844C38" w:rsidRPr="00131DAA" w:rsidRDefault="00844C38" w:rsidP="00844C38">
            <w:pPr>
              <w:spacing w:after="0"/>
              <w:jc w:val="both"/>
              <w:rPr>
                <w:rFonts w:ascii="Helvetica" w:hAnsi="Helvetica" w:cs="Helvetica"/>
              </w:rPr>
            </w:pPr>
            <w:r w:rsidRPr="00131DAA">
              <w:rPr>
                <w:rFonts w:ascii="Helvetica" w:hAnsi="Helvetica" w:cs="Helvetica"/>
              </w:rPr>
              <w:t xml:space="preserve">Inter-Disc Spacing, </w:t>
            </w:r>
            <m:oMath>
              <m:r>
                <w:rPr>
                  <w:rFonts w:ascii="Cambria Math" w:hAnsi="Cambria Math" w:cs="Helvetica"/>
                  <w:rPrChange w:id="926" w:author="KJ Chow" w:date="2021-05-14T01:08:00Z">
                    <w:rPr>
                      <w:rFonts w:ascii="Cambria Math" w:hAnsi="Cambria Math" w:cs="Helvetica"/>
                    </w:rPr>
                  </w:rPrChange>
                </w:rPr>
                <m:t>b</m:t>
              </m:r>
            </m:oMath>
          </w:p>
        </w:tc>
        <w:tc>
          <w:tcPr>
            <w:tcW w:w="2835" w:type="dxa"/>
            <w:tcBorders>
              <w:top w:val="nil"/>
              <w:bottom w:val="nil"/>
            </w:tcBorders>
          </w:tcPr>
          <w:p w14:paraId="03334B42" w14:textId="77777777" w:rsidR="00844C38" w:rsidRPr="00131DAA" w:rsidRDefault="00844C38" w:rsidP="00844C38">
            <w:pPr>
              <w:spacing w:after="0"/>
              <w:jc w:val="both"/>
              <w:rPr>
                <w:rFonts w:ascii="Helvetica" w:hAnsi="Helvetica" w:cs="Helvetica"/>
              </w:rPr>
            </w:pPr>
            <w:r w:rsidRPr="00131DAA">
              <w:rPr>
                <w:rFonts w:ascii="Helvetica" w:hAnsi="Helvetica" w:cs="Helvetica"/>
              </w:rPr>
              <w:t>0.2 mm</w:t>
            </w:r>
          </w:p>
        </w:tc>
      </w:tr>
      <w:tr w:rsidR="00844C38" w:rsidRPr="00131DAA" w14:paraId="6B411397" w14:textId="77777777" w:rsidTr="005B4E4E">
        <w:trPr>
          <w:jc w:val="center"/>
        </w:trPr>
        <w:tc>
          <w:tcPr>
            <w:tcW w:w="2835" w:type="dxa"/>
            <w:tcBorders>
              <w:top w:val="nil"/>
              <w:bottom w:val="nil"/>
            </w:tcBorders>
          </w:tcPr>
          <w:p w14:paraId="251F7DC5" w14:textId="77777777" w:rsidR="00844C38" w:rsidRPr="00131DAA" w:rsidRDefault="00844C38" w:rsidP="00844C38">
            <w:pPr>
              <w:spacing w:after="0"/>
              <w:jc w:val="both"/>
              <w:rPr>
                <w:rFonts w:ascii="Helvetica" w:hAnsi="Helvetica" w:cs="Helvetica"/>
              </w:rPr>
            </w:pPr>
            <w:r w:rsidRPr="00131DAA">
              <w:rPr>
                <w:rFonts w:ascii="Helvetica" w:hAnsi="Helvetica" w:cs="Helvetica"/>
              </w:rPr>
              <w:t xml:space="preserve">Disc Thickness, </w:t>
            </w:r>
            <m:oMath>
              <m:sSub>
                <m:sSubPr>
                  <m:ctrlPr>
                    <w:rPr>
                      <w:rFonts w:ascii="Cambria Math" w:hAnsi="Cambria Math" w:cs="Helvetica"/>
                      <w:i/>
                    </w:rPr>
                  </m:ctrlPr>
                </m:sSubPr>
                <m:e>
                  <m:r>
                    <w:rPr>
                      <w:rFonts w:ascii="Cambria Math" w:hAnsi="Cambria Math" w:cs="Helvetica"/>
                      <w:rPrChange w:id="927" w:author="KJ Chow" w:date="2021-05-14T01:08:00Z">
                        <w:rPr>
                          <w:rFonts w:ascii="Cambria Math" w:hAnsi="Cambria Math" w:cs="Helvetica"/>
                        </w:rPr>
                      </w:rPrChange>
                    </w:rPr>
                    <m:t>t</m:t>
                  </m:r>
                </m:e>
                <m:sub>
                  <m:r>
                    <w:rPr>
                      <w:rFonts w:ascii="Cambria Math" w:hAnsi="Cambria Math" w:cs="Helvetica"/>
                      <w:rPrChange w:id="928" w:author="KJ Chow" w:date="2021-05-14T01:08:00Z">
                        <w:rPr>
                          <w:rFonts w:ascii="Cambria Math" w:hAnsi="Cambria Math" w:cs="Helvetica"/>
                        </w:rPr>
                      </w:rPrChange>
                    </w:rPr>
                    <m:t>d</m:t>
                  </m:r>
                </m:sub>
              </m:sSub>
            </m:oMath>
          </w:p>
        </w:tc>
        <w:tc>
          <w:tcPr>
            <w:tcW w:w="2835" w:type="dxa"/>
            <w:tcBorders>
              <w:top w:val="nil"/>
              <w:bottom w:val="nil"/>
            </w:tcBorders>
          </w:tcPr>
          <w:p w14:paraId="4428C602" w14:textId="77777777" w:rsidR="00844C38" w:rsidRPr="00131DAA" w:rsidRDefault="00844C38" w:rsidP="00844C38">
            <w:pPr>
              <w:spacing w:after="0"/>
              <w:jc w:val="both"/>
              <w:rPr>
                <w:rFonts w:ascii="Helvetica" w:hAnsi="Helvetica" w:cs="Helvetica"/>
              </w:rPr>
            </w:pPr>
            <w:r w:rsidRPr="00131DAA">
              <w:rPr>
                <w:rFonts w:ascii="Helvetica" w:hAnsi="Helvetica" w:cs="Helvetica"/>
              </w:rPr>
              <w:t>0.8 mm</w:t>
            </w:r>
          </w:p>
        </w:tc>
      </w:tr>
      <w:tr w:rsidR="00844C38" w:rsidRPr="00131DAA" w14:paraId="5B29B7AA" w14:textId="77777777" w:rsidTr="005B4E4E">
        <w:trPr>
          <w:jc w:val="center"/>
        </w:trPr>
        <w:tc>
          <w:tcPr>
            <w:tcW w:w="2835" w:type="dxa"/>
            <w:tcBorders>
              <w:top w:val="nil"/>
              <w:bottom w:val="nil"/>
            </w:tcBorders>
          </w:tcPr>
          <w:p w14:paraId="3A997208" w14:textId="77777777" w:rsidR="00844C38" w:rsidRPr="00131DAA" w:rsidRDefault="00844C38" w:rsidP="00844C38">
            <w:pPr>
              <w:spacing w:after="0"/>
              <w:jc w:val="both"/>
              <w:rPr>
                <w:rFonts w:ascii="Helvetica" w:hAnsi="Helvetica" w:cs="Helvetica"/>
              </w:rPr>
            </w:pPr>
            <w:r w:rsidRPr="00131DAA">
              <w:rPr>
                <w:rFonts w:ascii="Helvetica" w:hAnsi="Helvetica" w:cs="Helvetica"/>
              </w:rPr>
              <w:t xml:space="preserve">Disc Space, </w:t>
            </w:r>
            <m:oMath>
              <m:sSub>
                <m:sSubPr>
                  <m:ctrlPr>
                    <w:rPr>
                      <w:rFonts w:ascii="Cambria Math" w:hAnsi="Cambria Math" w:cs="Helvetica"/>
                      <w:i/>
                    </w:rPr>
                  </m:ctrlPr>
                </m:sSubPr>
                <m:e>
                  <m:r>
                    <w:rPr>
                      <w:rFonts w:ascii="Cambria Math" w:hAnsi="Cambria Math" w:cs="Helvetica"/>
                      <w:rPrChange w:id="929" w:author="KJ Chow" w:date="2021-05-14T01:08:00Z">
                        <w:rPr>
                          <w:rFonts w:ascii="Cambria Math" w:hAnsi="Cambria Math" w:cs="Helvetica"/>
                        </w:rPr>
                      </w:rPrChange>
                    </w:rPr>
                    <m:t>w</m:t>
                  </m:r>
                </m:e>
                <m:sub>
                  <m:r>
                    <w:rPr>
                      <w:rFonts w:ascii="Cambria Math" w:hAnsi="Cambria Math" w:cs="Helvetica"/>
                      <w:rPrChange w:id="930" w:author="KJ Chow" w:date="2021-05-14T01:08:00Z">
                        <w:rPr>
                          <w:rFonts w:ascii="Cambria Math" w:hAnsi="Cambria Math" w:cs="Helvetica"/>
                        </w:rPr>
                      </w:rPrChange>
                    </w:rPr>
                    <m:t>d</m:t>
                  </m:r>
                </m:sub>
              </m:sSub>
            </m:oMath>
          </w:p>
        </w:tc>
        <w:tc>
          <w:tcPr>
            <w:tcW w:w="2835" w:type="dxa"/>
            <w:tcBorders>
              <w:top w:val="nil"/>
              <w:bottom w:val="nil"/>
            </w:tcBorders>
          </w:tcPr>
          <w:p w14:paraId="2BB85F38" w14:textId="77777777" w:rsidR="00844C38" w:rsidRPr="00131DAA" w:rsidRDefault="00844C38" w:rsidP="00844C38">
            <w:pPr>
              <w:spacing w:after="0"/>
              <w:jc w:val="both"/>
              <w:rPr>
                <w:rFonts w:ascii="Helvetica" w:hAnsi="Helvetica" w:cs="Helvetica"/>
              </w:rPr>
            </w:pPr>
            <w:r w:rsidRPr="00131DAA">
              <w:rPr>
                <w:rFonts w:ascii="Helvetica" w:hAnsi="Helvetica" w:cs="Helvetica"/>
              </w:rPr>
              <w:t>7.2 mm</w:t>
            </w:r>
          </w:p>
        </w:tc>
      </w:tr>
      <w:tr w:rsidR="00844C38" w:rsidRPr="00131DAA" w14:paraId="07CBEFC5" w14:textId="77777777" w:rsidTr="005B4E4E">
        <w:trPr>
          <w:jc w:val="center"/>
        </w:trPr>
        <w:tc>
          <w:tcPr>
            <w:tcW w:w="2835" w:type="dxa"/>
            <w:tcBorders>
              <w:top w:val="nil"/>
              <w:bottom w:val="nil"/>
            </w:tcBorders>
          </w:tcPr>
          <w:p w14:paraId="6A77EA2B" w14:textId="77777777" w:rsidR="00844C38" w:rsidRPr="00131DAA" w:rsidRDefault="00844C38" w:rsidP="00844C38">
            <w:pPr>
              <w:spacing w:after="0"/>
              <w:jc w:val="both"/>
              <w:rPr>
                <w:rFonts w:ascii="Helvetica" w:hAnsi="Helvetica" w:cs="Helvetica"/>
              </w:rPr>
            </w:pPr>
            <w:r w:rsidRPr="00131DAA">
              <w:rPr>
                <w:rFonts w:ascii="Helvetica" w:hAnsi="Helvetica" w:cs="Helvetica"/>
              </w:rPr>
              <w:t xml:space="preserve">Wall Clearance, </w:t>
            </w:r>
            <m:oMath>
              <m:sSub>
                <m:sSubPr>
                  <m:ctrlPr>
                    <w:rPr>
                      <w:rFonts w:ascii="Cambria Math" w:hAnsi="Cambria Math" w:cs="Helvetica"/>
                      <w:i/>
                    </w:rPr>
                  </m:ctrlPr>
                </m:sSubPr>
                <m:e>
                  <m:r>
                    <w:rPr>
                      <w:rFonts w:ascii="Cambria Math" w:hAnsi="Cambria Math" w:cs="Helvetica"/>
                      <w:rPrChange w:id="931" w:author="KJ Chow" w:date="2021-05-14T01:08:00Z">
                        <w:rPr>
                          <w:rFonts w:ascii="Cambria Math" w:hAnsi="Cambria Math" w:cs="Helvetica"/>
                        </w:rPr>
                      </w:rPrChange>
                    </w:rPr>
                    <m:t>w</m:t>
                  </m:r>
                </m:e>
                <m:sub>
                  <m:r>
                    <w:rPr>
                      <w:rFonts w:ascii="Cambria Math" w:hAnsi="Cambria Math" w:cs="Helvetica"/>
                      <w:rPrChange w:id="932" w:author="KJ Chow" w:date="2021-05-14T01:08:00Z">
                        <w:rPr>
                          <w:rFonts w:ascii="Cambria Math" w:hAnsi="Cambria Math" w:cs="Helvetica"/>
                        </w:rPr>
                      </w:rPrChange>
                    </w:rPr>
                    <m:t>c</m:t>
                  </m:r>
                </m:sub>
              </m:sSub>
            </m:oMath>
          </w:p>
        </w:tc>
        <w:tc>
          <w:tcPr>
            <w:tcW w:w="2835" w:type="dxa"/>
            <w:tcBorders>
              <w:top w:val="nil"/>
              <w:bottom w:val="nil"/>
            </w:tcBorders>
          </w:tcPr>
          <w:p w14:paraId="155F65AA" w14:textId="77777777" w:rsidR="00844C38" w:rsidRPr="00131DAA" w:rsidRDefault="00844C38" w:rsidP="00844C38">
            <w:pPr>
              <w:spacing w:after="0"/>
              <w:jc w:val="both"/>
              <w:rPr>
                <w:rFonts w:ascii="Helvetica" w:hAnsi="Helvetica" w:cs="Helvetica"/>
              </w:rPr>
            </w:pPr>
            <w:r w:rsidRPr="00131DAA">
              <w:rPr>
                <w:rFonts w:ascii="Helvetica" w:hAnsi="Helvetica" w:cs="Helvetica"/>
              </w:rPr>
              <w:t>1 mm</w:t>
            </w:r>
          </w:p>
        </w:tc>
      </w:tr>
      <w:tr w:rsidR="00844C38" w:rsidRPr="00131DAA" w14:paraId="41FCC238" w14:textId="77777777" w:rsidTr="005B4E4E">
        <w:trPr>
          <w:jc w:val="center"/>
        </w:trPr>
        <w:tc>
          <w:tcPr>
            <w:tcW w:w="2835" w:type="dxa"/>
            <w:tcBorders>
              <w:top w:val="nil"/>
              <w:bottom w:val="nil"/>
            </w:tcBorders>
          </w:tcPr>
          <w:p w14:paraId="35BA1735" w14:textId="77777777" w:rsidR="00844C38" w:rsidRPr="00131DAA" w:rsidRDefault="00844C38" w:rsidP="00844C38">
            <w:pPr>
              <w:spacing w:after="0"/>
              <w:jc w:val="both"/>
              <w:rPr>
                <w:rFonts w:ascii="Helvetica" w:hAnsi="Helvetica" w:cs="Helvetica"/>
              </w:rPr>
            </w:pPr>
            <w:r w:rsidRPr="00131DAA">
              <w:rPr>
                <w:rFonts w:ascii="Helvetica" w:hAnsi="Helvetica" w:cs="Helvetica"/>
              </w:rPr>
              <w:t xml:space="preserve">Disc Holder Width, </w:t>
            </w:r>
            <m:oMath>
              <m:r>
                <w:rPr>
                  <w:rFonts w:ascii="Cambria Math" w:hAnsi="Cambria Math" w:cs="Helvetica"/>
                  <w:rPrChange w:id="933" w:author="KJ Chow" w:date="2021-05-14T01:08:00Z">
                    <w:rPr>
                      <w:rFonts w:ascii="Cambria Math" w:hAnsi="Cambria Math" w:cs="Helvetica"/>
                    </w:rPr>
                  </w:rPrChange>
                </w:rPr>
                <m:t>W</m:t>
              </m:r>
            </m:oMath>
          </w:p>
        </w:tc>
        <w:tc>
          <w:tcPr>
            <w:tcW w:w="2835" w:type="dxa"/>
            <w:tcBorders>
              <w:top w:val="nil"/>
              <w:bottom w:val="nil"/>
            </w:tcBorders>
          </w:tcPr>
          <w:p w14:paraId="3F192066" w14:textId="77777777" w:rsidR="00844C38" w:rsidRPr="00131DAA" w:rsidRDefault="00844C38" w:rsidP="00844C38">
            <w:pPr>
              <w:spacing w:after="0"/>
              <w:jc w:val="both"/>
              <w:rPr>
                <w:rFonts w:ascii="Helvetica" w:hAnsi="Helvetica" w:cs="Helvetica"/>
              </w:rPr>
            </w:pPr>
            <w:r w:rsidRPr="00131DAA">
              <w:rPr>
                <w:rFonts w:ascii="Helvetica" w:hAnsi="Helvetica" w:cs="Helvetica"/>
              </w:rPr>
              <w:t>10.8 mm</w:t>
            </w:r>
          </w:p>
        </w:tc>
      </w:tr>
      <w:tr w:rsidR="00844C38" w:rsidRPr="00131DAA" w14:paraId="5970203F" w14:textId="77777777" w:rsidTr="008E095E">
        <w:tblPrEx>
          <w:tblW w:w="0" w:type="auto"/>
          <w:jc w:val="center"/>
          <w:tblBorders>
            <w:top w:val="none" w:sz="0" w:space="0" w:color="auto"/>
            <w:left w:val="none" w:sz="0" w:space="0" w:color="auto"/>
            <w:bottom w:val="none" w:sz="0" w:space="0" w:color="auto"/>
            <w:right w:val="none" w:sz="0" w:space="0" w:color="auto"/>
            <w:insideV w:val="none" w:sz="0" w:space="0" w:color="auto"/>
          </w:tblBorders>
          <w:tblPrExChange w:id="934" w:author="KJ Chow" w:date="2021-05-14T00:45:00Z">
            <w:tblPrEx>
              <w:tblW w:w="0" w:type="auto"/>
              <w:jc w:val="center"/>
              <w:tblBorders>
                <w:top w:val="none" w:sz="0" w:space="0" w:color="auto"/>
                <w:left w:val="none" w:sz="0" w:space="0" w:color="auto"/>
                <w:bottom w:val="none" w:sz="0" w:space="0" w:color="auto"/>
                <w:right w:val="none" w:sz="0" w:space="0" w:color="auto"/>
                <w:insideV w:val="none" w:sz="0" w:space="0" w:color="auto"/>
              </w:tblBorders>
            </w:tblPrEx>
          </w:tblPrExChange>
        </w:tblPrEx>
        <w:trPr>
          <w:jc w:val="center"/>
          <w:trPrChange w:id="935" w:author="KJ Chow" w:date="2021-05-14T00:45:00Z">
            <w:trPr>
              <w:jc w:val="center"/>
            </w:trPr>
          </w:trPrChange>
        </w:trPr>
        <w:tc>
          <w:tcPr>
            <w:tcW w:w="2835" w:type="dxa"/>
            <w:tcBorders>
              <w:top w:val="nil"/>
              <w:bottom w:val="nil"/>
            </w:tcBorders>
            <w:tcPrChange w:id="936" w:author="KJ Chow" w:date="2021-05-14T00:45:00Z">
              <w:tcPr>
                <w:tcW w:w="2835" w:type="dxa"/>
                <w:tcBorders>
                  <w:top w:val="nil"/>
                  <w:bottom w:val="nil"/>
                </w:tcBorders>
              </w:tcPr>
            </w:tcPrChange>
          </w:tcPr>
          <w:p w14:paraId="18B3BE08" w14:textId="77777777" w:rsidR="00844C38" w:rsidRPr="00131DAA" w:rsidRDefault="00844C38" w:rsidP="00844C38">
            <w:pPr>
              <w:spacing w:after="0"/>
              <w:jc w:val="both"/>
              <w:rPr>
                <w:rFonts w:ascii="Helvetica" w:hAnsi="Helvetica" w:cs="Helvetica"/>
              </w:rPr>
            </w:pPr>
            <w:r w:rsidRPr="00131DAA">
              <w:rPr>
                <w:rFonts w:ascii="Helvetica" w:hAnsi="Helvetica" w:cs="Helvetica"/>
              </w:rPr>
              <w:t xml:space="preserve">Disc Number, </w:t>
            </w:r>
            <m:oMath>
              <m:sSub>
                <m:sSubPr>
                  <m:ctrlPr>
                    <w:rPr>
                      <w:rFonts w:ascii="Cambria Math" w:hAnsi="Cambria Math" w:cs="Helvetica"/>
                      <w:i/>
                    </w:rPr>
                  </m:ctrlPr>
                </m:sSubPr>
                <m:e>
                  <m:r>
                    <w:rPr>
                      <w:rFonts w:ascii="Cambria Math" w:hAnsi="Cambria Math" w:cs="Helvetica"/>
                      <w:rPrChange w:id="937" w:author="KJ Chow" w:date="2021-05-14T01:08:00Z">
                        <w:rPr>
                          <w:rFonts w:ascii="Cambria Math" w:hAnsi="Cambria Math" w:cs="Helvetica"/>
                        </w:rPr>
                      </w:rPrChange>
                    </w:rPr>
                    <m:t>n</m:t>
                  </m:r>
                </m:e>
                <m:sub>
                  <m:r>
                    <w:rPr>
                      <w:rFonts w:ascii="Cambria Math" w:hAnsi="Cambria Math" w:cs="Helvetica"/>
                      <w:rPrChange w:id="938" w:author="KJ Chow" w:date="2021-05-14T01:08:00Z">
                        <w:rPr>
                          <w:rFonts w:ascii="Cambria Math" w:hAnsi="Cambria Math" w:cs="Helvetica"/>
                        </w:rPr>
                      </w:rPrChange>
                    </w:rPr>
                    <m:t>d</m:t>
                  </m:r>
                </m:sub>
              </m:sSub>
            </m:oMath>
          </w:p>
        </w:tc>
        <w:tc>
          <w:tcPr>
            <w:tcW w:w="2835" w:type="dxa"/>
            <w:tcBorders>
              <w:top w:val="nil"/>
              <w:bottom w:val="nil"/>
            </w:tcBorders>
            <w:tcPrChange w:id="939" w:author="KJ Chow" w:date="2021-05-14T00:45:00Z">
              <w:tcPr>
                <w:tcW w:w="2835" w:type="dxa"/>
                <w:tcBorders>
                  <w:top w:val="nil"/>
                  <w:bottom w:val="nil"/>
                </w:tcBorders>
              </w:tcPr>
            </w:tcPrChange>
          </w:tcPr>
          <w:p w14:paraId="428DEAA9" w14:textId="77777777" w:rsidR="00844C38" w:rsidRPr="00131DAA" w:rsidRDefault="00844C38" w:rsidP="00844C38">
            <w:pPr>
              <w:spacing w:after="0"/>
              <w:jc w:val="both"/>
              <w:rPr>
                <w:rFonts w:ascii="Helvetica" w:hAnsi="Helvetica" w:cs="Helvetica"/>
              </w:rPr>
            </w:pPr>
            <w:r w:rsidRPr="00131DAA">
              <w:rPr>
                <w:rFonts w:ascii="Helvetica" w:hAnsi="Helvetica" w:cs="Helvetica"/>
              </w:rPr>
              <w:t>9</w:t>
            </w:r>
          </w:p>
        </w:tc>
      </w:tr>
      <w:tr w:rsidR="00844C38" w:rsidRPr="00131DAA" w14:paraId="651A5F37" w14:textId="77777777" w:rsidTr="008E095E">
        <w:tblPrEx>
          <w:tblW w:w="0" w:type="auto"/>
          <w:jc w:val="center"/>
          <w:tblBorders>
            <w:top w:val="none" w:sz="0" w:space="0" w:color="auto"/>
            <w:left w:val="none" w:sz="0" w:space="0" w:color="auto"/>
            <w:bottom w:val="none" w:sz="0" w:space="0" w:color="auto"/>
            <w:right w:val="none" w:sz="0" w:space="0" w:color="auto"/>
            <w:insideV w:val="none" w:sz="0" w:space="0" w:color="auto"/>
          </w:tblBorders>
          <w:tblPrExChange w:id="940" w:author="KJ Chow" w:date="2021-05-14T00:45:00Z">
            <w:tblPrEx>
              <w:tblW w:w="0" w:type="auto"/>
              <w:jc w:val="center"/>
              <w:tblBorders>
                <w:top w:val="none" w:sz="0" w:space="0" w:color="auto"/>
                <w:left w:val="none" w:sz="0" w:space="0" w:color="auto"/>
                <w:bottom w:val="none" w:sz="0" w:space="0" w:color="auto"/>
                <w:right w:val="none" w:sz="0" w:space="0" w:color="auto"/>
                <w:insideV w:val="none" w:sz="0" w:space="0" w:color="auto"/>
              </w:tblBorders>
            </w:tblPrEx>
          </w:tblPrExChange>
        </w:tblPrEx>
        <w:trPr>
          <w:jc w:val="center"/>
          <w:trPrChange w:id="941" w:author="KJ Chow" w:date="2021-05-14T00:45:00Z">
            <w:trPr>
              <w:jc w:val="center"/>
            </w:trPr>
          </w:trPrChange>
        </w:trPr>
        <w:tc>
          <w:tcPr>
            <w:tcW w:w="2835" w:type="dxa"/>
            <w:tcBorders>
              <w:top w:val="nil"/>
              <w:bottom w:val="single" w:sz="4" w:space="0" w:color="auto"/>
            </w:tcBorders>
            <w:tcPrChange w:id="942" w:author="KJ Chow" w:date="2021-05-14T00:45:00Z">
              <w:tcPr>
                <w:tcW w:w="2835" w:type="dxa"/>
                <w:tcBorders>
                  <w:top w:val="nil"/>
                  <w:bottom w:val="nil"/>
                </w:tcBorders>
              </w:tcPr>
            </w:tcPrChange>
          </w:tcPr>
          <w:p w14:paraId="3D91FC56" w14:textId="77777777" w:rsidR="00844C38" w:rsidRPr="00131DAA" w:rsidRDefault="00844C38" w:rsidP="00844C38">
            <w:pPr>
              <w:spacing w:after="0"/>
              <w:jc w:val="both"/>
              <w:rPr>
                <w:rFonts w:ascii="Helvetica" w:hAnsi="Helvetica" w:cs="Helvetica"/>
              </w:rPr>
            </w:pPr>
            <w:r w:rsidRPr="00131DAA">
              <w:rPr>
                <w:rFonts w:ascii="Helvetica" w:hAnsi="Helvetica" w:cs="Helvetica"/>
              </w:rPr>
              <w:t xml:space="preserve">Flow Profile, </w:t>
            </w:r>
            <m:oMath>
              <m:r>
                <w:rPr>
                  <w:rFonts w:ascii="Cambria Math" w:hAnsi="Cambria Math" w:cs="Helvetica"/>
                  <w:rPrChange w:id="943" w:author="KJ Chow" w:date="2021-05-14T01:08:00Z">
                    <w:rPr>
                      <w:rFonts w:ascii="Cambria Math" w:hAnsi="Cambria Math" w:cs="Helvetica"/>
                    </w:rPr>
                  </w:rPrChange>
                </w:rPr>
                <m:t>n</m:t>
              </m:r>
            </m:oMath>
          </w:p>
        </w:tc>
        <w:tc>
          <w:tcPr>
            <w:tcW w:w="2835" w:type="dxa"/>
            <w:tcBorders>
              <w:top w:val="nil"/>
              <w:bottom w:val="single" w:sz="4" w:space="0" w:color="auto"/>
            </w:tcBorders>
            <w:tcPrChange w:id="944" w:author="KJ Chow" w:date="2021-05-14T00:45:00Z">
              <w:tcPr>
                <w:tcW w:w="2835" w:type="dxa"/>
                <w:tcBorders>
                  <w:top w:val="nil"/>
                  <w:bottom w:val="nil"/>
                </w:tcBorders>
              </w:tcPr>
            </w:tcPrChange>
          </w:tcPr>
          <w:p w14:paraId="248A34DA" w14:textId="77777777" w:rsidR="00844C38" w:rsidRPr="00131DAA" w:rsidRDefault="00844C38" w:rsidP="00844C38">
            <w:pPr>
              <w:spacing w:after="0"/>
              <w:jc w:val="both"/>
              <w:rPr>
                <w:rFonts w:ascii="Helvetica" w:hAnsi="Helvetica" w:cs="Helvetica"/>
              </w:rPr>
            </w:pPr>
            <w:r w:rsidRPr="00131DAA">
              <w:rPr>
                <w:rFonts w:ascii="Helvetica" w:hAnsi="Helvetica" w:cs="Helvetica"/>
              </w:rPr>
              <w:t>2</w:t>
            </w:r>
          </w:p>
        </w:tc>
      </w:tr>
    </w:tbl>
    <w:p w14:paraId="07C65151" w14:textId="77777777" w:rsidR="00EC3F39" w:rsidRPr="00131DAA" w:rsidDel="008E095E" w:rsidRDefault="00EC3F39" w:rsidP="00AB6675">
      <w:pPr>
        <w:spacing w:after="0" w:line="259" w:lineRule="auto"/>
        <w:jc w:val="both"/>
        <w:rPr>
          <w:del w:id="945" w:author="KJ Chow" w:date="2021-05-14T00:43:00Z"/>
          <w:rFonts w:ascii="Helvetica" w:hAnsi="Helvetica" w:cs="Helvetica"/>
        </w:rPr>
      </w:pPr>
    </w:p>
    <w:p w14:paraId="60B4FCFF" w14:textId="2878A357" w:rsidR="00844C38" w:rsidRPr="00131DAA" w:rsidDel="009611C4" w:rsidRDefault="00192AE2">
      <w:pPr>
        <w:spacing w:after="120" w:line="259" w:lineRule="auto"/>
        <w:jc w:val="both"/>
        <w:rPr>
          <w:del w:id="946" w:author="KJ Chow" w:date="2021-05-14T00:26:00Z"/>
          <w:rFonts w:ascii="Helvetica" w:hAnsi="Helvetica" w:cs="Helvetica"/>
        </w:rPr>
        <w:pPrChange w:id="947" w:author="KJ Chow" w:date="2021-05-14T00:28:00Z">
          <w:pPr>
            <w:spacing w:after="0" w:line="259" w:lineRule="auto"/>
            <w:jc w:val="both"/>
          </w:pPr>
        </w:pPrChange>
      </w:pPr>
      <w:r w:rsidRPr="00131DAA">
        <w:rPr>
          <w:rFonts w:ascii="Helvetica" w:hAnsi="Helvetica" w:cs="Helvetica"/>
        </w:rPr>
        <w:t>Additionally</w:t>
      </w:r>
      <w:r w:rsidR="005B4E4E" w:rsidRPr="00131DAA">
        <w:rPr>
          <w:rFonts w:ascii="Helvetica" w:hAnsi="Helvetica" w:cs="Helvetica"/>
        </w:rPr>
        <w:t xml:space="preserve">, I also </w:t>
      </w:r>
      <w:r w:rsidR="00844C38" w:rsidRPr="00131DAA">
        <w:rPr>
          <w:rFonts w:ascii="Helvetica" w:hAnsi="Helvetica" w:cs="Helvetica"/>
        </w:rPr>
        <w:t xml:space="preserve">introduced </w:t>
      </w:r>
      <w:r w:rsidR="005B4E4E" w:rsidRPr="00131DAA">
        <w:rPr>
          <w:rFonts w:ascii="Helvetica" w:hAnsi="Helvetica" w:cs="Helvetica"/>
        </w:rPr>
        <w:t xml:space="preserve">several </w:t>
      </w:r>
      <w:commentRangeStart w:id="948"/>
      <w:r w:rsidR="005B4E4E" w:rsidRPr="00131DAA">
        <w:rPr>
          <w:rFonts w:ascii="Helvetica" w:hAnsi="Helvetica" w:cs="Helvetica"/>
        </w:rPr>
        <w:t>constraints</w:t>
      </w:r>
      <w:commentRangeEnd w:id="948"/>
      <w:r w:rsidR="00D00C64" w:rsidRPr="00131DAA">
        <w:rPr>
          <w:rStyle w:val="CommentReference"/>
          <w:rFonts w:ascii="Helvetica" w:hAnsi="Helvetica" w:cs="Helvetica"/>
          <w:rPrChange w:id="949" w:author="KJ Chow" w:date="2021-05-14T01:08:00Z">
            <w:rPr>
              <w:rStyle w:val="CommentReference"/>
            </w:rPr>
          </w:rPrChange>
        </w:rPr>
        <w:commentReference w:id="948"/>
      </w:r>
      <w:r w:rsidR="005B4E4E" w:rsidRPr="00131DAA">
        <w:rPr>
          <w:rFonts w:ascii="Helvetica" w:hAnsi="Helvetica" w:cs="Helvetica"/>
        </w:rPr>
        <w:t xml:space="preserve">, given by </w:t>
      </w:r>
      <w:r w:rsidR="005B4E4E" w:rsidRPr="00131DAA">
        <w:rPr>
          <w:rFonts w:ascii="Helvetica" w:hAnsi="Helvetica" w:cs="Helvetica"/>
          <w:b/>
          <w:bCs/>
        </w:rPr>
        <w:t xml:space="preserve">Equations </w:t>
      </w:r>
      <w:r w:rsidR="00DA2CBD" w:rsidRPr="00131DAA">
        <w:rPr>
          <w:rFonts w:ascii="Helvetica" w:hAnsi="Helvetica" w:cs="Helvetica"/>
          <w:b/>
          <w:bCs/>
        </w:rPr>
        <w:t>34</w:t>
      </w:r>
      <w:r w:rsidR="00C53A1D" w:rsidRPr="00131DAA">
        <w:rPr>
          <w:rFonts w:ascii="Helvetica" w:hAnsi="Helvetica" w:cs="Helvetica"/>
          <w:b/>
          <w:bCs/>
        </w:rPr>
        <w:t xml:space="preserve"> </w:t>
      </w:r>
      <w:r w:rsidR="005B4E4E" w:rsidRPr="00131DAA">
        <w:rPr>
          <w:rFonts w:ascii="Helvetica" w:hAnsi="Helvetica" w:cs="Helvetica"/>
          <w:b/>
          <w:bCs/>
        </w:rPr>
        <w:t>-</w:t>
      </w:r>
      <w:r w:rsidR="00C53A1D" w:rsidRPr="00131DAA">
        <w:rPr>
          <w:rFonts w:ascii="Helvetica" w:hAnsi="Helvetica" w:cs="Helvetica"/>
          <w:b/>
          <w:bCs/>
        </w:rPr>
        <w:t xml:space="preserve"> </w:t>
      </w:r>
      <w:r w:rsidR="00DA2CBD" w:rsidRPr="00131DAA">
        <w:rPr>
          <w:rFonts w:ascii="Helvetica" w:hAnsi="Helvetica" w:cs="Helvetica"/>
          <w:b/>
          <w:bCs/>
        </w:rPr>
        <w:t>38</w:t>
      </w:r>
      <w:r w:rsidR="00DA2CBD" w:rsidRPr="00131DAA">
        <w:rPr>
          <w:rFonts w:ascii="Helvetica" w:hAnsi="Helvetica" w:cs="Helvetica"/>
        </w:rPr>
        <w:t xml:space="preserve"> in the Group Report</w:t>
      </w:r>
      <w:del w:id="950" w:author="KJ Chow" w:date="2021-05-14T00:04:00Z">
        <w:r w:rsidR="00D43A65" w:rsidRPr="00131DAA" w:rsidDel="00794300">
          <w:rPr>
            <w:rFonts w:ascii="Helvetica" w:hAnsi="Helvetica" w:cs="Helvetica"/>
          </w:rPr>
          <w:delText xml:space="preserve">, </w:delText>
        </w:r>
      </w:del>
      <w:ins w:id="951" w:author="KJ Chow" w:date="2021-05-14T00:08:00Z">
        <w:r w:rsidR="00794300" w:rsidRPr="00131DAA">
          <w:rPr>
            <w:rFonts w:ascii="Helvetica" w:hAnsi="Helvetica" w:cs="Helvetica"/>
          </w:rPr>
          <w:t>,</w:t>
        </w:r>
      </w:ins>
      <w:ins w:id="952" w:author="KJ Chow" w:date="2021-05-14T00:04:00Z">
        <w:r w:rsidR="00794300" w:rsidRPr="00131DAA">
          <w:rPr>
            <w:rFonts w:ascii="Helvetica" w:hAnsi="Helvetica" w:cs="Helvetica"/>
          </w:rPr>
          <w:t xml:space="preserve"> </w:t>
        </w:r>
      </w:ins>
      <w:del w:id="953" w:author="KJ Chow" w:date="2021-05-14T00:04:00Z">
        <w:r w:rsidR="00D43A65" w:rsidRPr="00131DAA" w:rsidDel="00794300">
          <w:rPr>
            <w:rFonts w:ascii="Helvetica" w:hAnsi="Helvetica" w:cs="Helvetica"/>
          </w:rPr>
          <w:delText>in which they</w:delText>
        </w:r>
      </w:del>
      <w:ins w:id="954" w:author="KJ Chow" w:date="2021-05-14T00:08:00Z">
        <w:r w:rsidR="00794300" w:rsidRPr="00131DAA">
          <w:rPr>
            <w:rFonts w:ascii="Helvetica" w:hAnsi="Helvetica" w:cs="Helvetica"/>
          </w:rPr>
          <w:t>where these</w:t>
        </w:r>
      </w:ins>
      <w:r w:rsidR="005B4E4E" w:rsidRPr="00131DAA">
        <w:rPr>
          <w:rFonts w:ascii="Helvetica" w:hAnsi="Helvetica" w:cs="Helvetica"/>
        </w:rPr>
        <w:t xml:space="preserve"> </w:t>
      </w:r>
      <w:r w:rsidR="00507745" w:rsidRPr="00131DAA">
        <w:rPr>
          <w:rFonts w:ascii="Helvetica" w:hAnsi="Helvetica" w:cs="Helvetica"/>
        </w:rPr>
        <w:t>function</w:t>
      </w:r>
      <w:ins w:id="955" w:author="KJ Chow" w:date="2021-05-14T00:04:00Z">
        <w:r w:rsidR="00794300" w:rsidRPr="00131DAA">
          <w:rPr>
            <w:rFonts w:ascii="Helvetica" w:hAnsi="Helvetica" w:cs="Helvetica"/>
          </w:rPr>
          <w:t xml:space="preserve">s </w:t>
        </w:r>
      </w:ins>
      <w:del w:id="956" w:author="KJ Chow" w:date="2021-05-14T00:08:00Z">
        <w:r w:rsidR="00507745" w:rsidRPr="00131DAA" w:rsidDel="00794300">
          <w:rPr>
            <w:rFonts w:ascii="Helvetica" w:hAnsi="Helvetica" w:cs="Helvetica"/>
          </w:rPr>
          <w:delText xml:space="preserve"> to </w:delText>
        </w:r>
      </w:del>
      <w:r w:rsidR="005B4E4E" w:rsidRPr="00131DAA">
        <w:rPr>
          <w:rFonts w:ascii="Helvetica" w:hAnsi="Helvetica" w:cs="Helvetica"/>
        </w:rPr>
        <w:t xml:space="preserve">bind </w:t>
      </w:r>
      <w:ins w:id="957" w:author="KJ Chow" w:date="2021-05-14T00:06:00Z">
        <w:r w:rsidR="00794300" w:rsidRPr="00131DAA">
          <w:rPr>
            <w:rFonts w:ascii="Helvetica" w:hAnsi="Helvetica" w:cs="Helvetica"/>
          </w:rPr>
          <w:t xml:space="preserve">several </w:t>
        </w:r>
      </w:ins>
      <w:r w:rsidR="005B4E4E" w:rsidRPr="00131DAA">
        <w:rPr>
          <w:rFonts w:ascii="Helvetica" w:hAnsi="Helvetica" w:cs="Helvetica"/>
        </w:rPr>
        <w:t>variables</w:t>
      </w:r>
      <w:r w:rsidR="00507745" w:rsidRPr="00131DAA">
        <w:rPr>
          <w:rFonts w:ascii="Helvetica" w:hAnsi="Helvetica" w:cs="Helvetica"/>
        </w:rPr>
        <w:t xml:space="preserve"> together</w:t>
      </w:r>
      <w:del w:id="958" w:author="KJ Chow" w:date="2021-05-14T00:10:00Z">
        <w:r w:rsidR="00507745" w:rsidRPr="00131DAA" w:rsidDel="00794300">
          <w:rPr>
            <w:rFonts w:ascii="Helvetica" w:hAnsi="Helvetica" w:cs="Helvetica"/>
          </w:rPr>
          <w:delText>,</w:delText>
        </w:r>
      </w:del>
      <w:r w:rsidR="00507745" w:rsidRPr="00131DAA">
        <w:rPr>
          <w:rFonts w:ascii="Helvetica" w:hAnsi="Helvetica" w:cs="Helvetica"/>
        </w:rPr>
        <w:t xml:space="preserve"> </w:t>
      </w:r>
      <w:ins w:id="959" w:author="KJ Chow" w:date="2021-05-14T00:09:00Z">
        <w:r w:rsidR="00794300" w:rsidRPr="00131DAA">
          <w:rPr>
            <w:rFonts w:ascii="Helvetica" w:hAnsi="Helvetica" w:cs="Helvetica"/>
          </w:rPr>
          <w:t xml:space="preserve">such as </w:t>
        </w:r>
      </w:ins>
      <m:oMath>
        <m:r>
          <w:ins w:id="960" w:author="KJ Chow" w:date="2021-05-14T00:10:00Z">
            <w:rPr>
              <w:rFonts w:ascii="Cambria Math" w:hAnsi="Cambria Math" w:cs="Helvetica"/>
              <w:rPrChange w:id="961" w:author="KJ Chow" w:date="2021-05-14T01:08:00Z">
                <w:rPr>
                  <w:rFonts w:ascii="Cambria Math" w:hAnsi="Cambria Math" w:cs="Helvetica"/>
                </w:rPr>
              </w:rPrChange>
            </w:rPr>
            <m:t>W</m:t>
          </w:ins>
        </m:r>
      </m:oMath>
      <w:ins w:id="962" w:author="KJ Chow" w:date="2021-05-14T00:10:00Z">
        <w:r w:rsidR="00794300" w:rsidRPr="00131DAA">
          <w:rPr>
            <w:rFonts w:ascii="Helvetica" w:eastAsiaTheme="minorEastAsia" w:hAnsi="Helvetica" w:cs="Helvetica"/>
          </w:rPr>
          <w:t xml:space="preserve">, </w:t>
        </w:r>
      </w:ins>
      <m:oMath>
        <m:r>
          <w:ins w:id="963" w:author="KJ Chow" w:date="2021-05-14T00:11:00Z">
            <w:rPr>
              <w:rFonts w:ascii="Cambria Math" w:hAnsi="Cambria Math" w:cs="Helvetica"/>
              <w:rPrChange w:id="964" w:author="KJ Chow" w:date="2021-05-14T01:08:00Z">
                <w:rPr>
                  <w:rFonts w:ascii="Cambria Math" w:hAnsi="Cambria Math" w:cs="Helvetica"/>
                </w:rPr>
              </w:rPrChange>
            </w:rPr>
            <m:t>h</m:t>
          </w:ins>
        </m:r>
      </m:oMath>
      <w:ins w:id="965" w:author="KJ Chow" w:date="2021-05-14T00:11:00Z">
        <w:r w:rsidR="00794300" w:rsidRPr="00131DAA">
          <w:rPr>
            <w:rFonts w:ascii="Helvetica" w:eastAsiaTheme="minorEastAsia" w:hAnsi="Helvetica" w:cs="Helvetica"/>
          </w:rPr>
          <w:t xml:space="preserve"> and </w:t>
        </w:r>
      </w:ins>
      <m:oMath>
        <m:sSub>
          <m:sSubPr>
            <m:ctrlPr>
              <w:ins w:id="966" w:author="KJ Chow" w:date="2021-05-14T00:11:00Z">
                <w:rPr>
                  <w:rFonts w:ascii="Cambria Math" w:hAnsi="Cambria Math" w:cs="Helvetica"/>
                  <w:i/>
                </w:rPr>
              </w:ins>
            </m:ctrlPr>
          </m:sSubPr>
          <m:e>
            <m:r>
              <w:ins w:id="967" w:author="KJ Chow" w:date="2021-05-14T00:11:00Z">
                <w:rPr>
                  <w:rFonts w:ascii="Cambria Math" w:hAnsi="Cambria Math" w:cs="Helvetica"/>
                  <w:rPrChange w:id="968" w:author="KJ Chow" w:date="2021-05-14T01:08:00Z">
                    <w:rPr>
                      <w:rFonts w:ascii="Cambria Math" w:hAnsi="Cambria Math" w:cs="Helvetica"/>
                    </w:rPr>
                  </w:rPrChange>
                </w:rPr>
                <m:t>r</m:t>
              </w:ins>
            </m:r>
          </m:e>
          <m:sub>
            <m:r>
              <w:ins w:id="969" w:author="KJ Chow" w:date="2021-05-14T00:11:00Z">
                <w:rPr>
                  <w:rFonts w:ascii="Cambria Math" w:hAnsi="Cambria Math" w:cs="Helvetica"/>
                  <w:rPrChange w:id="970" w:author="KJ Chow" w:date="2021-05-14T01:08:00Z">
                    <w:rPr>
                      <w:rFonts w:ascii="Cambria Math" w:hAnsi="Cambria Math" w:cs="Helvetica"/>
                    </w:rPr>
                  </w:rPrChange>
                </w:rPr>
                <m:t>i</m:t>
              </w:ins>
            </m:r>
          </m:sub>
        </m:sSub>
      </m:oMath>
      <w:ins w:id="971" w:author="KJ Chow" w:date="2021-05-14T00:09:00Z">
        <w:r w:rsidR="00794300" w:rsidRPr="00131DAA">
          <w:rPr>
            <w:rFonts w:ascii="Helvetica" w:hAnsi="Helvetica" w:cs="Helvetica"/>
          </w:rPr>
          <w:t xml:space="preserve">. This was done to </w:t>
        </w:r>
      </w:ins>
      <w:r w:rsidR="00507745" w:rsidRPr="00131DAA">
        <w:rPr>
          <w:rFonts w:ascii="Helvetica" w:hAnsi="Helvetica" w:cs="Helvetica"/>
        </w:rPr>
        <w:t>ensu</w:t>
      </w:r>
      <w:ins w:id="972" w:author="KJ Chow" w:date="2021-05-14T00:09:00Z">
        <w:r w:rsidR="00794300" w:rsidRPr="00131DAA">
          <w:rPr>
            <w:rFonts w:ascii="Helvetica" w:hAnsi="Helvetica" w:cs="Helvetica"/>
          </w:rPr>
          <w:t>re</w:t>
        </w:r>
      </w:ins>
      <w:del w:id="973" w:author="KJ Chow" w:date="2021-05-14T00:09:00Z">
        <w:r w:rsidR="00507745" w:rsidRPr="00131DAA" w:rsidDel="00794300">
          <w:rPr>
            <w:rFonts w:ascii="Helvetica" w:hAnsi="Helvetica" w:cs="Helvetica"/>
          </w:rPr>
          <w:delText>ring</w:delText>
        </w:r>
      </w:del>
      <w:r w:rsidR="00507745" w:rsidRPr="00131DAA">
        <w:rPr>
          <w:rFonts w:ascii="Helvetica" w:hAnsi="Helvetica" w:cs="Helvetica"/>
        </w:rPr>
        <w:t xml:space="preserve"> </w:t>
      </w:r>
      <w:ins w:id="974" w:author="KJ Chow" w:date="2021-05-14T00:09:00Z">
        <w:r w:rsidR="00794300" w:rsidRPr="00131DAA">
          <w:rPr>
            <w:rFonts w:ascii="Helvetica" w:hAnsi="Helvetica" w:cs="Helvetica"/>
          </w:rPr>
          <w:t xml:space="preserve">the design’s </w:t>
        </w:r>
      </w:ins>
      <w:del w:id="975" w:author="KJ Chow" w:date="2021-05-14T00:09:00Z">
        <w:r w:rsidR="00507745" w:rsidRPr="00131DAA" w:rsidDel="00794300">
          <w:rPr>
            <w:rFonts w:ascii="Helvetica" w:hAnsi="Helvetica" w:cs="Helvetica"/>
          </w:rPr>
          <w:delText>the design structure to remain well represented</w:delText>
        </w:r>
      </w:del>
      <w:ins w:id="976" w:author="KJ Chow" w:date="2021-05-14T00:09:00Z">
        <w:r w:rsidR="00794300" w:rsidRPr="00131DAA">
          <w:rPr>
            <w:rFonts w:ascii="Helvetica" w:hAnsi="Helvetica" w:cs="Helvetica"/>
          </w:rPr>
          <w:t>structural integrity remained well represented</w:t>
        </w:r>
      </w:ins>
      <w:ins w:id="977" w:author="KJ Chow" w:date="2021-05-14T00:05:00Z">
        <w:r w:rsidR="00794300" w:rsidRPr="00131DAA">
          <w:rPr>
            <w:rFonts w:ascii="Helvetica" w:hAnsi="Helvetica" w:cs="Helvetica"/>
          </w:rPr>
          <w:t xml:space="preserve"> </w:t>
        </w:r>
      </w:ins>
      <w:ins w:id="978" w:author="KJ Chow" w:date="2021-05-14T00:07:00Z">
        <w:r w:rsidR="00794300" w:rsidRPr="00131DAA">
          <w:rPr>
            <w:rFonts w:ascii="Helvetica" w:hAnsi="Helvetica" w:cs="Helvetica"/>
          </w:rPr>
          <w:t>under scaling effects as well as limiting the number</w:t>
        </w:r>
      </w:ins>
      <w:ins w:id="979" w:author="KJ Chow" w:date="2021-05-14T00:08:00Z">
        <w:r w:rsidR="00794300" w:rsidRPr="00131DAA">
          <w:rPr>
            <w:rFonts w:ascii="Helvetica" w:hAnsi="Helvetica" w:cs="Helvetica"/>
          </w:rPr>
          <w:t xml:space="preserve"> of free variables for simplifications</w:t>
        </w:r>
      </w:ins>
      <w:ins w:id="980" w:author="KJ Chow" w:date="2021-05-14T00:05:00Z">
        <w:r w:rsidR="00794300" w:rsidRPr="00131DAA">
          <w:rPr>
            <w:rFonts w:ascii="Helvetica" w:hAnsi="Helvetica" w:cs="Helvetica"/>
          </w:rPr>
          <w:t>.</w:t>
        </w:r>
      </w:ins>
      <w:del w:id="981" w:author="KJ Chow" w:date="2021-05-14T00:05:00Z">
        <w:r w:rsidR="00C8070D" w:rsidRPr="00131DAA" w:rsidDel="00794300">
          <w:rPr>
            <w:rFonts w:ascii="Helvetica" w:hAnsi="Helvetica" w:cs="Helvetica"/>
          </w:rPr>
          <w:delText>.</w:delText>
        </w:r>
      </w:del>
    </w:p>
    <w:p w14:paraId="2130269A" w14:textId="77777777" w:rsidR="00322625" w:rsidRPr="00131DAA" w:rsidRDefault="00322625">
      <w:pPr>
        <w:spacing w:after="120" w:line="259" w:lineRule="auto"/>
        <w:jc w:val="both"/>
        <w:rPr>
          <w:rFonts w:ascii="Helvetica" w:hAnsi="Helvetica" w:cs="Helvetica"/>
        </w:rPr>
        <w:pPrChange w:id="982" w:author="KJ Chow" w:date="2021-05-14T00:28:00Z">
          <w:pPr>
            <w:spacing w:after="0" w:line="259" w:lineRule="auto"/>
            <w:jc w:val="both"/>
          </w:pPr>
        </w:pPrChange>
      </w:pPr>
    </w:p>
    <w:p w14:paraId="41152AF0" w14:textId="532F6380" w:rsidR="00507745" w:rsidRPr="00131DAA" w:rsidDel="009611C4" w:rsidRDefault="00507745" w:rsidP="00AB6675">
      <w:pPr>
        <w:spacing w:after="0" w:line="259" w:lineRule="auto"/>
        <w:jc w:val="both"/>
        <w:rPr>
          <w:del w:id="983" w:author="KJ Chow" w:date="2021-05-14T00:26:00Z"/>
          <w:rFonts w:ascii="Helvetica" w:eastAsiaTheme="minorEastAsia" w:hAnsi="Helvetica" w:cs="Helvetica"/>
        </w:rPr>
      </w:pPr>
      <w:r w:rsidRPr="00131DAA">
        <w:rPr>
          <w:rFonts w:ascii="Helvetica" w:hAnsi="Helvetica" w:cs="Helvetica"/>
        </w:rPr>
        <w:t xml:space="preserve">From these relations, one can relate the </w:t>
      </w:r>
      <w:r w:rsidR="008E6F23" w:rsidRPr="00131DAA">
        <w:rPr>
          <w:rFonts w:ascii="Helvetica" w:hAnsi="Helvetica" w:cs="Helvetica"/>
        </w:rPr>
        <w:t>entire</w:t>
      </w:r>
      <w:r w:rsidRPr="00131DAA">
        <w:rPr>
          <w:rFonts w:ascii="Helvetica" w:hAnsi="Helvetica" w:cs="Helvetica"/>
        </w:rPr>
        <w:t xml:space="preserve"> design’s measurements to just two fundamental variables, namely disc number,</w:t>
      </w:r>
      <m:oMath>
        <m:r>
          <w:rPr>
            <w:rFonts w:ascii="Cambria Math" w:hAnsi="Cambria Math" w:cs="Helvetica"/>
            <w:rPrChange w:id="984" w:author="KJ Chow" w:date="2021-05-14T01:08:00Z">
              <w:rPr>
                <w:rFonts w:ascii="Cambria Math" w:hAnsi="Cambria Math" w:cs="Helvetica"/>
              </w:rPr>
            </w:rPrChange>
          </w:rPr>
          <m:t xml:space="preserve"> </m:t>
        </m:r>
        <m:sSub>
          <m:sSubPr>
            <m:ctrlPr>
              <w:rPr>
                <w:rFonts w:ascii="Cambria Math" w:hAnsi="Cambria Math" w:cs="Helvetica"/>
                <w:i/>
              </w:rPr>
            </m:ctrlPr>
          </m:sSubPr>
          <m:e>
            <m:r>
              <w:rPr>
                <w:rFonts w:ascii="Cambria Math" w:hAnsi="Cambria Math" w:cs="Helvetica"/>
                <w:rPrChange w:id="985" w:author="KJ Chow" w:date="2021-05-14T01:08:00Z">
                  <w:rPr>
                    <w:rFonts w:ascii="Cambria Math" w:hAnsi="Cambria Math" w:cs="Helvetica"/>
                  </w:rPr>
                </w:rPrChange>
              </w:rPr>
              <m:t>n</m:t>
            </m:r>
          </m:e>
          <m:sub>
            <m:r>
              <w:rPr>
                <w:rFonts w:ascii="Cambria Math" w:hAnsi="Cambria Math" w:cs="Helvetica"/>
                <w:rPrChange w:id="986" w:author="KJ Chow" w:date="2021-05-14T01:08:00Z">
                  <w:rPr>
                    <w:rFonts w:ascii="Cambria Math" w:hAnsi="Cambria Math" w:cs="Helvetica"/>
                  </w:rPr>
                </w:rPrChange>
              </w:rPr>
              <m:t>d</m:t>
            </m:r>
          </m:sub>
        </m:sSub>
      </m:oMath>
      <w:r w:rsidRPr="00131DAA">
        <w:rPr>
          <w:rFonts w:ascii="Helvetica" w:hAnsi="Helvetica" w:cs="Helvetica"/>
        </w:rPr>
        <w:t xml:space="preserve"> and rotor disc outer radius, </w:t>
      </w:r>
      <m:oMath>
        <m:sSub>
          <m:sSubPr>
            <m:ctrlPr>
              <w:rPr>
                <w:rFonts w:ascii="Cambria Math" w:hAnsi="Cambria Math" w:cs="Helvetica"/>
                <w:i/>
              </w:rPr>
            </m:ctrlPr>
          </m:sSubPr>
          <m:e>
            <m:r>
              <w:rPr>
                <w:rFonts w:ascii="Cambria Math" w:hAnsi="Cambria Math" w:cs="Helvetica"/>
                <w:rPrChange w:id="987" w:author="KJ Chow" w:date="2021-05-14T01:08:00Z">
                  <w:rPr>
                    <w:rFonts w:ascii="Cambria Math" w:hAnsi="Cambria Math" w:cs="Helvetica"/>
                  </w:rPr>
                </w:rPrChange>
              </w:rPr>
              <m:t>r</m:t>
            </m:r>
          </m:e>
          <m:sub>
            <m:r>
              <w:rPr>
                <w:rFonts w:ascii="Cambria Math" w:hAnsi="Cambria Math" w:cs="Helvetica"/>
                <w:rPrChange w:id="988" w:author="KJ Chow" w:date="2021-05-14T01:08:00Z">
                  <w:rPr>
                    <w:rFonts w:ascii="Cambria Math" w:hAnsi="Cambria Math" w:cs="Helvetica"/>
                  </w:rPr>
                </w:rPrChange>
              </w:rPr>
              <m:t>0</m:t>
            </m:r>
          </m:sub>
        </m:sSub>
      </m:oMath>
      <w:r w:rsidRPr="00131DAA">
        <w:rPr>
          <w:rFonts w:ascii="Helvetica" w:eastAsiaTheme="minorEastAsia" w:hAnsi="Helvetica" w:cs="Helvetica"/>
        </w:rPr>
        <w:t xml:space="preserve">. </w:t>
      </w:r>
      <w:r w:rsidR="009F5AD5" w:rsidRPr="00131DAA">
        <w:rPr>
          <w:rFonts w:ascii="Helvetica" w:eastAsiaTheme="minorEastAsia" w:hAnsi="Helvetica" w:cs="Helvetica"/>
        </w:rPr>
        <w:t>This approach was done intentionally as to simplify the simulation cases by capping the number of free variables, allowing full-on analysis without greatly sacrificing design flexibility.</w:t>
      </w:r>
    </w:p>
    <w:p w14:paraId="5C0917C4" w14:textId="77777777" w:rsidR="009611C4" w:rsidRPr="00131DAA" w:rsidRDefault="009611C4" w:rsidP="00AB6675">
      <w:pPr>
        <w:spacing w:after="0" w:line="259" w:lineRule="auto"/>
        <w:jc w:val="both"/>
        <w:rPr>
          <w:ins w:id="989" w:author="KJ Chow" w:date="2021-05-14T00:28:00Z"/>
          <w:rFonts w:ascii="Helvetica" w:hAnsi="Helvetica" w:cs="Helvetica"/>
        </w:rPr>
      </w:pPr>
    </w:p>
    <w:p w14:paraId="6AB04473" w14:textId="163D16CD" w:rsidR="006742C3" w:rsidRPr="00131DAA" w:rsidRDefault="006742C3" w:rsidP="00AB6675">
      <w:pPr>
        <w:spacing w:after="0" w:line="259" w:lineRule="auto"/>
        <w:jc w:val="both"/>
        <w:rPr>
          <w:rFonts w:ascii="Helvetica" w:hAnsi="Helvetica" w:cs="Helvetica"/>
        </w:rPr>
      </w:pPr>
    </w:p>
    <w:p w14:paraId="361AB571" w14:textId="371F0FF5" w:rsidR="00B65D03" w:rsidRPr="00131DAA" w:rsidRDefault="00B65D03" w:rsidP="00B65D03">
      <w:pPr>
        <w:pStyle w:val="Heading3"/>
        <w:rPr>
          <w:ins w:id="990" w:author="KJ Chow" w:date="2021-05-14T00:11:00Z"/>
          <w:rFonts w:ascii="Helvetica" w:hAnsi="Helvetica" w:cs="Helvetica"/>
          <w:b/>
          <w:bCs/>
          <w:color w:val="auto"/>
          <w:u w:val="single"/>
        </w:rPr>
      </w:pPr>
      <w:bookmarkStart w:id="991" w:name="_Toc71847090"/>
      <w:r w:rsidRPr="00131DAA">
        <w:rPr>
          <w:rFonts w:ascii="Helvetica" w:hAnsi="Helvetica" w:cs="Helvetica"/>
          <w:b/>
          <w:bCs/>
          <w:color w:val="auto"/>
          <w:u w:val="single"/>
        </w:rPr>
        <w:t>Design Optimisation</w:t>
      </w:r>
      <w:bookmarkEnd w:id="991"/>
    </w:p>
    <w:p w14:paraId="3DB3EB31" w14:textId="72524FD1" w:rsidR="00794300" w:rsidRPr="00131DAA" w:rsidDel="0012167B" w:rsidRDefault="00794300" w:rsidP="0012167B">
      <w:pPr>
        <w:jc w:val="both"/>
        <w:rPr>
          <w:del w:id="992" w:author="KJ Chow" w:date="2021-05-14T00:14:00Z"/>
          <w:rFonts w:ascii="Helvetica" w:hAnsi="Helvetica" w:cs="Helvetica"/>
        </w:rPr>
      </w:pPr>
    </w:p>
    <w:p w14:paraId="40A07723" w14:textId="39AB18C9" w:rsidR="0048400A" w:rsidRPr="00131DAA" w:rsidDel="0012167B" w:rsidRDefault="0012167B">
      <w:pPr>
        <w:jc w:val="both"/>
        <w:rPr>
          <w:del w:id="993" w:author="KJ Chow" w:date="2021-05-14T00:17:00Z"/>
          <w:rFonts w:ascii="Helvetica" w:hAnsi="Helvetica" w:cs="Helvetica"/>
        </w:rPr>
        <w:pPrChange w:id="994" w:author="KJ Chow" w:date="2021-05-14T00:14:00Z">
          <w:pPr>
            <w:spacing w:after="0" w:line="259" w:lineRule="auto"/>
            <w:jc w:val="both"/>
          </w:pPr>
        </w:pPrChange>
      </w:pPr>
      <w:ins w:id="995" w:author="KJ Chow" w:date="2021-05-14T00:18:00Z">
        <w:r w:rsidRPr="00131DAA">
          <w:rPr>
            <w:rFonts w:ascii="Helvetica" w:hAnsi="Helvetica" w:cs="Helvetica"/>
          </w:rPr>
          <w:t xml:space="preserve">As the group wanted to focus on turbine output, I then </w:t>
        </w:r>
      </w:ins>
      <w:commentRangeStart w:id="996"/>
      <w:del w:id="997" w:author="KJ Chow" w:date="2021-05-14T00:19:00Z">
        <w:r w:rsidR="0048400A" w:rsidRPr="00131DAA" w:rsidDel="0012167B">
          <w:rPr>
            <w:rFonts w:ascii="Helvetica" w:hAnsi="Helvetica" w:cs="Helvetica"/>
          </w:rPr>
          <w:delText>Figure 6 shows a series of</w:delText>
        </w:r>
      </w:del>
      <w:ins w:id="998" w:author="KJ Chow" w:date="2021-05-14T00:19:00Z">
        <w:r w:rsidRPr="00131DAA">
          <w:rPr>
            <w:rFonts w:ascii="Helvetica" w:hAnsi="Helvetica" w:cs="Helvetica"/>
          </w:rPr>
          <w:t>ran</w:t>
        </w:r>
      </w:ins>
      <w:r w:rsidR="0048400A" w:rsidRPr="00131DAA">
        <w:rPr>
          <w:rFonts w:ascii="Helvetica" w:hAnsi="Helvetica" w:cs="Helvetica"/>
        </w:rPr>
        <w:t xml:space="preserve"> power </w:t>
      </w:r>
      <w:del w:id="999" w:author="KJ Chow" w:date="2021-05-14T00:19:00Z">
        <w:r w:rsidR="0048400A" w:rsidRPr="00131DAA" w:rsidDel="0012167B">
          <w:rPr>
            <w:rFonts w:ascii="Helvetica" w:hAnsi="Helvetica" w:cs="Helvetica"/>
          </w:rPr>
          <w:delText xml:space="preserve">output contour </w:delText>
        </w:r>
        <w:r w:rsidR="00D34E4A" w:rsidRPr="00131DAA" w:rsidDel="0012167B">
          <w:rPr>
            <w:rFonts w:ascii="Helvetica" w:hAnsi="Helvetica" w:cs="Helvetica"/>
          </w:rPr>
          <w:delText>which was</w:delText>
        </w:r>
      </w:del>
      <w:ins w:id="1000" w:author="KJ Chow" w:date="2021-05-14T00:19:00Z">
        <w:r w:rsidRPr="00131DAA">
          <w:rPr>
            <w:rFonts w:ascii="Helvetica" w:hAnsi="Helvetica" w:cs="Helvetica"/>
          </w:rPr>
          <w:t>simulations</w:t>
        </w:r>
      </w:ins>
      <w:r w:rsidR="00D34E4A" w:rsidRPr="00131DAA">
        <w:rPr>
          <w:rFonts w:ascii="Helvetica" w:hAnsi="Helvetica" w:cs="Helvetica"/>
        </w:rPr>
        <w:t xml:space="preserve"> </w:t>
      </w:r>
      <w:del w:id="1001" w:author="KJ Chow" w:date="2021-05-14T00:20:00Z">
        <w:r w:rsidR="00D34E4A" w:rsidRPr="00131DAA" w:rsidDel="0012167B">
          <w:rPr>
            <w:rFonts w:ascii="Helvetica" w:hAnsi="Helvetica" w:cs="Helvetica"/>
          </w:rPr>
          <w:delText xml:space="preserve">generated </w:delText>
        </w:r>
      </w:del>
      <w:ins w:id="1002" w:author="KJ Chow" w:date="2021-05-14T00:20:00Z">
        <w:r w:rsidRPr="00131DAA">
          <w:rPr>
            <w:rFonts w:ascii="Helvetica" w:hAnsi="Helvetica" w:cs="Helvetica"/>
          </w:rPr>
          <w:t xml:space="preserve">for different design </w:t>
        </w:r>
      </w:ins>
      <w:r w:rsidR="00D34E4A" w:rsidRPr="00131DAA">
        <w:rPr>
          <w:rFonts w:ascii="Helvetica" w:hAnsi="Helvetica" w:cs="Helvetica"/>
        </w:rPr>
        <w:t xml:space="preserve">by </w:t>
      </w:r>
      <w:del w:id="1003" w:author="KJ Chow" w:date="2021-05-14T00:19:00Z">
        <w:r w:rsidR="00D34E4A" w:rsidRPr="00131DAA" w:rsidDel="0012167B">
          <w:rPr>
            <w:rFonts w:ascii="Helvetica" w:hAnsi="Helvetica" w:cs="Helvetica"/>
          </w:rPr>
          <w:delText>running 3 for loops to simulate cases</w:delText>
        </w:r>
      </w:del>
      <w:ins w:id="1004" w:author="KJ Chow" w:date="2021-05-14T00:19:00Z">
        <w:r w:rsidRPr="00131DAA">
          <w:rPr>
            <w:rFonts w:ascii="Helvetica" w:hAnsi="Helvetica" w:cs="Helvetica"/>
          </w:rPr>
          <w:t xml:space="preserve">looping over </w:t>
        </w:r>
      </w:ins>
      <w:del w:id="1005" w:author="KJ Chow" w:date="2021-05-14T00:20:00Z">
        <w:r w:rsidR="00D34E4A" w:rsidRPr="00131DAA" w:rsidDel="0012167B">
          <w:rPr>
            <w:rFonts w:ascii="Helvetica" w:hAnsi="Helvetica" w:cs="Helvetica"/>
          </w:rPr>
          <w:delText xml:space="preserve"> under different</w:delText>
        </w:r>
      </w:del>
      <w:ins w:id="1006" w:author="KJ Chow" w:date="2021-05-14T00:20:00Z">
        <w:r w:rsidRPr="00131DAA">
          <w:rPr>
            <w:rFonts w:ascii="Helvetica" w:hAnsi="Helvetica" w:cs="Helvetica"/>
          </w:rPr>
          <w:t>a parametric sweep range of</w:t>
        </w:r>
      </w:ins>
      <w:r w:rsidR="00D34E4A" w:rsidRPr="00131DAA">
        <w:rPr>
          <w:rFonts w:ascii="Helvetica" w:hAnsi="Helvetica" w:cs="Helvetica"/>
        </w:rPr>
        <w:t xml:space="preserve"> RPM, scaling factor and disc number. </w:t>
      </w:r>
      <w:commentRangeEnd w:id="996"/>
      <w:ins w:id="1007" w:author="KJ Chow" w:date="2021-05-14T00:39:00Z">
        <w:r w:rsidR="008E095E" w:rsidRPr="00131DAA">
          <w:rPr>
            <w:rFonts w:ascii="Helvetica" w:hAnsi="Helvetica" w:cs="Helvetica"/>
            <w:rPrChange w:id="1008" w:author="KJ Chow" w:date="2021-05-14T01:08:00Z">
              <w:rPr>
                <w:rFonts w:ascii="Helvetica" w:hAnsi="Helvetica" w:cs="Helvetica"/>
              </w:rPr>
            </w:rPrChange>
          </w:rPr>
          <w:lastRenderedPageBreak/>
          <w:fldChar w:fldCharType="begin"/>
        </w:r>
        <w:r w:rsidR="008E095E" w:rsidRPr="00131DAA">
          <w:rPr>
            <w:rFonts w:ascii="Helvetica" w:hAnsi="Helvetica" w:cs="Helvetica"/>
          </w:rPr>
          <w:instrText xml:space="preserve"> REF _Ref71845191 \h </w:instrText>
        </w:r>
      </w:ins>
      <w:r w:rsidR="00131DAA">
        <w:rPr>
          <w:rFonts w:ascii="Helvetica" w:hAnsi="Helvetica" w:cs="Helvetica"/>
        </w:rPr>
        <w:instrText xml:space="preserve"> \* MERGEFORMAT </w:instrText>
      </w:r>
      <w:r w:rsidR="008E095E" w:rsidRPr="00131DAA">
        <w:rPr>
          <w:rFonts w:ascii="Helvetica" w:hAnsi="Helvetica" w:cs="Helvetica"/>
          <w:rPrChange w:id="1009" w:author="KJ Chow" w:date="2021-05-14T01:08:00Z">
            <w:rPr>
              <w:rFonts w:ascii="Helvetica" w:hAnsi="Helvetica" w:cs="Helvetica"/>
            </w:rPr>
          </w:rPrChange>
        </w:rPr>
      </w:r>
      <w:r w:rsidR="008E095E" w:rsidRPr="00131DAA">
        <w:rPr>
          <w:rFonts w:ascii="Helvetica" w:hAnsi="Helvetica" w:cs="Helvetica"/>
          <w:rPrChange w:id="1010" w:author="KJ Chow" w:date="2021-05-14T01:08:00Z">
            <w:rPr>
              <w:rFonts w:ascii="Helvetica" w:hAnsi="Helvetica" w:cs="Helvetica"/>
            </w:rPr>
          </w:rPrChange>
        </w:rPr>
        <w:fldChar w:fldCharType="separate"/>
      </w:r>
      <w:ins w:id="1011" w:author="KJ Chow" w:date="2021-05-14T01:11:00Z">
        <w:r w:rsidR="00131DAA" w:rsidRPr="00131DAA">
          <w:rPr>
            <w:rFonts w:ascii="Helvetica" w:hAnsi="Helvetica" w:cs="Helvetica"/>
            <w:b/>
            <w:bCs/>
            <w:rPrChange w:id="1012" w:author="KJ Chow" w:date="2021-05-14T01:11:00Z">
              <w:rPr>
                <w:rFonts w:ascii="Helvetica" w:hAnsi="Helvetica" w:cs="Helvetica"/>
              </w:rPr>
            </w:rPrChange>
          </w:rPr>
          <w:t xml:space="preserve">Figure </w:t>
        </w:r>
        <w:r w:rsidR="00131DAA" w:rsidRPr="00131DAA">
          <w:rPr>
            <w:rFonts w:ascii="Helvetica" w:hAnsi="Helvetica" w:cs="Helvetica"/>
            <w:b/>
            <w:bCs/>
            <w:i/>
            <w:iCs/>
            <w:noProof/>
            <w:rPrChange w:id="1013" w:author="KJ Chow" w:date="2021-05-14T01:11:00Z">
              <w:rPr>
                <w:rFonts w:ascii="Helvetica" w:hAnsi="Helvetica" w:cs="Helvetica"/>
                <w:b/>
                <w:bCs/>
                <w:i/>
                <w:iCs/>
                <w:noProof/>
                <w:sz w:val="20"/>
                <w:szCs w:val="20"/>
              </w:rPr>
            </w:rPrChange>
          </w:rPr>
          <w:t>4</w:t>
        </w:r>
      </w:ins>
      <w:ins w:id="1014" w:author="KJ Chow" w:date="2021-05-14T00:39:00Z">
        <w:r w:rsidR="008E095E" w:rsidRPr="00131DAA">
          <w:rPr>
            <w:rFonts w:ascii="Helvetica" w:hAnsi="Helvetica" w:cs="Helvetica"/>
            <w:rPrChange w:id="1015" w:author="KJ Chow" w:date="2021-05-14T01:08:00Z">
              <w:rPr>
                <w:rFonts w:ascii="Helvetica" w:hAnsi="Helvetica" w:cs="Helvetica"/>
              </w:rPr>
            </w:rPrChange>
          </w:rPr>
          <w:fldChar w:fldCharType="end"/>
        </w:r>
        <w:r w:rsidR="008E095E" w:rsidRPr="00131DAA">
          <w:rPr>
            <w:rFonts w:ascii="Helvetica" w:hAnsi="Helvetica" w:cs="Helvetica"/>
          </w:rPr>
          <w:t xml:space="preserve"> </w:t>
        </w:r>
      </w:ins>
      <w:ins w:id="1016" w:author="KJ Chow" w:date="2021-05-14T00:20:00Z">
        <w:r w:rsidRPr="00131DAA">
          <w:rPr>
            <w:rFonts w:ascii="Helvetica" w:hAnsi="Helvetica" w:cs="Helvetica"/>
          </w:rPr>
          <w:t xml:space="preserve">illustrates the resulting power output contour from the mentioned simulation. </w:t>
        </w:r>
      </w:ins>
      <w:r w:rsidR="00D00C64" w:rsidRPr="00131DAA">
        <w:rPr>
          <w:rStyle w:val="CommentReference"/>
          <w:rFonts w:ascii="Helvetica" w:hAnsi="Helvetica" w:cs="Helvetica"/>
          <w:rPrChange w:id="1017" w:author="KJ Chow" w:date="2021-05-14T01:08:00Z">
            <w:rPr>
              <w:rStyle w:val="CommentReference"/>
            </w:rPr>
          </w:rPrChange>
        </w:rPr>
        <w:commentReference w:id="996"/>
      </w:r>
      <w:r w:rsidR="0062666E" w:rsidRPr="00131DAA">
        <w:rPr>
          <w:rFonts w:ascii="Helvetica" w:hAnsi="Helvetica" w:cs="Helvetica"/>
        </w:rPr>
        <w:t xml:space="preserve">Except </w:t>
      </w:r>
      <w:r w:rsidR="0062666E" w:rsidRPr="00131DAA">
        <w:rPr>
          <w:rFonts w:ascii="Helvetica" w:eastAsiaTheme="minorEastAsia" w:hAnsi="Helvetica" w:cs="Helvetica"/>
        </w:rPr>
        <w:t xml:space="preserve">for </w:t>
      </w:r>
      <m:oMath>
        <m:sSub>
          <m:sSubPr>
            <m:ctrlPr>
              <w:rPr>
                <w:rFonts w:ascii="Cambria Math" w:hAnsi="Cambria Math" w:cs="Helvetica"/>
                <w:i/>
              </w:rPr>
            </m:ctrlPr>
          </m:sSubPr>
          <m:e>
            <m:r>
              <w:rPr>
                <w:rFonts w:ascii="Cambria Math" w:hAnsi="Cambria Math" w:cs="Helvetica"/>
                <w:rPrChange w:id="1018" w:author="KJ Chow" w:date="2021-05-14T01:08:00Z">
                  <w:rPr>
                    <w:rFonts w:ascii="Cambria Math" w:hAnsi="Cambria Math" w:cs="Helvetica"/>
                  </w:rPr>
                </w:rPrChange>
              </w:rPr>
              <m:t>n</m:t>
            </m:r>
          </m:e>
          <m:sub>
            <m:r>
              <w:rPr>
                <w:rFonts w:ascii="Cambria Math" w:hAnsi="Cambria Math" w:cs="Helvetica"/>
                <w:rPrChange w:id="1019" w:author="KJ Chow" w:date="2021-05-14T01:08:00Z">
                  <w:rPr>
                    <w:rFonts w:ascii="Cambria Math" w:hAnsi="Cambria Math" w:cs="Helvetica"/>
                  </w:rPr>
                </w:rPrChange>
              </w:rPr>
              <m:t>d</m:t>
            </m:r>
          </m:sub>
        </m:sSub>
        <m:r>
          <w:rPr>
            <w:rFonts w:ascii="Cambria Math" w:hAnsi="Cambria Math" w:cs="Helvetica"/>
            <w:rPrChange w:id="1020" w:author="KJ Chow" w:date="2021-05-14T01:08:00Z">
              <w:rPr>
                <w:rFonts w:ascii="Cambria Math" w:hAnsi="Cambria Math" w:cs="Helvetica"/>
              </w:rPr>
            </w:rPrChange>
          </w:rPr>
          <m:t>=2</m:t>
        </m:r>
      </m:oMath>
      <w:r w:rsidR="0062666E" w:rsidRPr="00131DAA">
        <w:rPr>
          <w:rFonts w:ascii="Helvetica" w:eastAsiaTheme="minorEastAsia" w:hAnsi="Helvetica" w:cs="Helvetica"/>
        </w:rPr>
        <w:t xml:space="preserve">, the remaining plots appear to show consistent trends and conical structures, with slight variations in magnitude throughout. The exception applies because at </w:t>
      </w:r>
      <m:oMath>
        <m:sSub>
          <m:sSubPr>
            <m:ctrlPr>
              <w:rPr>
                <w:rFonts w:ascii="Cambria Math" w:hAnsi="Cambria Math" w:cs="Helvetica"/>
                <w:i/>
              </w:rPr>
            </m:ctrlPr>
          </m:sSubPr>
          <m:e>
            <m:r>
              <w:rPr>
                <w:rFonts w:ascii="Cambria Math" w:hAnsi="Cambria Math" w:cs="Helvetica"/>
                <w:rPrChange w:id="1021" w:author="KJ Chow" w:date="2021-05-14T01:08:00Z">
                  <w:rPr>
                    <w:rFonts w:ascii="Cambria Math" w:hAnsi="Cambria Math" w:cs="Helvetica"/>
                  </w:rPr>
                </w:rPrChange>
              </w:rPr>
              <m:t>n</m:t>
            </m:r>
          </m:e>
          <m:sub>
            <m:r>
              <w:rPr>
                <w:rFonts w:ascii="Cambria Math" w:hAnsi="Cambria Math" w:cs="Helvetica"/>
                <w:rPrChange w:id="1022" w:author="KJ Chow" w:date="2021-05-14T01:08:00Z">
                  <w:rPr>
                    <w:rFonts w:ascii="Cambria Math" w:hAnsi="Cambria Math" w:cs="Helvetica"/>
                  </w:rPr>
                </w:rPrChange>
              </w:rPr>
              <m:t>d</m:t>
            </m:r>
          </m:sub>
        </m:sSub>
        <m:r>
          <w:rPr>
            <w:rFonts w:ascii="Cambria Math" w:hAnsi="Cambria Math" w:cs="Helvetica"/>
            <w:rPrChange w:id="1023" w:author="KJ Chow" w:date="2021-05-14T01:08:00Z">
              <w:rPr>
                <w:rFonts w:ascii="Cambria Math" w:hAnsi="Cambria Math" w:cs="Helvetica"/>
              </w:rPr>
            </w:rPrChange>
          </w:rPr>
          <m:t>=2</m:t>
        </m:r>
      </m:oMath>
      <w:r w:rsidR="0062666E" w:rsidRPr="00131DAA">
        <w:rPr>
          <w:rFonts w:ascii="Helvetica" w:eastAsiaTheme="minorEastAsia" w:hAnsi="Helvetica" w:cs="Helvetica"/>
        </w:rPr>
        <w:t xml:space="preserve">, </w:t>
      </w:r>
      <m:oMath>
        <m:sSub>
          <m:sSubPr>
            <m:ctrlPr>
              <w:rPr>
                <w:rFonts w:ascii="Cambria Math" w:hAnsi="Cambria Math" w:cs="Helvetica"/>
                <w:i/>
              </w:rPr>
            </m:ctrlPr>
          </m:sSubPr>
          <m:e>
            <m:r>
              <w:rPr>
                <w:rFonts w:ascii="Cambria Math" w:hAnsi="Cambria Math" w:cs="Helvetica"/>
                <w:rPrChange w:id="1024" w:author="KJ Chow" w:date="2021-05-14T01:08:00Z">
                  <w:rPr>
                    <w:rFonts w:ascii="Cambria Math" w:hAnsi="Cambria Math" w:cs="Helvetica"/>
                  </w:rPr>
                </w:rPrChange>
              </w:rPr>
              <m:t>w</m:t>
            </m:r>
          </m:e>
          <m:sub>
            <m:r>
              <w:rPr>
                <w:rFonts w:ascii="Cambria Math" w:hAnsi="Cambria Math" w:cs="Helvetica"/>
                <w:rPrChange w:id="1025" w:author="KJ Chow" w:date="2021-05-14T01:08:00Z">
                  <w:rPr>
                    <w:rFonts w:ascii="Cambria Math" w:hAnsi="Cambria Math" w:cs="Helvetica"/>
                  </w:rPr>
                </w:rPrChange>
              </w:rPr>
              <m:t>d</m:t>
            </m:r>
          </m:sub>
        </m:sSub>
      </m:oMath>
      <w:r w:rsidR="0062666E" w:rsidRPr="00131DAA">
        <w:rPr>
          <w:rFonts w:ascii="Helvetica" w:eastAsiaTheme="minorEastAsia" w:hAnsi="Helvetica" w:cs="Helvetica"/>
        </w:rPr>
        <w:t xml:space="preserve"> will be relatively small and leads to a high turbine aspect ratio. According to </w:t>
      </w:r>
      <w:r w:rsidR="00595DC8" w:rsidRPr="00131DAA">
        <w:rPr>
          <w:rFonts w:ascii="Helvetica" w:eastAsiaTheme="minorEastAsia" w:hAnsi="Helvetica" w:cs="Helvetica"/>
          <w:b/>
          <w:bCs/>
        </w:rPr>
        <w:t>E</w:t>
      </w:r>
      <w:r w:rsidR="0062666E" w:rsidRPr="00131DAA">
        <w:rPr>
          <w:rFonts w:ascii="Helvetica" w:eastAsiaTheme="minorEastAsia" w:hAnsi="Helvetica" w:cs="Helvetica"/>
          <w:b/>
          <w:bCs/>
        </w:rPr>
        <w:t>quation 13</w:t>
      </w:r>
      <w:r w:rsidR="0062666E" w:rsidRPr="00131DAA">
        <w:rPr>
          <w:rFonts w:ascii="Helvetica" w:eastAsiaTheme="minorEastAsia" w:hAnsi="Helvetica" w:cs="Helvetica"/>
        </w:rPr>
        <w:t xml:space="preserve">, this will result with an inlet angle that is more radial (near 40̊ from disc’s tangent line). This greatly impacts the flow capability to transfer tangential shear momentum and thus, causing a significant difference in power output. As observed from the figure below, we can see that the power magnitude steadily increases till </w:t>
      </w:r>
      <m:oMath>
        <m:sSub>
          <m:sSubPr>
            <m:ctrlPr>
              <w:rPr>
                <w:rFonts w:ascii="Cambria Math" w:hAnsi="Cambria Math" w:cs="Helvetica"/>
                <w:i/>
              </w:rPr>
            </m:ctrlPr>
          </m:sSubPr>
          <m:e>
            <m:r>
              <w:rPr>
                <w:rFonts w:ascii="Cambria Math" w:hAnsi="Cambria Math" w:cs="Helvetica"/>
                <w:rPrChange w:id="1026" w:author="KJ Chow" w:date="2021-05-14T01:08:00Z">
                  <w:rPr>
                    <w:rFonts w:ascii="Cambria Math" w:hAnsi="Cambria Math" w:cs="Helvetica"/>
                  </w:rPr>
                </w:rPrChange>
              </w:rPr>
              <m:t>n</m:t>
            </m:r>
          </m:e>
          <m:sub>
            <m:r>
              <w:rPr>
                <w:rFonts w:ascii="Cambria Math" w:hAnsi="Cambria Math" w:cs="Helvetica"/>
                <w:rPrChange w:id="1027" w:author="KJ Chow" w:date="2021-05-14T01:08:00Z">
                  <w:rPr>
                    <w:rFonts w:ascii="Cambria Math" w:hAnsi="Cambria Math" w:cs="Helvetica"/>
                  </w:rPr>
                </w:rPrChange>
              </w:rPr>
              <m:t>d</m:t>
            </m:r>
          </m:sub>
        </m:sSub>
        <m:r>
          <w:rPr>
            <w:rFonts w:ascii="Cambria Math" w:hAnsi="Cambria Math" w:cs="Helvetica"/>
            <w:rPrChange w:id="1028" w:author="KJ Chow" w:date="2021-05-14T01:08:00Z">
              <w:rPr>
                <w:rFonts w:ascii="Cambria Math" w:hAnsi="Cambria Math" w:cs="Helvetica"/>
              </w:rPr>
            </w:rPrChange>
          </w:rPr>
          <m:t>=5</m:t>
        </m:r>
      </m:oMath>
      <w:r w:rsidR="0062666E" w:rsidRPr="00131DAA">
        <w:rPr>
          <w:rFonts w:ascii="Helvetica" w:eastAsiaTheme="minorEastAsia" w:hAnsi="Helvetica" w:cs="Helvetica"/>
        </w:rPr>
        <w:t xml:space="preserve">, before diminishing again as </w:t>
      </w:r>
      <m:oMath>
        <m:sSub>
          <m:sSubPr>
            <m:ctrlPr>
              <w:rPr>
                <w:rFonts w:ascii="Cambria Math" w:hAnsi="Cambria Math" w:cs="Helvetica"/>
                <w:i/>
              </w:rPr>
            </m:ctrlPr>
          </m:sSubPr>
          <m:e>
            <m:r>
              <w:rPr>
                <w:rFonts w:ascii="Cambria Math" w:hAnsi="Cambria Math" w:cs="Helvetica"/>
                <w:rPrChange w:id="1029" w:author="KJ Chow" w:date="2021-05-14T01:08:00Z">
                  <w:rPr>
                    <w:rFonts w:ascii="Cambria Math" w:hAnsi="Cambria Math" w:cs="Helvetica"/>
                  </w:rPr>
                </w:rPrChange>
              </w:rPr>
              <m:t>n</m:t>
            </m:r>
          </m:e>
          <m:sub>
            <m:r>
              <w:rPr>
                <w:rFonts w:ascii="Cambria Math" w:hAnsi="Cambria Math" w:cs="Helvetica"/>
                <w:rPrChange w:id="1030" w:author="KJ Chow" w:date="2021-05-14T01:08:00Z">
                  <w:rPr>
                    <w:rFonts w:ascii="Cambria Math" w:hAnsi="Cambria Math" w:cs="Helvetica"/>
                  </w:rPr>
                </w:rPrChange>
              </w:rPr>
              <m:t>d</m:t>
            </m:r>
          </m:sub>
        </m:sSub>
      </m:oMath>
      <w:r w:rsidR="0062666E" w:rsidRPr="00131DAA">
        <w:rPr>
          <w:rFonts w:ascii="Helvetica" w:eastAsiaTheme="minorEastAsia" w:hAnsi="Helvetica" w:cs="Helvetica"/>
        </w:rPr>
        <w:t xml:space="preserve"> continue to rise. Although the angle will be much favourable as </w:t>
      </w:r>
      <m:oMath>
        <m:sSub>
          <m:sSubPr>
            <m:ctrlPr>
              <w:rPr>
                <w:rFonts w:ascii="Cambria Math" w:hAnsi="Cambria Math" w:cs="Helvetica"/>
                <w:i/>
              </w:rPr>
            </m:ctrlPr>
          </m:sSubPr>
          <m:e>
            <m:r>
              <w:rPr>
                <w:rFonts w:ascii="Cambria Math" w:hAnsi="Cambria Math" w:cs="Helvetica"/>
                <w:rPrChange w:id="1031" w:author="KJ Chow" w:date="2021-05-14T01:08:00Z">
                  <w:rPr>
                    <w:rFonts w:ascii="Cambria Math" w:hAnsi="Cambria Math" w:cs="Helvetica"/>
                  </w:rPr>
                </w:rPrChange>
              </w:rPr>
              <m:t>n</m:t>
            </m:r>
          </m:e>
          <m:sub>
            <m:r>
              <w:rPr>
                <w:rFonts w:ascii="Cambria Math" w:hAnsi="Cambria Math" w:cs="Helvetica"/>
                <w:rPrChange w:id="1032" w:author="KJ Chow" w:date="2021-05-14T01:08:00Z">
                  <w:rPr>
                    <w:rFonts w:ascii="Cambria Math" w:hAnsi="Cambria Math" w:cs="Helvetica"/>
                  </w:rPr>
                </w:rPrChange>
              </w:rPr>
              <m:t>d</m:t>
            </m:r>
          </m:sub>
        </m:sSub>
      </m:oMath>
      <w:r w:rsidR="0062666E" w:rsidRPr="00131DAA">
        <w:rPr>
          <w:rFonts w:ascii="Helvetica" w:eastAsiaTheme="minorEastAsia" w:hAnsi="Helvetica" w:cs="Helvetica"/>
        </w:rPr>
        <w:t xml:space="preserve"> increases, but the flow velocity per channel reduces linearly with every subsequent </w:t>
      </w:r>
      <w:r w:rsidR="00AE5AAB" w:rsidRPr="00131DAA">
        <w:rPr>
          <w:rFonts w:ascii="Helvetica" w:eastAsiaTheme="minorEastAsia" w:hAnsi="Helvetica" w:cs="Helvetica"/>
        </w:rPr>
        <w:t>addition due to mass conservation. Such occurrence implies that the tangential velocity component also reduces which then again, impacting the shear transfer and correspondingly, overall power output.</w:t>
      </w:r>
    </w:p>
    <w:p w14:paraId="75B9329A" w14:textId="77777777" w:rsidR="00561803" w:rsidRPr="00131DAA" w:rsidRDefault="00561803">
      <w:pPr>
        <w:jc w:val="both"/>
        <w:rPr>
          <w:rFonts w:ascii="Helvetica" w:eastAsiaTheme="minorEastAsia" w:hAnsi="Helvetica" w:cs="Helvetica"/>
        </w:rPr>
        <w:pPrChange w:id="1033" w:author="KJ Chow" w:date="2021-05-14T00:17:00Z">
          <w:pPr>
            <w:spacing w:after="0" w:line="259" w:lineRule="auto"/>
            <w:jc w:val="both"/>
          </w:pPr>
        </w:pPrChange>
      </w:pPr>
    </w:p>
    <w:p w14:paraId="787EE07A" w14:textId="77777777" w:rsidR="0048400A" w:rsidRPr="00131DAA" w:rsidRDefault="0048400A" w:rsidP="0048400A">
      <w:pPr>
        <w:keepNext/>
        <w:spacing w:after="0" w:line="259" w:lineRule="auto"/>
        <w:jc w:val="center"/>
        <w:rPr>
          <w:rFonts w:ascii="Helvetica" w:hAnsi="Helvetica" w:cs="Helvetica"/>
        </w:rPr>
      </w:pPr>
      <w:r w:rsidRPr="00131DAA">
        <w:rPr>
          <w:rFonts w:ascii="Helvetica" w:hAnsi="Helvetica" w:cs="Helvetica"/>
          <w:noProof/>
          <w:rPrChange w:id="1034" w:author="KJ Chow" w:date="2021-05-14T01:08:00Z">
            <w:rPr>
              <w:rFonts w:ascii="Helvetica" w:hAnsi="Helvetica" w:cs="Helvetica"/>
              <w:noProof/>
            </w:rPr>
          </w:rPrChange>
        </w:rPr>
        <w:drawing>
          <wp:inline distT="0" distB="0" distL="0" distR="0" wp14:anchorId="7414E6C3" wp14:editId="130C4A0B">
            <wp:extent cx="5580000" cy="2792782"/>
            <wp:effectExtent l="0" t="0" r="190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0000" cy="2792782"/>
                    </a:xfrm>
                    <a:prstGeom prst="rect">
                      <a:avLst/>
                    </a:prstGeom>
                    <a:noFill/>
                    <a:ln>
                      <a:noFill/>
                    </a:ln>
                  </pic:spPr>
                </pic:pic>
              </a:graphicData>
            </a:graphic>
          </wp:inline>
        </w:drawing>
      </w:r>
    </w:p>
    <w:p w14:paraId="4530EE80" w14:textId="7E3F9C01" w:rsidR="00E74D0B" w:rsidRPr="00131DAA" w:rsidRDefault="0048400A" w:rsidP="0048400A">
      <w:pPr>
        <w:pStyle w:val="Caption"/>
        <w:jc w:val="center"/>
        <w:rPr>
          <w:rFonts w:ascii="Helvetica" w:hAnsi="Helvetica" w:cs="Helvetica"/>
          <w:b/>
          <w:bCs/>
          <w:i w:val="0"/>
          <w:iCs w:val="0"/>
          <w:color w:val="auto"/>
          <w:sz w:val="20"/>
          <w:szCs w:val="20"/>
          <w:rPrChange w:id="1035" w:author="KJ Chow" w:date="2021-05-14T01:10:00Z">
            <w:rPr>
              <w:rFonts w:ascii="Helvetica" w:hAnsi="Helvetica" w:cs="Helvetica"/>
            </w:rPr>
          </w:rPrChange>
        </w:rPr>
      </w:pPr>
      <w:bookmarkStart w:id="1036" w:name="_Ref71845191"/>
      <w:r w:rsidRPr="00131DAA">
        <w:rPr>
          <w:rFonts w:ascii="Helvetica" w:hAnsi="Helvetica" w:cs="Helvetica"/>
          <w:b/>
          <w:bCs/>
          <w:i w:val="0"/>
          <w:iCs w:val="0"/>
          <w:color w:val="auto"/>
          <w:sz w:val="20"/>
          <w:szCs w:val="20"/>
          <w:rPrChange w:id="1037" w:author="KJ Chow" w:date="2021-05-14T01:10:00Z">
            <w:rPr>
              <w:rFonts w:ascii="Helvetica" w:hAnsi="Helvetica" w:cs="Helvetica"/>
            </w:rPr>
          </w:rPrChange>
        </w:rPr>
        <w:t xml:space="preserve">Figure </w:t>
      </w:r>
      <w:r w:rsidRPr="00131DAA">
        <w:rPr>
          <w:rFonts w:ascii="Helvetica" w:hAnsi="Helvetica" w:cs="Helvetica"/>
          <w:b/>
          <w:bCs/>
          <w:i w:val="0"/>
          <w:iCs w:val="0"/>
          <w:color w:val="auto"/>
          <w:sz w:val="20"/>
          <w:szCs w:val="20"/>
          <w:rPrChange w:id="1038" w:author="KJ Chow" w:date="2021-05-14T01:10:00Z">
            <w:rPr>
              <w:rFonts w:ascii="Helvetica" w:hAnsi="Helvetica" w:cs="Helvetica"/>
            </w:rPr>
          </w:rPrChange>
        </w:rPr>
        <w:fldChar w:fldCharType="begin"/>
      </w:r>
      <w:r w:rsidRPr="00131DAA">
        <w:rPr>
          <w:rFonts w:ascii="Helvetica" w:hAnsi="Helvetica" w:cs="Helvetica"/>
          <w:b/>
          <w:bCs/>
          <w:i w:val="0"/>
          <w:iCs w:val="0"/>
          <w:color w:val="auto"/>
          <w:sz w:val="20"/>
          <w:szCs w:val="20"/>
          <w:rPrChange w:id="1039" w:author="KJ Chow" w:date="2021-05-14T01:10:00Z">
            <w:rPr>
              <w:rFonts w:ascii="Helvetica" w:hAnsi="Helvetica" w:cs="Helvetica"/>
            </w:rPr>
          </w:rPrChange>
        </w:rPr>
        <w:instrText xml:space="preserve"> SEQ Figure \* ARABIC </w:instrText>
      </w:r>
      <w:r w:rsidRPr="00131DAA">
        <w:rPr>
          <w:rFonts w:ascii="Helvetica" w:hAnsi="Helvetica" w:cs="Helvetica"/>
          <w:b/>
          <w:bCs/>
          <w:i w:val="0"/>
          <w:iCs w:val="0"/>
          <w:color w:val="auto"/>
          <w:sz w:val="20"/>
          <w:szCs w:val="20"/>
          <w:rPrChange w:id="1040" w:author="KJ Chow" w:date="2021-05-14T01:10:00Z">
            <w:rPr>
              <w:rFonts w:ascii="Helvetica" w:hAnsi="Helvetica" w:cs="Helvetica"/>
            </w:rPr>
          </w:rPrChange>
        </w:rPr>
        <w:fldChar w:fldCharType="separate"/>
      </w:r>
      <w:ins w:id="1041" w:author="KJ Chow" w:date="2021-05-14T01:11:00Z">
        <w:r w:rsidR="00131DAA">
          <w:rPr>
            <w:rFonts w:ascii="Helvetica" w:hAnsi="Helvetica" w:cs="Helvetica"/>
            <w:b/>
            <w:bCs/>
            <w:i w:val="0"/>
            <w:iCs w:val="0"/>
            <w:noProof/>
            <w:color w:val="auto"/>
            <w:sz w:val="20"/>
            <w:szCs w:val="20"/>
          </w:rPr>
          <w:t>4</w:t>
        </w:r>
      </w:ins>
      <w:del w:id="1042" w:author="KJ Chow" w:date="2021-05-14T00:01:00Z">
        <w:r w:rsidR="00983325" w:rsidRPr="00131DAA" w:rsidDel="005F0FC8">
          <w:rPr>
            <w:rFonts w:ascii="Helvetica" w:hAnsi="Helvetica" w:cs="Helvetica"/>
            <w:b/>
            <w:bCs/>
            <w:i w:val="0"/>
            <w:iCs w:val="0"/>
            <w:noProof/>
            <w:color w:val="auto"/>
            <w:sz w:val="20"/>
            <w:szCs w:val="20"/>
            <w:rPrChange w:id="1043" w:author="KJ Chow" w:date="2021-05-14T01:10:00Z">
              <w:rPr>
                <w:rFonts w:ascii="Helvetica" w:hAnsi="Helvetica" w:cs="Helvetica"/>
                <w:noProof/>
              </w:rPr>
            </w:rPrChange>
          </w:rPr>
          <w:delText>5</w:delText>
        </w:r>
      </w:del>
      <w:r w:rsidRPr="00131DAA">
        <w:rPr>
          <w:rFonts w:ascii="Helvetica" w:hAnsi="Helvetica" w:cs="Helvetica"/>
          <w:b/>
          <w:bCs/>
          <w:i w:val="0"/>
          <w:iCs w:val="0"/>
          <w:color w:val="auto"/>
          <w:sz w:val="20"/>
          <w:szCs w:val="20"/>
          <w:rPrChange w:id="1044" w:author="KJ Chow" w:date="2021-05-14T01:10:00Z">
            <w:rPr>
              <w:rFonts w:ascii="Helvetica" w:hAnsi="Helvetica" w:cs="Helvetica"/>
            </w:rPr>
          </w:rPrChange>
        </w:rPr>
        <w:fldChar w:fldCharType="end"/>
      </w:r>
      <w:bookmarkEnd w:id="1036"/>
      <w:r w:rsidRPr="00131DAA">
        <w:rPr>
          <w:rFonts w:ascii="Helvetica" w:hAnsi="Helvetica" w:cs="Helvetica"/>
          <w:b/>
          <w:bCs/>
          <w:i w:val="0"/>
          <w:iCs w:val="0"/>
          <w:color w:val="auto"/>
          <w:sz w:val="20"/>
          <w:szCs w:val="20"/>
          <w:rPrChange w:id="1045" w:author="KJ Chow" w:date="2021-05-14T01:10:00Z">
            <w:rPr>
              <w:rFonts w:ascii="Helvetica" w:hAnsi="Helvetica" w:cs="Helvetica"/>
            </w:rPr>
          </w:rPrChange>
        </w:rPr>
        <w:t xml:space="preserve"> Power output contour at varying rpm and scale down factor across a range of disc numbers.</w:t>
      </w:r>
    </w:p>
    <w:p w14:paraId="739978E6" w14:textId="370D1050" w:rsidR="003F34A8" w:rsidRPr="00131DAA" w:rsidDel="009611C4" w:rsidRDefault="003F34A8">
      <w:pPr>
        <w:spacing w:after="120" w:line="259" w:lineRule="auto"/>
        <w:jc w:val="both"/>
        <w:rPr>
          <w:del w:id="1046" w:author="KJ Chow" w:date="2021-05-14T00:28:00Z"/>
          <w:rFonts w:ascii="Helvetica" w:eastAsiaTheme="minorEastAsia" w:hAnsi="Helvetica" w:cs="Helvetica"/>
        </w:rPr>
        <w:pPrChange w:id="1047" w:author="KJ Chow" w:date="2021-05-14T00:28:00Z">
          <w:pPr>
            <w:spacing w:after="0" w:line="259" w:lineRule="auto"/>
            <w:jc w:val="both"/>
          </w:pPr>
        </w:pPrChange>
      </w:pPr>
      <w:r w:rsidRPr="00131DAA">
        <w:rPr>
          <w:rFonts w:ascii="Helvetica" w:eastAsiaTheme="minorEastAsia" w:hAnsi="Helvetica" w:cs="Helvetica"/>
        </w:rPr>
        <w:t xml:space="preserve">After careful inspection, I suggested a design point at </w:t>
      </w:r>
      <m:oMath>
        <m:sSub>
          <m:sSubPr>
            <m:ctrlPr>
              <w:rPr>
                <w:rFonts w:ascii="Cambria Math" w:hAnsi="Cambria Math" w:cs="Helvetica"/>
                <w:i/>
              </w:rPr>
            </m:ctrlPr>
          </m:sSubPr>
          <m:e>
            <m:r>
              <w:rPr>
                <w:rFonts w:ascii="Cambria Math" w:hAnsi="Cambria Math" w:cs="Helvetica"/>
                <w:rPrChange w:id="1048" w:author="KJ Chow" w:date="2021-05-14T01:08:00Z">
                  <w:rPr>
                    <w:rFonts w:ascii="Cambria Math" w:hAnsi="Cambria Math" w:cs="Helvetica"/>
                  </w:rPr>
                </w:rPrChange>
              </w:rPr>
              <m:t>n</m:t>
            </m:r>
          </m:e>
          <m:sub>
            <m:r>
              <w:rPr>
                <w:rFonts w:ascii="Cambria Math" w:hAnsi="Cambria Math" w:cs="Helvetica"/>
                <w:rPrChange w:id="1049" w:author="KJ Chow" w:date="2021-05-14T01:08:00Z">
                  <w:rPr>
                    <w:rFonts w:ascii="Cambria Math" w:hAnsi="Cambria Math" w:cs="Helvetica"/>
                  </w:rPr>
                </w:rPrChange>
              </w:rPr>
              <m:t>d</m:t>
            </m:r>
          </m:sub>
        </m:sSub>
        <m:r>
          <w:rPr>
            <w:rFonts w:ascii="Cambria Math" w:hAnsi="Cambria Math" w:cs="Helvetica"/>
            <w:rPrChange w:id="1050" w:author="KJ Chow" w:date="2021-05-14T01:08:00Z">
              <w:rPr>
                <w:rFonts w:ascii="Cambria Math" w:hAnsi="Cambria Math" w:cs="Helvetica"/>
              </w:rPr>
            </w:rPrChange>
          </w:rPr>
          <m:t>=5</m:t>
        </m:r>
      </m:oMath>
      <w:r w:rsidRPr="00131DAA">
        <w:rPr>
          <w:rFonts w:ascii="Helvetica" w:eastAsiaTheme="minorEastAsia" w:hAnsi="Helvetica" w:cs="Helvetica"/>
        </w:rPr>
        <w:t xml:space="preserve">, with a scale down factor of 2.25 as indicated by the horizontal line in the plot. Although all 16 plots show highest power output at scale factor of 1, but for manufacturing limitation reasons, this scale down factor was chosen </w:t>
      </w:r>
      <w:proofErr w:type="gramStart"/>
      <w:r w:rsidRPr="00131DAA">
        <w:rPr>
          <w:rFonts w:ascii="Helvetica" w:eastAsiaTheme="minorEastAsia" w:hAnsi="Helvetica" w:cs="Helvetica"/>
        </w:rPr>
        <w:t>so as to</w:t>
      </w:r>
      <w:proofErr w:type="gramEnd"/>
      <w:r w:rsidRPr="00131DAA">
        <w:rPr>
          <w:rFonts w:ascii="Helvetica" w:eastAsiaTheme="minorEastAsia" w:hAnsi="Helvetica" w:cs="Helvetica"/>
        </w:rPr>
        <w:t xml:space="preserve"> accommodate the aforementioned limitation. Moreover, at scale-down factor of 2.25, the plot also suggests a wide range of applicable RPM at which the turbine will be able to provide power output of more than 100W.</w:t>
      </w:r>
    </w:p>
    <w:p w14:paraId="61C00A6F" w14:textId="77777777" w:rsidR="003F34A8" w:rsidRPr="00131DAA" w:rsidRDefault="003F34A8">
      <w:pPr>
        <w:spacing w:after="120" w:line="259" w:lineRule="auto"/>
        <w:jc w:val="both"/>
        <w:rPr>
          <w:rFonts w:ascii="Helvetica" w:eastAsiaTheme="minorEastAsia" w:hAnsi="Helvetica" w:cs="Helvetica"/>
        </w:rPr>
        <w:pPrChange w:id="1051" w:author="KJ Chow" w:date="2021-05-14T00:28:00Z">
          <w:pPr>
            <w:spacing w:after="0" w:line="259" w:lineRule="auto"/>
            <w:jc w:val="both"/>
          </w:pPr>
        </w:pPrChange>
      </w:pPr>
    </w:p>
    <w:p w14:paraId="592ECDC9" w14:textId="424ECE1B" w:rsidR="003F34A8" w:rsidRPr="00131DAA" w:rsidRDefault="003F34A8" w:rsidP="003F34A8">
      <w:pPr>
        <w:spacing w:after="240" w:line="259" w:lineRule="auto"/>
        <w:jc w:val="both"/>
        <w:rPr>
          <w:rFonts w:ascii="Helvetica" w:hAnsi="Helvetica" w:cs="Helvetica"/>
        </w:rPr>
      </w:pPr>
      <w:r w:rsidRPr="00131DAA">
        <w:rPr>
          <w:rFonts w:ascii="Helvetica" w:eastAsiaTheme="minorEastAsia" w:hAnsi="Helvetica" w:cs="Helvetica"/>
        </w:rPr>
        <w:t>One other interesting observation spotted is the optimum RPM trend line variation with turbine dimensions. Combining with the scale down factor previously stated,</w:t>
      </w:r>
      <w:r w:rsidR="00E50514" w:rsidRPr="00131DAA">
        <w:rPr>
          <w:rFonts w:ascii="Helvetica" w:eastAsiaTheme="minorEastAsia" w:hAnsi="Helvetica" w:cs="Helvetica"/>
        </w:rPr>
        <w:t xml:space="preserve"> </w:t>
      </w:r>
      <w:r w:rsidR="005A40AB" w:rsidRPr="00131DAA">
        <w:rPr>
          <w:rFonts w:ascii="Helvetica" w:eastAsiaTheme="minorEastAsia" w:hAnsi="Helvetica" w:cs="Helvetica"/>
        </w:rPr>
        <w:t>the</w:t>
      </w:r>
      <w:r w:rsidRPr="00131DAA">
        <w:rPr>
          <w:rFonts w:ascii="Helvetica" w:eastAsiaTheme="minorEastAsia" w:hAnsi="Helvetica" w:cs="Helvetica"/>
        </w:rPr>
        <w:t xml:space="preserve"> RPM of 2000 was selected for this study to which optimum performance </w:t>
      </w:r>
      <w:r w:rsidR="00D861CF" w:rsidRPr="00131DAA">
        <w:rPr>
          <w:rFonts w:ascii="Helvetica" w:eastAsiaTheme="minorEastAsia" w:hAnsi="Helvetica" w:cs="Helvetica"/>
        </w:rPr>
        <w:t>can</w:t>
      </w:r>
      <w:r w:rsidRPr="00131DAA">
        <w:rPr>
          <w:rFonts w:ascii="Helvetica" w:eastAsiaTheme="minorEastAsia" w:hAnsi="Helvetica" w:cs="Helvetica"/>
        </w:rPr>
        <w:t xml:space="preserve"> be expected.</w:t>
      </w:r>
      <w:del w:id="1052" w:author="KJ Chow" w:date="2021-05-14T00:43:00Z">
        <w:r w:rsidR="0037628F" w:rsidRPr="00131DAA" w:rsidDel="008E095E">
          <w:rPr>
            <w:rFonts w:ascii="Helvetica" w:eastAsiaTheme="minorEastAsia" w:hAnsi="Helvetica" w:cs="Helvetica"/>
          </w:rPr>
          <w:delText xml:space="preserve"> </w:delText>
        </w:r>
      </w:del>
    </w:p>
    <w:p w14:paraId="675D697A" w14:textId="59168ABA" w:rsidR="003F34A8" w:rsidRPr="00131DAA" w:rsidRDefault="003F34A8">
      <w:pPr>
        <w:pStyle w:val="Heading2"/>
        <w:numPr>
          <w:ilvl w:val="1"/>
          <w:numId w:val="9"/>
        </w:numPr>
        <w:spacing w:before="0"/>
        <w:rPr>
          <w:rFonts w:ascii="Helvetica" w:hAnsi="Helvetica" w:cs="Helvetica"/>
          <w:b/>
          <w:bCs/>
          <w:color w:val="auto"/>
        </w:rPr>
        <w:pPrChange w:id="1053" w:author="KJ Chow" w:date="2021-05-14T00:58:00Z">
          <w:pPr>
            <w:pStyle w:val="Heading2"/>
            <w:numPr>
              <w:ilvl w:val="1"/>
              <w:numId w:val="3"/>
            </w:numPr>
            <w:ind w:left="432" w:hanging="432"/>
          </w:pPr>
        </w:pPrChange>
      </w:pPr>
      <w:bookmarkStart w:id="1054" w:name="_Toc71847091"/>
      <w:r w:rsidRPr="00131DAA">
        <w:rPr>
          <w:rFonts w:ascii="Helvetica" w:hAnsi="Helvetica" w:cs="Helvetica"/>
          <w:b/>
          <w:bCs/>
          <w:color w:val="auto"/>
        </w:rPr>
        <w:t>Further Numerical Study</w:t>
      </w:r>
      <w:bookmarkEnd w:id="1054"/>
    </w:p>
    <w:p w14:paraId="50D4D8DC" w14:textId="1126C4FA" w:rsidR="00C57770" w:rsidRPr="00131DAA" w:rsidRDefault="00C57770">
      <w:pPr>
        <w:pStyle w:val="Heading3"/>
        <w:spacing w:before="0"/>
        <w:rPr>
          <w:rFonts w:ascii="Helvetica" w:hAnsi="Helvetica" w:cs="Helvetica"/>
          <w:b/>
          <w:bCs/>
          <w:color w:val="auto"/>
          <w:u w:val="single"/>
        </w:rPr>
        <w:pPrChange w:id="1055" w:author="KJ Chow" w:date="2021-05-14T00:59:00Z">
          <w:pPr>
            <w:pStyle w:val="Heading3"/>
          </w:pPr>
        </w:pPrChange>
      </w:pPr>
      <w:bookmarkStart w:id="1056" w:name="_Toc71847092"/>
      <w:r w:rsidRPr="00131DAA">
        <w:rPr>
          <w:rFonts w:ascii="Helvetica" w:hAnsi="Helvetica" w:cs="Helvetica"/>
          <w:b/>
          <w:bCs/>
          <w:color w:val="auto"/>
          <w:u w:val="single"/>
        </w:rPr>
        <w:t xml:space="preserve">K-Exponent </w:t>
      </w:r>
      <w:r w:rsidR="003672B2" w:rsidRPr="00131DAA">
        <w:rPr>
          <w:rFonts w:ascii="Helvetica" w:hAnsi="Helvetica" w:cs="Helvetica"/>
          <w:b/>
          <w:bCs/>
          <w:color w:val="auto"/>
          <w:u w:val="single"/>
        </w:rPr>
        <w:t>Scaling</w:t>
      </w:r>
      <w:bookmarkEnd w:id="1056"/>
    </w:p>
    <w:p w14:paraId="2A1FB06A" w14:textId="08A5672F" w:rsidR="0037628F" w:rsidRPr="00131DAA" w:rsidRDefault="0037628F" w:rsidP="0037628F">
      <w:pPr>
        <w:jc w:val="both"/>
        <w:rPr>
          <w:rFonts w:ascii="Helvetica" w:hAnsi="Helvetica" w:cs="Helvetica"/>
        </w:rPr>
      </w:pPr>
      <w:r w:rsidRPr="00131DAA">
        <w:rPr>
          <w:rFonts w:ascii="Helvetica" w:hAnsi="Helvetica" w:cs="Helvetica"/>
        </w:rPr>
        <w:t xml:space="preserve">Aside from optimising turbine design, I also did extra analysis on the scaling aspect to cover specifications which might be of relevance in future studies. </w:t>
      </w:r>
      <w:r w:rsidR="00096543" w:rsidRPr="00131DAA">
        <w:rPr>
          <w:rFonts w:ascii="Helvetica" w:hAnsi="Helvetica" w:cs="Helvetica"/>
        </w:rPr>
        <w:t>In this investigation</w:t>
      </w:r>
      <w:r w:rsidRPr="00131DAA">
        <w:rPr>
          <w:rFonts w:ascii="Helvetica" w:hAnsi="Helvetica" w:cs="Helvetica"/>
        </w:rPr>
        <w:t>, a scale function such as the following formulation was derived to perform consecutive evaluations of scaling onto the turbine’s overall performance.</w:t>
      </w:r>
    </w:p>
    <w:p w14:paraId="1CBFA90D" w14:textId="77777777" w:rsidR="0037628F" w:rsidRPr="00131DAA" w:rsidRDefault="0098702B" w:rsidP="0037628F">
      <w:pPr>
        <w:jc w:val="both"/>
        <w:rPr>
          <w:rFonts w:ascii="Helvetica" w:hAnsi="Helvetica" w:cs="Helvetica"/>
          <w:i/>
        </w:rPr>
      </w:pPr>
      <m:oMathPara>
        <m:oMath>
          <m:sSub>
            <m:sSubPr>
              <m:ctrlPr>
                <w:rPr>
                  <w:rFonts w:ascii="Cambria Math" w:hAnsi="Cambria Math" w:cs="Helvetica"/>
                  <w:i/>
                </w:rPr>
              </m:ctrlPr>
            </m:sSubPr>
            <m:e>
              <m:r>
                <w:rPr>
                  <w:rFonts w:ascii="Cambria Math" w:hAnsi="Cambria Math" w:cs="Helvetica"/>
                  <w:rPrChange w:id="1057" w:author="KJ Chow" w:date="2021-05-14T01:08:00Z">
                    <w:rPr>
                      <w:rFonts w:ascii="Cambria Math" w:hAnsi="Cambria Math" w:cs="Helvetica"/>
                    </w:rPr>
                  </w:rPrChange>
                </w:rPr>
                <m:t>b</m:t>
              </m:r>
            </m:e>
            <m:sub>
              <m:r>
                <w:rPr>
                  <w:rFonts w:ascii="Cambria Math" w:hAnsi="Cambria Math" w:cs="Helvetica"/>
                  <w:rPrChange w:id="1058" w:author="KJ Chow" w:date="2021-05-14T01:08:00Z">
                    <w:rPr>
                      <w:rFonts w:ascii="Cambria Math" w:hAnsi="Cambria Math" w:cs="Helvetica"/>
                    </w:rPr>
                  </w:rPrChange>
                </w:rPr>
                <m:t>scale</m:t>
              </m:r>
            </m:sub>
          </m:sSub>
          <m:r>
            <w:rPr>
              <w:rFonts w:ascii="Cambria Math" w:hAnsi="Cambria Math" w:cs="Helvetica"/>
              <w:rPrChange w:id="1059" w:author="KJ Chow" w:date="2021-05-14T01:08:00Z">
                <w:rPr>
                  <w:rFonts w:ascii="Cambria Math" w:hAnsi="Cambria Math" w:cs="Helvetica"/>
                </w:rPr>
              </w:rPrChange>
            </w:rPr>
            <m:t>=</m:t>
          </m:r>
          <m:sSup>
            <m:sSupPr>
              <m:ctrlPr>
                <w:rPr>
                  <w:rFonts w:ascii="Cambria Math" w:hAnsi="Cambria Math" w:cs="Helvetica"/>
                  <w:i/>
                </w:rPr>
              </m:ctrlPr>
            </m:sSupPr>
            <m:e>
              <m:sSub>
                <m:sSubPr>
                  <m:ctrlPr>
                    <w:rPr>
                      <w:rFonts w:ascii="Cambria Math" w:hAnsi="Cambria Math" w:cs="Helvetica"/>
                      <w:i/>
                    </w:rPr>
                  </m:ctrlPr>
                </m:sSubPr>
                <m:e>
                  <m:r>
                    <w:rPr>
                      <w:rFonts w:ascii="Cambria Math" w:hAnsi="Cambria Math" w:cs="Helvetica"/>
                      <w:rPrChange w:id="1060" w:author="KJ Chow" w:date="2021-05-14T01:08:00Z">
                        <w:rPr>
                          <w:rFonts w:ascii="Cambria Math" w:hAnsi="Cambria Math" w:cs="Helvetica"/>
                        </w:rPr>
                      </w:rPrChange>
                    </w:rPr>
                    <m:t>r</m:t>
                  </m:r>
                </m:e>
                <m:sub>
                  <m:r>
                    <w:rPr>
                      <w:rFonts w:ascii="Cambria Math" w:hAnsi="Cambria Math" w:cs="Helvetica"/>
                      <w:rPrChange w:id="1061" w:author="KJ Chow" w:date="2021-05-14T01:08:00Z">
                        <w:rPr>
                          <w:rFonts w:ascii="Cambria Math" w:hAnsi="Cambria Math" w:cs="Helvetica"/>
                        </w:rPr>
                      </w:rPrChange>
                    </w:rPr>
                    <m:t>scale</m:t>
                  </m:r>
                </m:sub>
              </m:sSub>
            </m:e>
            <m:sup>
              <m:r>
                <w:rPr>
                  <w:rFonts w:ascii="Cambria Math" w:hAnsi="Cambria Math" w:cs="Helvetica"/>
                  <w:rPrChange w:id="1062" w:author="KJ Chow" w:date="2021-05-14T01:08:00Z">
                    <w:rPr>
                      <w:rFonts w:ascii="Cambria Math" w:hAnsi="Cambria Math" w:cs="Helvetica"/>
                    </w:rPr>
                  </w:rPrChange>
                </w:rPr>
                <m:t>k</m:t>
              </m:r>
            </m:sup>
          </m:sSup>
          <m:r>
            <w:rPr>
              <w:rFonts w:ascii="Cambria Math" w:hAnsi="Cambria Math" w:cs="Helvetica"/>
              <w:rPrChange w:id="1063" w:author="KJ Chow" w:date="2021-05-14T01:08:00Z">
                <w:rPr>
                  <w:rFonts w:ascii="Cambria Math" w:hAnsi="Cambria Math" w:cs="Helvetica"/>
                </w:rPr>
              </w:rPrChange>
            </w:rPr>
            <m:t xml:space="preserve">,  0&lt;k&lt;1 </m:t>
          </m:r>
        </m:oMath>
      </m:oMathPara>
    </w:p>
    <w:p w14:paraId="7FC529B1" w14:textId="6FAB1214" w:rsidR="0037628F" w:rsidRPr="00131DAA" w:rsidDel="001503CF" w:rsidRDefault="0037628F" w:rsidP="009611C4">
      <w:pPr>
        <w:jc w:val="center"/>
        <w:rPr>
          <w:del w:id="1064" w:author="KJ Chow" w:date="2021-05-14T00:26:00Z"/>
          <w:rFonts w:ascii="Helvetica" w:hAnsi="Helvetica" w:cs="Helvetica"/>
        </w:rPr>
      </w:pPr>
      <w:r w:rsidRPr="00131DAA">
        <w:rPr>
          <w:rFonts w:ascii="Helvetica" w:hAnsi="Helvetica" w:cs="Helvetica"/>
          <w:iCs/>
        </w:rPr>
        <w:t xml:space="preserve">where </w:t>
      </w:r>
      <m:oMath>
        <m:sSub>
          <m:sSubPr>
            <m:ctrlPr>
              <w:rPr>
                <w:rFonts w:ascii="Cambria Math" w:hAnsi="Cambria Math" w:cs="Helvetica"/>
                <w:i/>
              </w:rPr>
            </m:ctrlPr>
          </m:sSubPr>
          <m:e>
            <m:r>
              <w:rPr>
                <w:rFonts w:ascii="Cambria Math" w:hAnsi="Cambria Math" w:cs="Helvetica"/>
                <w:rPrChange w:id="1065" w:author="KJ Chow" w:date="2021-05-14T01:08:00Z">
                  <w:rPr>
                    <w:rFonts w:ascii="Cambria Math" w:hAnsi="Cambria Math" w:cs="Helvetica"/>
                  </w:rPr>
                </w:rPrChange>
              </w:rPr>
              <m:t>b</m:t>
            </m:r>
          </m:e>
          <m:sub>
            <m:r>
              <w:rPr>
                <w:rFonts w:ascii="Cambria Math" w:hAnsi="Cambria Math" w:cs="Helvetica"/>
                <w:rPrChange w:id="1066" w:author="KJ Chow" w:date="2021-05-14T01:08:00Z">
                  <w:rPr>
                    <w:rFonts w:ascii="Cambria Math" w:hAnsi="Cambria Math" w:cs="Helvetica"/>
                  </w:rPr>
                </w:rPrChange>
              </w:rPr>
              <m:t>scale</m:t>
            </m:r>
          </m:sub>
        </m:sSub>
      </m:oMath>
      <w:r w:rsidRPr="00131DAA">
        <w:rPr>
          <w:rFonts w:ascii="Helvetica" w:hAnsi="Helvetica" w:cs="Helvetica"/>
        </w:rPr>
        <w:t xml:space="preserve"> and </w:t>
      </w:r>
      <m:oMath>
        <m:sSub>
          <m:sSubPr>
            <m:ctrlPr>
              <w:rPr>
                <w:rFonts w:ascii="Cambria Math" w:hAnsi="Cambria Math" w:cs="Helvetica"/>
                <w:i/>
              </w:rPr>
            </m:ctrlPr>
          </m:sSubPr>
          <m:e>
            <m:r>
              <w:rPr>
                <w:rFonts w:ascii="Cambria Math" w:hAnsi="Cambria Math" w:cs="Helvetica"/>
                <w:rPrChange w:id="1067" w:author="KJ Chow" w:date="2021-05-14T01:08:00Z">
                  <w:rPr>
                    <w:rFonts w:ascii="Cambria Math" w:hAnsi="Cambria Math" w:cs="Helvetica"/>
                  </w:rPr>
                </w:rPrChange>
              </w:rPr>
              <m:t>r</m:t>
            </m:r>
          </m:e>
          <m:sub>
            <m:r>
              <w:rPr>
                <w:rFonts w:ascii="Cambria Math" w:hAnsi="Cambria Math" w:cs="Helvetica"/>
                <w:rPrChange w:id="1068" w:author="KJ Chow" w:date="2021-05-14T01:08:00Z">
                  <w:rPr>
                    <w:rFonts w:ascii="Cambria Math" w:hAnsi="Cambria Math" w:cs="Helvetica"/>
                  </w:rPr>
                </w:rPrChange>
              </w:rPr>
              <m:t>scale</m:t>
            </m:r>
          </m:sub>
        </m:sSub>
      </m:oMath>
      <w:r w:rsidRPr="00131DAA">
        <w:rPr>
          <w:rFonts w:ascii="Helvetica" w:hAnsi="Helvetica" w:cs="Helvetica"/>
        </w:rPr>
        <w:t xml:space="preserve"> represent the inter-disc space and radial scaling factors, respectively.</w:t>
      </w:r>
      <w:del w:id="1069" w:author="KJ Chow" w:date="2021-05-14T00:57:00Z">
        <w:r w:rsidRPr="00131DAA" w:rsidDel="001503CF">
          <w:rPr>
            <w:rFonts w:ascii="Helvetica" w:hAnsi="Helvetica" w:cs="Helvetica"/>
          </w:rPr>
          <w:delText xml:space="preserve"> </w:delText>
        </w:r>
      </w:del>
    </w:p>
    <w:p w14:paraId="10E17743" w14:textId="77777777" w:rsidR="001503CF" w:rsidRPr="00131DAA" w:rsidRDefault="001503CF" w:rsidP="0037628F">
      <w:pPr>
        <w:jc w:val="both"/>
        <w:rPr>
          <w:ins w:id="1070" w:author="KJ Chow" w:date="2021-05-14T00:57:00Z"/>
          <w:rFonts w:ascii="Helvetica" w:hAnsi="Helvetica" w:cs="Helvetica"/>
          <w:iCs/>
        </w:rPr>
      </w:pPr>
    </w:p>
    <w:p w14:paraId="28ECF41F" w14:textId="77777777" w:rsidR="0037628F" w:rsidRPr="00131DAA" w:rsidRDefault="0037628F">
      <w:pPr>
        <w:jc w:val="center"/>
        <w:rPr>
          <w:rFonts w:ascii="Helvetica" w:hAnsi="Helvetica" w:cs="Helvetica"/>
        </w:rPr>
        <w:pPrChange w:id="1071" w:author="KJ Chow" w:date="2021-05-14T00:26:00Z">
          <w:pPr>
            <w:keepNext/>
            <w:jc w:val="center"/>
          </w:pPr>
        </w:pPrChange>
      </w:pPr>
      <w:r w:rsidRPr="00131DAA">
        <w:rPr>
          <w:rFonts w:ascii="Helvetica" w:hAnsi="Helvetica" w:cs="Helvetica"/>
          <w:noProof/>
          <w:rPrChange w:id="1072" w:author="KJ Chow" w:date="2021-05-14T01:08:00Z">
            <w:rPr>
              <w:rFonts w:ascii="Helvetica" w:hAnsi="Helvetica" w:cs="Helvetica"/>
              <w:noProof/>
            </w:rPr>
          </w:rPrChange>
        </w:rPr>
        <w:drawing>
          <wp:inline distT="0" distB="0" distL="0" distR="0" wp14:anchorId="6947E69B" wp14:editId="1D2781DE">
            <wp:extent cx="4409440" cy="5067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10000" cy="5067944"/>
                    </a:xfrm>
                    <a:prstGeom prst="rect">
                      <a:avLst/>
                    </a:prstGeom>
                    <a:noFill/>
                    <a:ln>
                      <a:noFill/>
                    </a:ln>
                  </pic:spPr>
                </pic:pic>
              </a:graphicData>
            </a:graphic>
          </wp:inline>
        </w:drawing>
      </w:r>
    </w:p>
    <w:p w14:paraId="49DD6090" w14:textId="17329D5B" w:rsidR="0037628F" w:rsidRPr="00131DAA" w:rsidRDefault="0037628F" w:rsidP="0037628F">
      <w:pPr>
        <w:pStyle w:val="Caption"/>
        <w:jc w:val="center"/>
        <w:rPr>
          <w:rFonts w:ascii="Helvetica" w:hAnsi="Helvetica" w:cs="Helvetica"/>
          <w:b/>
          <w:bCs/>
          <w:i w:val="0"/>
          <w:iCs w:val="0"/>
          <w:color w:val="auto"/>
          <w:sz w:val="20"/>
          <w:szCs w:val="20"/>
          <w:rPrChange w:id="1073" w:author="KJ Chow" w:date="2021-05-14T01:10:00Z">
            <w:rPr>
              <w:rFonts w:ascii="Helvetica" w:hAnsi="Helvetica" w:cs="Helvetica"/>
            </w:rPr>
          </w:rPrChange>
        </w:rPr>
      </w:pPr>
      <w:bookmarkStart w:id="1074" w:name="_Ref71845207"/>
      <w:r w:rsidRPr="00131DAA">
        <w:rPr>
          <w:rFonts w:ascii="Helvetica" w:hAnsi="Helvetica" w:cs="Helvetica"/>
          <w:b/>
          <w:bCs/>
          <w:i w:val="0"/>
          <w:iCs w:val="0"/>
          <w:color w:val="auto"/>
          <w:sz w:val="20"/>
          <w:szCs w:val="20"/>
          <w:rPrChange w:id="1075" w:author="KJ Chow" w:date="2021-05-14T01:10:00Z">
            <w:rPr>
              <w:rFonts w:ascii="Helvetica" w:hAnsi="Helvetica" w:cs="Helvetica"/>
            </w:rPr>
          </w:rPrChange>
        </w:rPr>
        <w:t xml:space="preserve">Figure </w:t>
      </w:r>
      <w:r w:rsidRPr="00131DAA">
        <w:rPr>
          <w:rFonts w:ascii="Helvetica" w:hAnsi="Helvetica" w:cs="Helvetica"/>
          <w:b/>
          <w:bCs/>
          <w:i w:val="0"/>
          <w:iCs w:val="0"/>
          <w:color w:val="auto"/>
          <w:sz w:val="20"/>
          <w:szCs w:val="20"/>
          <w:rPrChange w:id="1076" w:author="KJ Chow" w:date="2021-05-14T01:10:00Z">
            <w:rPr>
              <w:rFonts w:ascii="Helvetica" w:hAnsi="Helvetica" w:cs="Helvetica"/>
            </w:rPr>
          </w:rPrChange>
        </w:rPr>
        <w:fldChar w:fldCharType="begin"/>
      </w:r>
      <w:r w:rsidRPr="00131DAA">
        <w:rPr>
          <w:rFonts w:ascii="Helvetica" w:hAnsi="Helvetica" w:cs="Helvetica"/>
          <w:b/>
          <w:bCs/>
          <w:i w:val="0"/>
          <w:iCs w:val="0"/>
          <w:color w:val="auto"/>
          <w:sz w:val="20"/>
          <w:szCs w:val="20"/>
          <w:rPrChange w:id="1077" w:author="KJ Chow" w:date="2021-05-14T01:10:00Z">
            <w:rPr>
              <w:rFonts w:ascii="Helvetica" w:hAnsi="Helvetica" w:cs="Helvetica"/>
            </w:rPr>
          </w:rPrChange>
        </w:rPr>
        <w:instrText xml:space="preserve"> SEQ Figure \* ARABIC </w:instrText>
      </w:r>
      <w:r w:rsidRPr="00131DAA">
        <w:rPr>
          <w:rFonts w:ascii="Helvetica" w:hAnsi="Helvetica" w:cs="Helvetica"/>
          <w:b/>
          <w:bCs/>
          <w:i w:val="0"/>
          <w:iCs w:val="0"/>
          <w:color w:val="auto"/>
          <w:sz w:val="20"/>
          <w:szCs w:val="20"/>
          <w:rPrChange w:id="1078" w:author="KJ Chow" w:date="2021-05-14T01:10:00Z">
            <w:rPr>
              <w:rFonts w:ascii="Helvetica" w:hAnsi="Helvetica" w:cs="Helvetica"/>
            </w:rPr>
          </w:rPrChange>
        </w:rPr>
        <w:fldChar w:fldCharType="separate"/>
      </w:r>
      <w:ins w:id="1079" w:author="KJ Chow" w:date="2021-05-14T01:11:00Z">
        <w:r w:rsidR="00131DAA">
          <w:rPr>
            <w:rFonts w:ascii="Helvetica" w:hAnsi="Helvetica" w:cs="Helvetica"/>
            <w:b/>
            <w:bCs/>
            <w:i w:val="0"/>
            <w:iCs w:val="0"/>
            <w:noProof/>
            <w:color w:val="auto"/>
            <w:sz w:val="20"/>
            <w:szCs w:val="20"/>
          </w:rPr>
          <w:t>5</w:t>
        </w:r>
      </w:ins>
      <w:del w:id="1080" w:author="KJ Chow" w:date="2021-05-14T00:01:00Z">
        <w:r w:rsidR="00983325" w:rsidRPr="00131DAA" w:rsidDel="005F0FC8">
          <w:rPr>
            <w:rFonts w:ascii="Helvetica" w:hAnsi="Helvetica" w:cs="Helvetica"/>
            <w:b/>
            <w:bCs/>
            <w:i w:val="0"/>
            <w:iCs w:val="0"/>
            <w:noProof/>
            <w:color w:val="auto"/>
            <w:sz w:val="20"/>
            <w:szCs w:val="20"/>
            <w:rPrChange w:id="1081" w:author="KJ Chow" w:date="2021-05-14T01:10:00Z">
              <w:rPr>
                <w:rFonts w:ascii="Helvetica" w:hAnsi="Helvetica" w:cs="Helvetica"/>
                <w:noProof/>
              </w:rPr>
            </w:rPrChange>
          </w:rPr>
          <w:delText>6</w:delText>
        </w:r>
      </w:del>
      <w:r w:rsidRPr="00131DAA">
        <w:rPr>
          <w:rFonts w:ascii="Helvetica" w:hAnsi="Helvetica" w:cs="Helvetica"/>
          <w:b/>
          <w:bCs/>
          <w:i w:val="0"/>
          <w:iCs w:val="0"/>
          <w:color w:val="auto"/>
          <w:sz w:val="20"/>
          <w:szCs w:val="20"/>
          <w:rPrChange w:id="1082" w:author="KJ Chow" w:date="2021-05-14T01:10:00Z">
            <w:rPr>
              <w:rFonts w:ascii="Helvetica" w:hAnsi="Helvetica" w:cs="Helvetica"/>
            </w:rPr>
          </w:rPrChange>
        </w:rPr>
        <w:fldChar w:fldCharType="end"/>
      </w:r>
      <w:bookmarkEnd w:id="1074"/>
      <w:r w:rsidRPr="00131DAA">
        <w:rPr>
          <w:rFonts w:ascii="Helvetica" w:hAnsi="Helvetica" w:cs="Helvetica"/>
          <w:b/>
          <w:bCs/>
          <w:i w:val="0"/>
          <w:iCs w:val="0"/>
          <w:color w:val="auto"/>
          <w:sz w:val="20"/>
          <w:szCs w:val="20"/>
          <w:rPrChange w:id="1083" w:author="KJ Chow" w:date="2021-05-14T01:10:00Z">
            <w:rPr>
              <w:rFonts w:ascii="Helvetica" w:hAnsi="Helvetica" w:cs="Helvetica"/>
            </w:rPr>
          </w:rPrChange>
        </w:rPr>
        <w:t xml:space="preserve"> Graphs of (a) Normalised Power Output and (b) Normalised Power Density against Radial Scaling.</w:t>
      </w:r>
    </w:p>
    <w:p w14:paraId="3DBAFFD9" w14:textId="595BC97D" w:rsidR="0037628F" w:rsidRPr="00131DAA" w:rsidRDefault="0037628F" w:rsidP="00CD2C38">
      <w:pPr>
        <w:jc w:val="both"/>
        <w:rPr>
          <w:rFonts w:ascii="Helvetica" w:hAnsi="Helvetica" w:cs="Helvetica"/>
        </w:rPr>
      </w:pPr>
      <w:r w:rsidRPr="00131DAA">
        <w:rPr>
          <w:rFonts w:ascii="Helvetica" w:hAnsi="Helvetica" w:cs="Helvetica"/>
        </w:rPr>
        <w:t>The plot</w:t>
      </w:r>
      <w:r w:rsidR="00805437" w:rsidRPr="00131DAA">
        <w:rPr>
          <w:rFonts w:ascii="Helvetica" w:hAnsi="Helvetica" w:cs="Helvetica"/>
        </w:rPr>
        <w:t>s</w:t>
      </w:r>
      <w:r w:rsidRPr="00131DAA">
        <w:rPr>
          <w:rFonts w:ascii="Helvetica" w:hAnsi="Helvetica" w:cs="Helvetica"/>
        </w:rPr>
        <w:t xml:space="preserve"> </w:t>
      </w:r>
      <w:ins w:id="1084" w:author="Davide Lasagna" w:date="2021-05-13T13:30:00Z">
        <w:r w:rsidR="00D00C64" w:rsidRPr="00131DAA">
          <w:rPr>
            <w:rFonts w:ascii="Helvetica" w:hAnsi="Helvetica" w:cs="Helvetica"/>
          </w:rPr>
          <w:t xml:space="preserve">in </w:t>
        </w:r>
      </w:ins>
      <w:ins w:id="1085" w:author="KJ Chow" w:date="2021-05-14T00:39:00Z">
        <w:r w:rsidR="008E095E" w:rsidRPr="00131DAA">
          <w:rPr>
            <w:rFonts w:ascii="Helvetica" w:hAnsi="Helvetica" w:cs="Helvetica"/>
            <w:rPrChange w:id="1086" w:author="KJ Chow" w:date="2021-05-14T01:08:00Z">
              <w:rPr>
                <w:rFonts w:ascii="Helvetica" w:hAnsi="Helvetica" w:cs="Helvetica"/>
              </w:rPr>
            </w:rPrChange>
          </w:rPr>
          <w:fldChar w:fldCharType="begin"/>
        </w:r>
        <w:r w:rsidR="008E095E" w:rsidRPr="00131DAA">
          <w:rPr>
            <w:rFonts w:ascii="Helvetica" w:hAnsi="Helvetica" w:cs="Helvetica"/>
          </w:rPr>
          <w:instrText xml:space="preserve"> REF _Ref71845207 \h </w:instrText>
        </w:r>
      </w:ins>
      <w:r w:rsidR="00131DAA">
        <w:rPr>
          <w:rFonts w:ascii="Helvetica" w:hAnsi="Helvetica" w:cs="Helvetica"/>
        </w:rPr>
        <w:instrText xml:space="preserve"> \* MERGEFORMAT </w:instrText>
      </w:r>
      <w:r w:rsidR="008E095E" w:rsidRPr="00131DAA">
        <w:rPr>
          <w:rFonts w:ascii="Helvetica" w:hAnsi="Helvetica" w:cs="Helvetica"/>
          <w:rPrChange w:id="1087" w:author="KJ Chow" w:date="2021-05-14T01:08:00Z">
            <w:rPr>
              <w:rFonts w:ascii="Helvetica" w:hAnsi="Helvetica" w:cs="Helvetica"/>
            </w:rPr>
          </w:rPrChange>
        </w:rPr>
      </w:r>
      <w:r w:rsidR="008E095E" w:rsidRPr="00131DAA">
        <w:rPr>
          <w:rFonts w:ascii="Helvetica" w:hAnsi="Helvetica" w:cs="Helvetica"/>
          <w:rPrChange w:id="1088" w:author="KJ Chow" w:date="2021-05-14T01:08:00Z">
            <w:rPr>
              <w:rFonts w:ascii="Helvetica" w:hAnsi="Helvetica" w:cs="Helvetica"/>
            </w:rPr>
          </w:rPrChange>
        </w:rPr>
        <w:fldChar w:fldCharType="separate"/>
      </w:r>
      <w:ins w:id="1089" w:author="KJ Chow" w:date="2021-05-14T01:11:00Z">
        <w:r w:rsidR="00131DAA" w:rsidRPr="00131DAA">
          <w:rPr>
            <w:rFonts w:ascii="Helvetica" w:hAnsi="Helvetica" w:cs="Helvetica"/>
            <w:b/>
            <w:bCs/>
            <w:rPrChange w:id="1090" w:author="KJ Chow" w:date="2021-05-14T01:11:00Z">
              <w:rPr>
                <w:rFonts w:ascii="Helvetica" w:hAnsi="Helvetica" w:cs="Helvetica"/>
              </w:rPr>
            </w:rPrChange>
          </w:rPr>
          <w:t xml:space="preserve">Figure </w:t>
        </w:r>
        <w:r w:rsidR="00131DAA" w:rsidRPr="00131DAA">
          <w:rPr>
            <w:rFonts w:ascii="Helvetica" w:hAnsi="Helvetica" w:cs="Helvetica"/>
            <w:b/>
            <w:bCs/>
            <w:i/>
            <w:iCs/>
            <w:noProof/>
            <w:rPrChange w:id="1091" w:author="KJ Chow" w:date="2021-05-14T01:11:00Z">
              <w:rPr>
                <w:rFonts w:ascii="Helvetica" w:hAnsi="Helvetica" w:cs="Helvetica"/>
                <w:b/>
                <w:bCs/>
                <w:i/>
                <w:iCs/>
                <w:noProof/>
                <w:sz w:val="20"/>
                <w:szCs w:val="20"/>
              </w:rPr>
            </w:rPrChange>
          </w:rPr>
          <w:t>5</w:t>
        </w:r>
      </w:ins>
      <w:ins w:id="1092" w:author="KJ Chow" w:date="2021-05-14T00:39:00Z">
        <w:r w:rsidR="008E095E" w:rsidRPr="00131DAA">
          <w:rPr>
            <w:rFonts w:ascii="Helvetica" w:hAnsi="Helvetica" w:cs="Helvetica"/>
            <w:rPrChange w:id="1093" w:author="KJ Chow" w:date="2021-05-14T01:08:00Z">
              <w:rPr>
                <w:rFonts w:ascii="Helvetica" w:hAnsi="Helvetica" w:cs="Helvetica"/>
              </w:rPr>
            </w:rPrChange>
          </w:rPr>
          <w:fldChar w:fldCharType="end"/>
        </w:r>
      </w:ins>
      <w:ins w:id="1094" w:author="Davide Lasagna" w:date="2021-05-13T13:30:00Z">
        <w:del w:id="1095" w:author="KJ Chow" w:date="2021-05-14T00:39:00Z">
          <w:r w:rsidR="00D00C64" w:rsidRPr="00131DAA" w:rsidDel="008E095E">
            <w:rPr>
              <w:rFonts w:ascii="Helvetica" w:hAnsi="Helvetica" w:cs="Helvetica"/>
            </w:rPr>
            <w:delText>figure 6</w:delText>
          </w:r>
        </w:del>
        <w:r w:rsidR="00D00C64" w:rsidRPr="00131DAA">
          <w:rPr>
            <w:rFonts w:ascii="Helvetica" w:hAnsi="Helvetica" w:cs="Helvetica"/>
          </w:rPr>
          <w:t xml:space="preserve"> </w:t>
        </w:r>
      </w:ins>
      <w:del w:id="1096" w:author="Davide Lasagna" w:date="2021-05-13T13:30:00Z">
        <w:r w:rsidRPr="00131DAA" w:rsidDel="00D00C64">
          <w:rPr>
            <w:rFonts w:ascii="Helvetica" w:hAnsi="Helvetica" w:cs="Helvetica"/>
          </w:rPr>
          <w:delText xml:space="preserve">above </w:delText>
        </w:r>
      </w:del>
      <w:r w:rsidRPr="00131DAA">
        <w:rPr>
          <w:rFonts w:ascii="Helvetica" w:hAnsi="Helvetica" w:cs="Helvetica"/>
        </w:rPr>
        <w:t xml:space="preserve">provide the </w:t>
      </w:r>
      <w:r w:rsidR="00805437" w:rsidRPr="00131DAA">
        <w:rPr>
          <w:rFonts w:ascii="Helvetica" w:hAnsi="Helvetica" w:cs="Helvetica"/>
        </w:rPr>
        <w:t xml:space="preserve">normalised </w:t>
      </w:r>
      <w:r w:rsidRPr="00131DAA">
        <w:rPr>
          <w:rFonts w:ascii="Helvetica" w:hAnsi="Helvetica" w:cs="Helvetica"/>
        </w:rPr>
        <w:t xml:space="preserve">turbine’s power output and power density profiles under the scaling equation’s effects. </w:t>
      </w:r>
      <w:r w:rsidR="00CD2C38" w:rsidRPr="00131DAA">
        <w:rPr>
          <w:rFonts w:ascii="Helvetica" w:hAnsi="Helvetica" w:cs="Helvetica"/>
        </w:rPr>
        <w:t xml:space="preserve">By setting the inner radius to a fixed value (22 mm) and RPM to 2000, I then proceeded on with the above scaling analysis via looping over an array of </w:t>
      </w:r>
      <m:oMath>
        <m:sSub>
          <m:sSubPr>
            <m:ctrlPr>
              <w:rPr>
                <w:rFonts w:ascii="Cambria Math" w:hAnsi="Cambria Math" w:cs="Helvetica"/>
                <w:i/>
              </w:rPr>
            </m:ctrlPr>
          </m:sSubPr>
          <m:e>
            <m:r>
              <w:rPr>
                <w:rFonts w:ascii="Cambria Math" w:hAnsi="Cambria Math" w:cs="Helvetica"/>
                <w:rPrChange w:id="1097" w:author="KJ Chow" w:date="2021-05-14T01:08:00Z">
                  <w:rPr>
                    <w:rFonts w:ascii="Cambria Math" w:hAnsi="Cambria Math" w:cs="Helvetica"/>
                  </w:rPr>
                </w:rPrChange>
              </w:rPr>
              <m:t>r</m:t>
            </m:r>
          </m:e>
          <m:sub>
            <m:r>
              <w:rPr>
                <w:rFonts w:ascii="Cambria Math" w:hAnsi="Cambria Math" w:cs="Helvetica"/>
                <w:rPrChange w:id="1098" w:author="KJ Chow" w:date="2021-05-14T01:08:00Z">
                  <w:rPr>
                    <w:rFonts w:ascii="Cambria Math" w:hAnsi="Cambria Math" w:cs="Helvetica"/>
                  </w:rPr>
                </w:rPrChange>
              </w:rPr>
              <m:t>scale</m:t>
            </m:r>
          </m:sub>
        </m:sSub>
      </m:oMath>
      <w:r w:rsidR="00CD2C38" w:rsidRPr="00131DAA">
        <w:rPr>
          <w:rFonts w:ascii="Helvetica" w:eastAsiaTheme="minorEastAsia" w:hAnsi="Helvetica" w:cs="Helvetica"/>
        </w:rPr>
        <w:t xml:space="preserve"> and </w:t>
      </w:r>
      <m:oMath>
        <m:r>
          <w:rPr>
            <w:rFonts w:ascii="Cambria Math" w:hAnsi="Cambria Math" w:cs="Helvetica"/>
            <w:rPrChange w:id="1099" w:author="KJ Chow" w:date="2021-05-14T01:08:00Z">
              <w:rPr>
                <w:rFonts w:ascii="Cambria Math" w:hAnsi="Cambria Math" w:cs="Helvetica"/>
              </w:rPr>
            </w:rPrChange>
          </w:rPr>
          <m:t>k</m:t>
        </m:r>
      </m:oMath>
      <w:r w:rsidR="00CD2C38" w:rsidRPr="00131DAA">
        <w:rPr>
          <w:rFonts w:ascii="Helvetica" w:eastAsiaTheme="minorEastAsia" w:hAnsi="Helvetica" w:cs="Helvetica"/>
        </w:rPr>
        <w:t xml:space="preserve"> exponent. The results above do not just compare the turbine output performance, but also its density performance which can be associated with manufacturing cost. With these considered, the design choice selected in previous sections can still be justified as the most fitting and optimal point for this investigation.</w:t>
      </w:r>
    </w:p>
    <w:p w14:paraId="685868C9" w14:textId="1FBE5214" w:rsidR="00D54349" w:rsidRPr="00131DAA" w:rsidRDefault="00D54349" w:rsidP="00D33C47">
      <w:pPr>
        <w:pStyle w:val="Heading3"/>
        <w:rPr>
          <w:rFonts w:ascii="Helvetica" w:hAnsi="Helvetica" w:cs="Helvetica"/>
          <w:b/>
          <w:bCs/>
          <w:color w:val="auto"/>
          <w:u w:val="single"/>
        </w:rPr>
      </w:pPr>
      <w:bookmarkStart w:id="1100" w:name="_Toc71847093"/>
      <w:r w:rsidRPr="00131DAA">
        <w:rPr>
          <w:rFonts w:ascii="Helvetica" w:hAnsi="Helvetica" w:cs="Helvetica"/>
          <w:b/>
          <w:bCs/>
          <w:color w:val="auto"/>
          <w:u w:val="single"/>
        </w:rPr>
        <w:t>Torque Analysis</w:t>
      </w:r>
      <w:bookmarkEnd w:id="1100"/>
    </w:p>
    <w:p w14:paraId="4E54A6AE" w14:textId="2614CA36" w:rsidR="00DC3BA5" w:rsidRPr="00131DAA" w:rsidRDefault="00652BAE">
      <w:pPr>
        <w:spacing w:after="120"/>
        <w:jc w:val="both"/>
        <w:rPr>
          <w:rFonts w:ascii="Helvetica" w:hAnsi="Helvetica" w:cs="Helvetica"/>
        </w:rPr>
        <w:pPrChange w:id="1101" w:author="KJ Chow" w:date="2021-05-14T00:28:00Z">
          <w:pPr>
            <w:jc w:val="both"/>
          </w:pPr>
        </w:pPrChange>
      </w:pPr>
      <w:r w:rsidRPr="00131DAA">
        <w:rPr>
          <w:rFonts w:ascii="Helvetica" w:hAnsi="Helvetica" w:cs="Helvetica"/>
        </w:rPr>
        <w:t>The study so far has only considered cases where RPM can be freely configured. However, th</w:t>
      </w:r>
      <w:r w:rsidR="009C5B6C" w:rsidRPr="00131DAA">
        <w:rPr>
          <w:rFonts w:ascii="Helvetica" w:hAnsi="Helvetica" w:cs="Helvetica"/>
        </w:rPr>
        <w:t>is</w:t>
      </w:r>
      <w:r w:rsidRPr="00131DAA">
        <w:rPr>
          <w:rFonts w:ascii="Helvetica" w:hAnsi="Helvetica" w:cs="Helvetica"/>
        </w:rPr>
        <w:t xml:space="preserve"> is only true when implementing a variable load alternator </w:t>
      </w:r>
      <w:r w:rsidR="009C5B6C" w:rsidRPr="00131DAA">
        <w:rPr>
          <w:rFonts w:ascii="Helvetica" w:hAnsi="Helvetica" w:cs="Helvetica"/>
        </w:rPr>
        <w:t xml:space="preserve">whereas under common settings, that is hardly the case where torque is usually the fixed term, and RPM </w:t>
      </w:r>
      <w:proofErr w:type="gramStart"/>
      <w:r w:rsidR="009C5B6C" w:rsidRPr="00131DAA">
        <w:rPr>
          <w:rFonts w:ascii="Helvetica" w:hAnsi="Helvetica" w:cs="Helvetica"/>
        </w:rPr>
        <w:t>is allowed to</w:t>
      </w:r>
      <w:proofErr w:type="gramEnd"/>
      <w:r w:rsidR="009C5B6C" w:rsidRPr="00131DAA">
        <w:rPr>
          <w:rFonts w:ascii="Helvetica" w:hAnsi="Helvetica" w:cs="Helvetica"/>
        </w:rPr>
        <w:t xml:space="preserve"> change accordingly with the applied input force. In a tesla turbine, this force is directly extracted from the fluid’s relative shear power to that of the rotating discs. </w:t>
      </w:r>
      <w:r w:rsidR="009034BE" w:rsidRPr="00131DAA">
        <w:rPr>
          <w:rFonts w:ascii="Helvetica" w:hAnsi="Helvetica" w:cs="Helvetica"/>
        </w:rPr>
        <w:t xml:space="preserve">Therefore, this </w:t>
      </w:r>
      <w:r w:rsidR="009034BE" w:rsidRPr="00131DAA">
        <w:rPr>
          <w:rFonts w:ascii="Helvetica" w:hAnsi="Helvetica" w:cs="Helvetica"/>
        </w:rPr>
        <w:lastRenderedPageBreak/>
        <w:t xml:space="preserve">inspired me </w:t>
      </w:r>
      <w:r w:rsidR="004D2918" w:rsidRPr="00131DAA">
        <w:rPr>
          <w:rFonts w:ascii="Helvetica" w:hAnsi="Helvetica" w:cs="Helvetica"/>
        </w:rPr>
        <w:t>to simulate</w:t>
      </w:r>
      <w:r w:rsidR="009C5B6C" w:rsidRPr="00131DAA">
        <w:rPr>
          <w:rFonts w:ascii="Helvetica" w:hAnsi="Helvetica" w:cs="Helvetica"/>
        </w:rPr>
        <w:t xml:space="preserve"> cases </w:t>
      </w:r>
      <w:r w:rsidR="004D2918" w:rsidRPr="00131DAA">
        <w:rPr>
          <w:rFonts w:ascii="Helvetica" w:hAnsi="Helvetica" w:cs="Helvetica"/>
        </w:rPr>
        <w:t>under</w:t>
      </w:r>
      <w:r w:rsidR="009C5B6C" w:rsidRPr="00131DAA">
        <w:rPr>
          <w:rFonts w:ascii="Helvetica" w:hAnsi="Helvetica" w:cs="Helvetica"/>
        </w:rPr>
        <w:t xml:space="preserve"> fixed torque </w:t>
      </w:r>
      <w:r w:rsidR="004D2918" w:rsidRPr="00131DAA">
        <w:rPr>
          <w:rFonts w:ascii="Helvetica" w:hAnsi="Helvetica" w:cs="Helvetica"/>
        </w:rPr>
        <w:t>and</w:t>
      </w:r>
      <w:r w:rsidR="009C5B6C" w:rsidRPr="00131DAA">
        <w:rPr>
          <w:rFonts w:ascii="Helvetica" w:hAnsi="Helvetica" w:cs="Helvetica"/>
        </w:rPr>
        <w:t xml:space="preserve"> varying configurations.</w:t>
      </w:r>
      <w:r w:rsidR="00DC3BA5" w:rsidRPr="00131DAA">
        <w:rPr>
          <w:rFonts w:ascii="Helvetica" w:hAnsi="Helvetica" w:cs="Helvetica"/>
        </w:rPr>
        <w:t xml:space="preserve"> </w:t>
      </w:r>
      <w:r w:rsidR="00DC3BA5" w:rsidRPr="00131DAA">
        <w:rPr>
          <w:rFonts w:ascii="Helvetica" w:hAnsi="Helvetica" w:cs="Helvetica"/>
        </w:rPr>
        <w:br/>
        <w:t>(</w:t>
      </w:r>
      <w:r w:rsidR="00DC3BA5" w:rsidRPr="00131DAA">
        <w:rPr>
          <w:rFonts w:ascii="Helvetica" w:hAnsi="Helvetica" w:cs="Helvetica"/>
          <w:i/>
          <w:iCs/>
        </w:rPr>
        <w:t>Note</w:t>
      </w:r>
      <w:r w:rsidR="00DC3BA5" w:rsidRPr="00131DAA">
        <w:rPr>
          <w:rFonts w:ascii="Helvetica" w:hAnsi="Helvetica" w:cs="Helvetica"/>
        </w:rPr>
        <w:t>: the following results were not included in the Group report due to space limitations)</w:t>
      </w:r>
    </w:p>
    <w:p w14:paraId="5EFD1409" w14:textId="485B7B60" w:rsidR="00983325" w:rsidRPr="00131DAA" w:rsidRDefault="008E095E" w:rsidP="00983325">
      <w:pPr>
        <w:spacing w:after="0"/>
        <w:jc w:val="both"/>
        <w:rPr>
          <w:ins w:id="1102" w:author="KJ Chow" w:date="2021-05-14T00:28:00Z"/>
          <w:rFonts w:ascii="Helvetica" w:hAnsi="Helvetica" w:cs="Helvetica"/>
        </w:rPr>
      </w:pPr>
      <w:ins w:id="1103" w:author="KJ Chow" w:date="2021-05-14T00:40:00Z">
        <w:r w:rsidRPr="00131DAA">
          <w:rPr>
            <w:rFonts w:ascii="Helvetica" w:hAnsi="Helvetica" w:cs="Helvetica"/>
            <w:rPrChange w:id="1104" w:author="KJ Chow" w:date="2021-05-14T01:08:00Z">
              <w:rPr>
                <w:rFonts w:ascii="Helvetica" w:hAnsi="Helvetica" w:cs="Helvetica"/>
              </w:rPr>
            </w:rPrChange>
          </w:rPr>
          <w:fldChar w:fldCharType="begin"/>
        </w:r>
        <w:r w:rsidRPr="00131DAA">
          <w:rPr>
            <w:rFonts w:ascii="Helvetica" w:hAnsi="Helvetica" w:cs="Helvetica"/>
          </w:rPr>
          <w:instrText xml:space="preserve"> REF _Ref71845232 \h </w:instrText>
        </w:r>
      </w:ins>
      <w:r w:rsidR="00131DAA">
        <w:rPr>
          <w:rFonts w:ascii="Helvetica" w:hAnsi="Helvetica" w:cs="Helvetica"/>
        </w:rPr>
        <w:instrText xml:space="preserve"> \* MERGEFORMAT </w:instrText>
      </w:r>
      <w:r w:rsidRPr="00131DAA">
        <w:rPr>
          <w:rFonts w:ascii="Helvetica" w:hAnsi="Helvetica" w:cs="Helvetica"/>
          <w:rPrChange w:id="1105" w:author="KJ Chow" w:date="2021-05-14T01:08:00Z">
            <w:rPr>
              <w:rFonts w:ascii="Helvetica" w:hAnsi="Helvetica" w:cs="Helvetica"/>
            </w:rPr>
          </w:rPrChange>
        </w:rPr>
      </w:r>
      <w:r w:rsidRPr="00131DAA">
        <w:rPr>
          <w:rFonts w:ascii="Helvetica" w:hAnsi="Helvetica" w:cs="Helvetica"/>
          <w:rPrChange w:id="1106" w:author="KJ Chow" w:date="2021-05-14T01:08:00Z">
            <w:rPr>
              <w:rFonts w:ascii="Helvetica" w:hAnsi="Helvetica" w:cs="Helvetica"/>
            </w:rPr>
          </w:rPrChange>
        </w:rPr>
        <w:fldChar w:fldCharType="separate"/>
      </w:r>
      <w:ins w:id="1107" w:author="KJ Chow" w:date="2021-05-14T01:11:00Z">
        <w:r w:rsidR="00131DAA" w:rsidRPr="00131DAA">
          <w:rPr>
            <w:rFonts w:ascii="Helvetica" w:hAnsi="Helvetica" w:cs="Helvetica"/>
            <w:b/>
            <w:bCs/>
            <w:rPrChange w:id="1108" w:author="KJ Chow" w:date="2021-05-14T01:11:00Z">
              <w:rPr/>
            </w:rPrChange>
          </w:rPr>
          <w:t xml:space="preserve">Figure </w:t>
        </w:r>
        <w:r w:rsidR="00131DAA" w:rsidRPr="00131DAA">
          <w:rPr>
            <w:rFonts w:ascii="Helvetica" w:hAnsi="Helvetica" w:cs="Helvetica"/>
            <w:b/>
            <w:bCs/>
            <w:i/>
            <w:iCs/>
            <w:noProof/>
            <w:rPrChange w:id="1109" w:author="KJ Chow" w:date="2021-05-14T01:11:00Z">
              <w:rPr>
                <w:rFonts w:ascii="Helvetica" w:hAnsi="Helvetica" w:cs="Helvetica"/>
                <w:b/>
                <w:bCs/>
                <w:i/>
                <w:iCs/>
                <w:noProof/>
                <w:sz w:val="20"/>
                <w:szCs w:val="20"/>
              </w:rPr>
            </w:rPrChange>
          </w:rPr>
          <w:t>6</w:t>
        </w:r>
      </w:ins>
      <w:ins w:id="1110" w:author="KJ Chow" w:date="2021-05-14T00:40:00Z">
        <w:r w:rsidRPr="00131DAA">
          <w:rPr>
            <w:rFonts w:ascii="Helvetica" w:hAnsi="Helvetica" w:cs="Helvetica"/>
            <w:rPrChange w:id="1111" w:author="KJ Chow" w:date="2021-05-14T01:08:00Z">
              <w:rPr>
                <w:rFonts w:ascii="Helvetica" w:hAnsi="Helvetica" w:cs="Helvetica"/>
              </w:rPr>
            </w:rPrChange>
          </w:rPr>
          <w:fldChar w:fldCharType="end"/>
        </w:r>
      </w:ins>
      <w:del w:id="1112" w:author="KJ Chow" w:date="2021-05-14T00:40:00Z">
        <w:r w:rsidR="00DC3BA5" w:rsidRPr="00131DAA" w:rsidDel="008E095E">
          <w:rPr>
            <w:rFonts w:ascii="Helvetica" w:hAnsi="Helvetica" w:cs="Helvetica"/>
          </w:rPr>
          <w:delText>Figure 7</w:delText>
        </w:r>
      </w:del>
      <w:r w:rsidR="00DC3BA5" w:rsidRPr="00131DAA">
        <w:rPr>
          <w:rFonts w:ascii="Helvetica" w:hAnsi="Helvetica" w:cs="Helvetica"/>
        </w:rPr>
        <w:t xml:space="preserve"> shows the power contour plot similar to that in </w:t>
      </w:r>
      <w:ins w:id="1113" w:author="KJ Chow" w:date="2021-05-14T00:40:00Z">
        <w:r w:rsidRPr="00131DAA">
          <w:rPr>
            <w:rFonts w:ascii="Helvetica" w:hAnsi="Helvetica" w:cs="Helvetica"/>
            <w:rPrChange w:id="1114" w:author="KJ Chow" w:date="2021-05-14T01:08:00Z">
              <w:rPr>
                <w:rFonts w:ascii="Helvetica" w:hAnsi="Helvetica" w:cs="Helvetica"/>
              </w:rPr>
            </w:rPrChange>
          </w:rPr>
          <w:fldChar w:fldCharType="begin"/>
        </w:r>
        <w:r w:rsidRPr="00131DAA">
          <w:rPr>
            <w:rFonts w:ascii="Helvetica" w:hAnsi="Helvetica" w:cs="Helvetica"/>
          </w:rPr>
          <w:instrText xml:space="preserve"> REF _Ref71845191 \h </w:instrText>
        </w:r>
      </w:ins>
      <w:r w:rsidR="00131DAA">
        <w:rPr>
          <w:rFonts w:ascii="Helvetica" w:hAnsi="Helvetica" w:cs="Helvetica"/>
        </w:rPr>
        <w:instrText xml:space="preserve"> \* MERGEFORMAT </w:instrText>
      </w:r>
      <w:r w:rsidRPr="00131DAA">
        <w:rPr>
          <w:rFonts w:ascii="Helvetica" w:hAnsi="Helvetica" w:cs="Helvetica"/>
          <w:rPrChange w:id="1115" w:author="KJ Chow" w:date="2021-05-14T01:08:00Z">
            <w:rPr>
              <w:rFonts w:ascii="Helvetica" w:hAnsi="Helvetica" w:cs="Helvetica"/>
            </w:rPr>
          </w:rPrChange>
        </w:rPr>
      </w:r>
      <w:r w:rsidRPr="00131DAA">
        <w:rPr>
          <w:rFonts w:ascii="Helvetica" w:hAnsi="Helvetica" w:cs="Helvetica"/>
          <w:rPrChange w:id="1116" w:author="KJ Chow" w:date="2021-05-14T01:08:00Z">
            <w:rPr>
              <w:rFonts w:ascii="Helvetica" w:hAnsi="Helvetica" w:cs="Helvetica"/>
            </w:rPr>
          </w:rPrChange>
        </w:rPr>
        <w:fldChar w:fldCharType="separate"/>
      </w:r>
      <w:ins w:id="1117" w:author="KJ Chow" w:date="2021-05-14T01:11:00Z">
        <w:r w:rsidR="00131DAA" w:rsidRPr="00131DAA">
          <w:rPr>
            <w:rFonts w:ascii="Helvetica" w:hAnsi="Helvetica" w:cs="Helvetica"/>
            <w:b/>
            <w:bCs/>
            <w:rPrChange w:id="1118" w:author="KJ Chow" w:date="2021-05-14T01:11:00Z">
              <w:rPr>
                <w:rFonts w:ascii="Helvetica" w:hAnsi="Helvetica" w:cs="Helvetica"/>
              </w:rPr>
            </w:rPrChange>
          </w:rPr>
          <w:t xml:space="preserve">Figure </w:t>
        </w:r>
        <w:r w:rsidR="00131DAA" w:rsidRPr="00131DAA">
          <w:rPr>
            <w:rFonts w:ascii="Helvetica" w:hAnsi="Helvetica" w:cs="Helvetica"/>
            <w:b/>
            <w:bCs/>
            <w:i/>
            <w:iCs/>
            <w:noProof/>
            <w:rPrChange w:id="1119" w:author="KJ Chow" w:date="2021-05-14T01:11:00Z">
              <w:rPr>
                <w:rFonts w:ascii="Helvetica" w:hAnsi="Helvetica" w:cs="Helvetica"/>
                <w:b/>
                <w:bCs/>
                <w:i/>
                <w:iCs/>
                <w:noProof/>
                <w:sz w:val="20"/>
                <w:szCs w:val="20"/>
              </w:rPr>
            </w:rPrChange>
          </w:rPr>
          <w:t>4</w:t>
        </w:r>
      </w:ins>
      <w:ins w:id="1120" w:author="KJ Chow" w:date="2021-05-14T00:40:00Z">
        <w:r w:rsidRPr="00131DAA">
          <w:rPr>
            <w:rFonts w:ascii="Helvetica" w:hAnsi="Helvetica" w:cs="Helvetica"/>
            <w:rPrChange w:id="1121" w:author="KJ Chow" w:date="2021-05-14T01:08:00Z">
              <w:rPr>
                <w:rFonts w:ascii="Helvetica" w:hAnsi="Helvetica" w:cs="Helvetica"/>
              </w:rPr>
            </w:rPrChange>
          </w:rPr>
          <w:fldChar w:fldCharType="end"/>
        </w:r>
      </w:ins>
      <w:del w:id="1122" w:author="KJ Chow" w:date="2021-05-14T00:40:00Z">
        <w:r w:rsidR="00DC3BA5" w:rsidRPr="00131DAA" w:rsidDel="008E095E">
          <w:rPr>
            <w:rFonts w:ascii="Helvetica" w:hAnsi="Helvetica" w:cs="Helvetica"/>
          </w:rPr>
          <w:delText>Figure 5</w:delText>
        </w:r>
      </w:del>
      <w:r w:rsidR="00DC3BA5" w:rsidRPr="00131DAA">
        <w:rPr>
          <w:rFonts w:ascii="Helvetica" w:hAnsi="Helvetica" w:cs="Helvetica"/>
        </w:rPr>
        <w:t xml:space="preserve">, but with the x-axis adjusted to torque variable. This was </w:t>
      </w:r>
      <w:r w:rsidR="00983325" w:rsidRPr="00131DAA">
        <w:rPr>
          <w:rFonts w:ascii="Helvetica" w:hAnsi="Helvetica" w:cs="Helvetica"/>
        </w:rPr>
        <w:t>done by using a root finding algorithm to back-track into the relevant RPM for a given specific torque and operating conditions.</w:t>
      </w:r>
      <w:r w:rsidR="00DC3BA5" w:rsidRPr="00131DAA">
        <w:rPr>
          <w:rFonts w:ascii="Helvetica" w:hAnsi="Helvetica" w:cs="Helvetica"/>
        </w:rPr>
        <w:t xml:space="preserve"> The results correspond well except that the trends seem to portray the inverse versions of that from the RPM counterpart. This is to be expected because at high RPM, the relative velocity difference </w:t>
      </w:r>
      <w:r w:rsidR="008765CD" w:rsidRPr="00131DAA">
        <w:rPr>
          <w:rFonts w:ascii="Helvetica" w:hAnsi="Helvetica" w:cs="Helvetica"/>
        </w:rPr>
        <w:t xml:space="preserve">will be smaller, essentially yielding lower torque values. It is also important to identify the 0-power region (upper right corner) of each plot, which signifies the maximum torque producible at any given scale down instance. From the diagram, we can conclude that on average, lower scale down factor designs are able to operate in a wider range of torque </w:t>
      </w:r>
      <w:proofErr w:type="gramStart"/>
      <w:r w:rsidR="008765CD" w:rsidRPr="00131DAA">
        <w:rPr>
          <w:rFonts w:ascii="Helvetica" w:hAnsi="Helvetica" w:cs="Helvetica"/>
        </w:rPr>
        <w:t>requirements;</w:t>
      </w:r>
      <w:proofErr w:type="gramEnd"/>
      <w:r w:rsidR="008765CD" w:rsidRPr="00131DAA">
        <w:rPr>
          <w:rFonts w:ascii="Helvetica" w:hAnsi="Helvetica" w:cs="Helvetica"/>
        </w:rPr>
        <w:t xml:space="preserve"> whereas the opposite is true at higher factor cases. In conjunction to that, with the current design point, the range of applicable torque lies between </w:t>
      </w:r>
      <m:oMath>
        <m:r>
          <w:rPr>
            <w:rFonts w:ascii="Cambria Math" w:hAnsi="Cambria Math" w:cs="Helvetica"/>
            <w:rPrChange w:id="1123" w:author="KJ Chow" w:date="2021-05-14T01:08:00Z">
              <w:rPr>
                <w:rFonts w:ascii="Cambria Math" w:hAnsi="Cambria Math" w:cs="Helvetica"/>
              </w:rPr>
            </w:rPrChange>
          </w:rPr>
          <m:t>0 - ~1.2Nm</m:t>
        </m:r>
      </m:oMath>
      <w:r w:rsidR="008765CD" w:rsidRPr="00131DAA">
        <w:rPr>
          <w:rFonts w:ascii="Helvetica" w:hAnsi="Helvetica" w:cs="Helvetica"/>
        </w:rPr>
        <w:t>.</w:t>
      </w:r>
    </w:p>
    <w:p w14:paraId="054B0640" w14:textId="77777777" w:rsidR="009611C4" w:rsidRPr="00131DAA" w:rsidRDefault="009611C4" w:rsidP="00983325">
      <w:pPr>
        <w:spacing w:after="0"/>
        <w:jc w:val="both"/>
        <w:rPr>
          <w:rFonts w:ascii="Helvetica" w:hAnsi="Helvetica" w:cs="Helvetica"/>
        </w:rPr>
      </w:pPr>
    </w:p>
    <w:p w14:paraId="25BE10B2" w14:textId="77777777" w:rsidR="00983325" w:rsidRPr="00131DAA" w:rsidRDefault="00983325" w:rsidP="00983325">
      <w:pPr>
        <w:keepNext/>
        <w:spacing w:after="0"/>
        <w:jc w:val="center"/>
        <w:rPr>
          <w:rFonts w:ascii="Helvetica" w:hAnsi="Helvetica" w:cs="Helvetica"/>
          <w:rPrChange w:id="1124" w:author="KJ Chow" w:date="2021-05-14T01:08:00Z">
            <w:rPr/>
          </w:rPrChange>
        </w:rPr>
      </w:pPr>
      <w:r w:rsidRPr="00131DAA">
        <w:rPr>
          <w:rFonts w:ascii="Helvetica" w:hAnsi="Helvetica" w:cs="Helvetica"/>
          <w:noProof/>
          <w:rPrChange w:id="1125" w:author="KJ Chow" w:date="2021-05-14T01:08:00Z">
            <w:rPr>
              <w:noProof/>
            </w:rPr>
          </w:rPrChange>
        </w:rPr>
        <w:drawing>
          <wp:inline distT="0" distB="0" distL="0" distR="0" wp14:anchorId="7B2DD1A5" wp14:editId="02024CBF">
            <wp:extent cx="5580000" cy="2792163"/>
            <wp:effectExtent l="0" t="0" r="190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80000" cy="2792163"/>
                    </a:xfrm>
                    <a:prstGeom prst="rect">
                      <a:avLst/>
                    </a:prstGeom>
                    <a:noFill/>
                    <a:ln>
                      <a:noFill/>
                    </a:ln>
                  </pic:spPr>
                </pic:pic>
              </a:graphicData>
            </a:graphic>
          </wp:inline>
        </w:drawing>
      </w:r>
    </w:p>
    <w:p w14:paraId="2930AE35" w14:textId="393C7058" w:rsidR="00983325" w:rsidRPr="00131DAA" w:rsidRDefault="00983325" w:rsidP="00983325">
      <w:pPr>
        <w:pStyle w:val="Caption"/>
        <w:jc w:val="center"/>
        <w:rPr>
          <w:rFonts w:ascii="Helvetica" w:hAnsi="Helvetica" w:cs="Helvetica"/>
          <w:b/>
          <w:bCs/>
          <w:i w:val="0"/>
          <w:iCs w:val="0"/>
          <w:color w:val="auto"/>
          <w:sz w:val="20"/>
          <w:szCs w:val="20"/>
          <w:rPrChange w:id="1126" w:author="KJ Chow" w:date="2021-05-14T01:10:00Z">
            <w:rPr>
              <w:rFonts w:ascii="Helvetica" w:hAnsi="Helvetica" w:cs="Helvetica"/>
            </w:rPr>
          </w:rPrChange>
        </w:rPr>
      </w:pPr>
      <w:bookmarkStart w:id="1127" w:name="_Ref71845232"/>
      <w:r w:rsidRPr="00131DAA">
        <w:rPr>
          <w:rFonts w:ascii="Helvetica" w:hAnsi="Helvetica" w:cs="Helvetica"/>
          <w:b/>
          <w:bCs/>
          <w:i w:val="0"/>
          <w:iCs w:val="0"/>
          <w:color w:val="auto"/>
          <w:sz w:val="20"/>
          <w:szCs w:val="20"/>
          <w:rPrChange w:id="1128" w:author="KJ Chow" w:date="2021-05-14T01:10:00Z">
            <w:rPr/>
          </w:rPrChange>
        </w:rPr>
        <w:t xml:space="preserve">Figure </w:t>
      </w:r>
      <w:r w:rsidR="005F0FC8" w:rsidRPr="00131DAA">
        <w:rPr>
          <w:rFonts w:ascii="Helvetica" w:hAnsi="Helvetica" w:cs="Helvetica"/>
          <w:b/>
          <w:bCs/>
          <w:i w:val="0"/>
          <w:iCs w:val="0"/>
          <w:color w:val="auto"/>
          <w:sz w:val="20"/>
          <w:szCs w:val="20"/>
          <w:rPrChange w:id="1129" w:author="KJ Chow" w:date="2021-05-14T01:10:00Z">
            <w:rPr/>
          </w:rPrChange>
        </w:rPr>
        <w:fldChar w:fldCharType="begin"/>
      </w:r>
      <w:r w:rsidR="005F0FC8" w:rsidRPr="00131DAA">
        <w:rPr>
          <w:rFonts w:ascii="Helvetica" w:hAnsi="Helvetica" w:cs="Helvetica"/>
          <w:b/>
          <w:bCs/>
          <w:i w:val="0"/>
          <w:iCs w:val="0"/>
          <w:color w:val="auto"/>
          <w:sz w:val="20"/>
          <w:szCs w:val="20"/>
          <w:rPrChange w:id="1130" w:author="KJ Chow" w:date="2021-05-14T01:10:00Z">
            <w:rPr/>
          </w:rPrChange>
        </w:rPr>
        <w:instrText xml:space="preserve"> SEQ Figure \* ARABIC </w:instrText>
      </w:r>
      <w:r w:rsidR="005F0FC8" w:rsidRPr="00131DAA">
        <w:rPr>
          <w:rFonts w:ascii="Helvetica" w:hAnsi="Helvetica" w:cs="Helvetica"/>
          <w:b/>
          <w:bCs/>
          <w:i w:val="0"/>
          <w:iCs w:val="0"/>
          <w:color w:val="auto"/>
          <w:sz w:val="20"/>
          <w:szCs w:val="20"/>
          <w:rPrChange w:id="1131" w:author="KJ Chow" w:date="2021-05-14T01:10:00Z">
            <w:rPr>
              <w:noProof/>
            </w:rPr>
          </w:rPrChange>
        </w:rPr>
        <w:fldChar w:fldCharType="separate"/>
      </w:r>
      <w:ins w:id="1132" w:author="KJ Chow" w:date="2021-05-14T01:11:00Z">
        <w:r w:rsidR="00131DAA">
          <w:rPr>
            <w:rFonts w:ascii="Helvetica" w:hAnsi="Helvetica" w:cs="Helvetica"/>
            <w:b/>
            <w:bCs/>
            <w:i w:val="0"/>
            <w:iCs w:val="0"/>
            <w:noProof/>
            <w:color w:val="auto"/>
            <w:sz w:val="20"/>
            <w:szCs w:val="20"/>
          </w:rPr>
          <w:t>6</w:t>
        </w:r>
      </w:ins>
      <w:del w:id="1133" w:author="KJ Chow" w:date="2021-05-14T00:01:00Z">
        <w:r w:rsidRPr="00131DAA" w:rsidDel="005F0FC8">
          <w:rPr>
            <w:rFonts w:ascii="Helvetica" w:hAnsi="Helvetica" w:cs="Helvetica"/>
            <w:b/>
            <w:bCs/>
            <w:i w:val="0"/>
            <w:iCs w:val="0"/>
            <w:noProof/>
            <w:color w:val="auto"/>
            <w:sz w:val="20"/>
            <w:szCs w:val="20"/>
            <w:rPrChange w:id="1134" w:author="KJ Chow" w:date="2021-05-14T01:10:00Z">
              <w:rPr>
                <w:noProof/>
              </w:rPr>
            </w:rPrChange>
          </w:rPr>
          <w:delText>7</w:delText>
        </w:r>
      </w:del>
      <w:r w:rsidR="005F0FC8" w:rsidRPr="00131DAA">
        <w:rPr>
          <w:rFonts w:ascii="Helvetica" w:hAnsi="Helvetica" w:cs="Helvetica"/>
          <w:b/>
          <w:bCs/>
          <w:i w:val="0"/>
          <w:iCs w:val="0"/>
          <w:noProof/>
          <w:color w:val="auto"/>
          <w:sz w:val="20"/>
          <w:szCs w:val="20"/>
          <w:rPrChange w:id="1135" w:author="KJ Chow" w:date="2021-05-14T01:10:00Z">
            <w:rPr>
              <w:noProof/>
            </w:rPr>
          </w:rPrChange>
        </w:rPr>
        <w:fldChar w:fldCharType="end"/>
      </w:r>
      <w:bookmarkEnd w:id="1127"/>
      <w:r w:rsidRPr="00131DAA">
        <w:rPr>
          <w:rFonts w:ascii="Helvetica" w:hAnsi="Helvetica" w:cs="Helvetica"/>
          <w:b/>
          <w:bCs/>
          <w:i w:val="0"/>
          <w:iCs w:val="0"/>
          <w:color w:val="auto"/>
          <w:sz w:val="20"/>
          <w:szCs w:val="20"/>
          <w:rPrChange w:id="1136" w:author="KJ Chow" w:date="2021-05-14T01:10:00Z">
            <w:rPr/>
          </w:rPrChange>
        </w:rPr>
        <w:t xml:space="preserve"> Power Contour at varying torque, scale down factor and disc numbers.</w:t>
      </w:r>
    </w:p>
    <w:p w14:paraId="27DBB2FD" w14:textId="72710825" w:rsidR="00127D7F" w:rsidRPr="00131DAA" w:rsidRDefault="008E095E">
      <w:pPr>
        <w:spacing w:after="120"/>
        <w:jc w:val="both"/>
        <w:rPr>
          <w:rFonts w:ascii="Helvetica" w:hAnsi="Helvetica" w:cs="Helvetica"/>
        </w:rPr>
        <w:pPrChange w:id="1137" w:author="KJ Chow" w:date="2021-05-14T00:28:00Z">
          <w:pPr>
            <w:jc w:val="both"/>
          </w:pPr>
        </w:pPrChange>
      </w:pPr>
      <w:ins w:id="1138" w:author="KJ Chow" w:date="2021-05-14T00:40:00Z">
        <w:r w:rsidRPr="00131DAA">
          <w:rPr>
            <w:rFonts w:ascii="Helvetica" w:hAnsi="Helvetica" w:cs="Helvetica"/>
            <w:rPrChange w:id="1139" w:author="KJ Chow" w:date="2021-05-14T01:08:00Z">
              <w:rPr>
                <w:rFonts w:ascii="Helvetica" w:hAnsi="Helvetica" w:cs="Helvetica"/>
              </w:rPr>
            </w:rPrChange>
          </w:rPr>
          <w:fldChar w:fldCharType="begin"/>
        </w:r>
        <w:r w:rsidRPr="00131DAA">
          <w:rPr>
            <w:rFonts w:ascii="Helvetica" w:hAnsi="Helvetica" w:cs="Helvetica"/>
          </w:rPr>
          <w:instrText xml:space="preserve"> REF _Ref71845247 \h </w:instrText>
        </w:r>
      </w:ins>
      <w:r w:rsidR="00131DAA">
        <w:rPr>
          <w:rFonts w:ascii="Helvetica" w:hAnsi="Helvetica" w:cs="Helvetica"/>
        </w:rPr>
        <w:instrText xml:space="preserve"> \* MERGEFORMAT </w:instrText>
      </w:r>
      <w:r w:rsidRPr="00131DAA">
        <w:rPr>
          <w:rFonts w:ascii="Helvetica" w:hAnsi="Helvetica" w:cs="Helvetica"/>
          <w:rPrChange w:id="1140" w:author="KJ Chow" w:date="2021-05-14T01:08:00Z">
            <w:rPr>
              <w:rFonts w:ascii="Helvetica" w:hAnsi="Helvetica" w:cs="Helvetica"/>
            </w:rPr>
          </w:rPrChange>
        </w:rPr>
      </w:r>
      <w:r w:rsidRPr="00131DAA">
        <w:rPr>
          <w:rFonts w:ascii="Helvetica" w:hAnsi="Helvetica" w:cs="Helvetica"/>
          <w:rPrChange w:id="1141" w:author="KJ Chow" w:date="2021-05-14T01:08:00Z">
            <w:rPr>
              <w:rFonts w:ascii="Helvetica" w:hAnsi="Helvetica" w:cs="Helvetica"/>
            </w:rPr>
          </w:rPrChange>
        </w:rPr>
        <w:fldChar w:fldCharType="separate"/>
      </w:r>
      <w:ins w:id="1142" w:author="KJ Chow" w:date="2021-05-14T01:11:00Z">
        <w:r w:rsidR="00131DAA" w:rsidRPr="00131DAA">
          <w:rPr>
            <w:rFonts w:ascii="Helvetica" w:hAnsi="Helvetica" w:cs="Helvetica"/>
            <w:b/>
            <w:bCs/>
            <w:rPrChange w:id="1143" w:author="KJ Chow" w:date="2021-05-14T01:11:00Z">
              <w:rPr/>
            </w:rPrChange>
          </w:rPr>
          <w:t xml:space="preserve">Figure </w:t>
        </w:r>
        <w:r w:rsidR="00131DAA" w:rsidRPr="00131DAA">
          <w:rPr>
            <w:rFonts w:ascii="Helvetica" w:hAnsi="Helvetica" w:cs="Helvetica"/>
            <w:b/>
            <w:bCs/>
            <w:i/>
            <w:iCs/>
            <w:noProof/>
            <w:rPrChange w:id="1144" w:author="KJ Chow" w:date="2021-05-14T01:11:00Z">
              <w:rPr>
                <w:rFonts w:ascii="Helvetica" w:hAnsi="Helvetica" w:cs="Helvetica"/>
                <w:b/>
                <w:bCs/>
                <w:i/>
                <w:iCs/>
                <w:noProof/>
                <w:sz w:val="20"/>
                <w:szCs w:val="20"/>
              </w:rPr>
            </w:rPrChange>
          </w:rPr>
          <w:t>7</w:t>
        </w:r>
      </w:ins>
      <w:ins w:id="1145" w:author="KJ Chow" w:date="2021-05-14T00:40:00Z">
        <w:r w:rsidRPr="00131DAA">
          <w:rPr>
            <w:rFonts w:ascii="Helvetica" w:hAnsi="Helvetica" w:cs="Helvetica"/>
            <w:rPrChange w:id="1146" w:author="KJ Chow" w:date="2021-05-14T01:08:00Z">
              <w:rPr>
                <w:rFonts w:ascii="Helvetica" w:hAnsi="Helvetica" w:cs="Helvetica"/>
              </w:rPr>
            </w:rPrChange>
          </w:rPr>
          <w:fldChar w:fldCharType="end"/>
        </w:r>
      </w:ins>
      <w:del w:id="1147" w:author="KJ Chow" w:date="2021-05-14T00:40:00Z">
        <w:r w:rsidR="009C5B6C" w:rsidRPr="00131DAA" w:rsidDel="008E095E">
          <w:rPr>
            <w:rFonts w:ascii="Helvetica" w:hAnsi="Helvetica" w:cs="Helvetica"/>
          </w:rPr>
          <w:delText xml:space="preserve">Figure </w:delText>
        </w:r>
        <w:r w:rsidR="00983325" w:rsidRPr="00131DAA" w:rsidDel="008E095E">
          <w:rPr>
            <w:rFonts w:ascii="Helvetica" w:hAnsi="Helvetica" w:cs="Helvetica"/>
          </w:rPr>
          <w:delText>8</w:delText>
        </w:r>
      </w:del>
      <w:r w:rsidR="009C5B6C" w:rsidRPr="00131DAA">
        <w:rPr>
          <w:rFonts w:ascii="Helvetica" w:hAnsi="Helvetica" w:cs="Helvetica"/>
        </w:rPr>
        <w:t xml:space="preserve"> shows the Torque vs RPM plots for different surface microstructure profile, </w:t>
      </w:r>
      <m:oMath>
        <m:r>
          <w:rPr>
            <w:rFonts w:ascii="Cambria Math" w:hAnsi="Cambria Math" w:cs="Helvetica"/>
            <w:rPrChange w:id="1148" w:author="KJ Chow" w:date="2021-05-14T01:08:00Z">
              <w:rPr>
                <w:rFonts w:ascii="Cambria Math" w:hAnsi="Cambria Math" w:cs="Helvetica"/>
              </w:rPr>
            </w:rPrChange>
          </w:rPr>
          <m:t>n</m:t>
        </m:r>
      </m:oMath>
      <w:r w:rsidR="009C5B6C" w:rsidRPr="00131DAA">
        <w:rPr>
          <w:rFonts w:ascii="Helvetica" w:hAnsi="Helvetica" w:cs="Helvetica"/>
        </w:rPr>
        <w:t xml:space="preserve"> and 4 mass flow rates, </w:t>
      </w:r>
      <m:oMath>
        <m:acc>
          <m:accPr>
            <m:chr m:val="̇"/>
            <m:ctrlPr>
              <w:rPr>
                <w:rFonts w:ascii="Cambria Math" w:hAnsi="Cambria Math" w:cs="Helvetica"/>
                <w:i/>
              </w:rPr>
            </m:ctrlPr>
          </m:accPr>
          <m:e>
            <m:r>
              <w:rPr>
                <w:rFonts w:ascii="Cambria Math" w:hAnsi="Cambria Math" w:cs="Helvetica"/>
                <w:rPrChange w:id="1149" w:author="KJ Chow" w:date="2021-05-14T01:08:00Z">
                  <w:rPr>
                    <w:rFonts w:ascii="Cambria Math" w:hAnsi="Cambria Math" w:cs="Helvetica"/>
                  </w:rPr>
                </w:rPrChange>
              </w:rPr>
              <m:t>m</m:t>
            </m:r>
          </m:e>
        </m:acc>
      </m:oMath>
      <w:r w:rsidR="009C5B6C" w:rsidRPr="00131DAA">
        <w:rPr>
          <w:rFonts w:ascii="Helvetica" w:eastAsiaTheme="minorEastAsia" w:hAnsi="Helvetica" w:cs="Helvetica"/>
        </w:rPr>
        <w:t xml:space="preserve"> instances</w:t>
      </w:r>
      <w:r w:rsidR="009C5B6C" w:rsidRPr="00131DAA">
        <w:rPr>
          <w:rFonts w:ascii="Helvetica" w:hAnsi="Helvetica" w:cs="Helvetica"/>
        </w:rPr>
        <w:t xml:space="preserve">. </w:t>
      </w:r>
      <w:r w:rsidR="00CA5251" w:rsidRPr="00131DAA">
        <w:rPr>
          <w:rFonts w:ascii="Helvetica" w:hAnsi="Helvetica" w:cs="Helvetica"/>
        </w:rPr>
        <w:t xml:space="preserve">It is evident that all lines have decreasing trend with higher RPM settings. This is mainly due to lower relative velocity difference between the fluid and that of the rotating discs, leading to lower drag force and thus, lower overall torque. </w:t>
      </w:r>
    </w:p>
    <w:p w14:paraId="769F2A00" w14:textId="163C7185" w:rsidR="008F20BD" w:rsidRPr="00131DAA" w:rsidRDefault="00CA5251">
      <w:pPr>
        <w:spacing w:after="120"/>
        <w:jc w:val="both"/>
        <w:rPr>
          <w:rFonts w:ascii="Helvetica" w:eastAsiaTheme="minorEastAsia" w:hAnsi="Helvetica" w:cs="Helvetica"/>
        </w:rPr>
        <w:pPrChange w:id="1150" w:author="KJ Chow" w:date="2021-05-14T00:28:00Z">
          <w:pPr>
            <w:jc w:val="both"/>
          </w:pPr>
        </w:pPrChange>
      </w:pPr>
      <w:r w:rsidRPr="00131DAA">
        <w:rPr>
          <w:rFonts w:ascii="Helvetica" w:hAnsi="Helvetica" w:cs="Helvetica"/>
        </w:rPr>
        <w:t xml:space="preserve">Furthermore, the gradient steepness also seems to decrease with higher </w:t>
      </w:r>
      <m:oMath>
        <m:r>
          <w:rPr>
            <w:rFonts w:ascii="Cambria Math" w:hAnsi="Cambria Math" w:cs="Helvetica"/>
            <w:rPrChange w:id="1151" w:author="KJ Chow" w:date="2021-05-14T01:08:00Z">
              <w:rPr>
                <w:rFonts w:ascii="Cambria Math" w:hAnsi="Cambria Math" w:cs="Helvetica"/>
              </w:rPr>
            </w:rPrChange>
          </w:rPr>
          <m:t>n</m:t>
        </m:r>
      </m:oMath>
      <w:r w:rsidRPr="00131DAA">
        <w:rPr>
          <w:rFonts w:ascii="Helvetica" w:hAnsi="Helvetica" w:cs="Helvetica"/>
        </w:rPr>
        <w:t xml:space="preserve"> value.</w:t>
      </w:r>
      <w:r w:rsidR="002D6F83" w:rsidRPr="00131DAA">
        <w:rPr>
          <w:rFonts w:ascii="Helvetica" w:hAnsi="Helvetica" w:cs="Helvetica"/>
        </w:rPr>
        <w:t xml:space="preserve"> On top of that, there are also instances where the lines converged at a certain RPM such as that in the top left corner diagram. A possible explanation to this occurrence is the different near wall velocity gradient for these profiles, where higher </w:t>
      </w:r>
      <m:oMath>
        <m:r>
          <w:rPr>
            <w:rFonts w:ascii="Cambria Math" w:hAnsi="Cambria Math" w:cs="Helvetica"/>
            <w:rPrChange w:id="1152" w:author="KJ Chow" w:date="2021-05-14T01:08:00Z">
              <w:rPr>
                <w:rFonts w:ascii="Cambria Math" w:hAnsi="Cambria Math" w:cs="Helvetica"/>
              </w:rPr>
            </w:rPrChange>
          </w:rPr>
          <m:t>n</m:t>
        </m:r>
      </m:oMath>
      <w:r w:rsidR="002D6F83" w:rsidRPr="00131DAA">
        <w:rPr>
          <w:rFonts w:ascii="Helvetica" w:eastAsiaTheme="minorEastAsia" w:hAnsi="Helvetica" w:cs="Helvetica"/>
        </w:rPr>
        <w:t xml:space="preserve"> proved greater potential for shear extraction and thus, able to maintain this property more efficiently at increasing RPM. </w:t>
      </w:r>
    </w:p>
    <w:p w14:paraId="635F7F10" w14:textId="1536FF22" w:rsidR="00652BAE" w:rsidRPr="00131DAA" w:rsidRDefault="002D6F83" w:rsidP="00652BAE">
      <w:pPr>
        <w:jc w:val="both"/>
        <w:rPr>
          <w:rFonts w:ascii="Helvetica" w:hAnsi="Helvetica" w:cs="Helvetica"/>
        </w:rPr>
      </w:pPr>
      <w:r w:rsidRPr="00131DAA">
        <w:rPr>
          <w:rFonts w:ascii="Helvetica" w:eastAsiaTheme="minorEastAsia" w:hAnsi="Helvetica" w:cs="Helvetica"/>
        </w:rPr>
        <w:t xml:space="preserve">The convergence </w:t>
      </w:r>
      <w:r w:rsidR="008F20BD" w:rsidRPr="00131DAA">
        <w:rPr>
          <w:rFonts w:ascii="Helvetica" w:eastAsiaTheme="minorEastAsia" w:hAnsi="Helvetica" w:cs="Helvetica"/>
        </w:rPr>
        <w:t xml:space="preserve">property </w:t>
      </w:r>
      <w:r w:rsidRPr="00131DAA">
        <w:rPr>
          <w:rFonts w:ascii="Helvetica" w:eastAsiaTheme="minorEastAsia" w:hAnsi="Helvetica" w:cs="Helvetica"/>
        </w:rPr>
        <w:t xml:space="preserve">on the other hand implies that lower </w:t>
      </w:r>
      <m:oMath>
        <m:r>
          <w:rPr>
            <w:rFonts w:ascii="Cambria Math" w:hAnsi="Cambria Math" w:cs="Helvetica"/>
            <w:rPrChange w:id="1153" w:author="KJ Chow" w:date="2021-05-14T01:08:00Z">
              <w:rPr>
                <w:rFonts w:ascii="Cambria Math" w:hAnsi="Cambria Math" w:cs="Helvetica"/>
              </w:rPr>
            </w:rPrChange>
          </w:rPr>
          <m:t>n</m:t>
        </m:r>
      </m:oMath>
      <w:r w:rsidRPr="00131DAA">
        <w:rPr>
          <w:rFonts w:ascii="Helvetica" w:eastAsiaTheme="minorEastAsia" w:hAnsi="Helvetica" w:cs="Helvetica"/>
        </w:rPr>
        <w:t xml:space="preserve"> values may in fact, apply higher torque to the discs below a certain RPM. This </w:t>
      </w:r>
      <w:r w:rsidR="00127D7F" w:rsidRPr="00131DAA">
        <w:rPr>
          <w:rFonts w:ascii="Helvetica" w:eastAsiaTheme="minorEastAsia" w:hAnsi="Helvetica" w:cs="Helvetica"/>
        </w:rPr>
        <w:t>is</w:t>
      </w:r>
      <w:r w:rsidRPr="00131DAA">
        <w:rPr>
          <w:rFonts w:ascii="Helvetica" w:eastAsiaTheme="minorEastAsia" w:hAnsi="Helvetica" w:cs="Helvetica"/>
        </w:rPr>
        <w:t xml:space="preserve"> mainly attributed by the distance relative path lines traversed by the fluid at different profiles</w:t>
      </w:r>
      <w:r w:rsidR="008F20BD" w:rsidRPr="00131DAA">
        <w:rPr>
          <w:rFonts w:ascii="Helvetica" w:eastAsiaTheme="minorEastAsia" w:hAnsi="Helvetica" w:cs="Helvetica"/>
        </w:rPr>
        <w:t xml:space="preserve"> as shown in </w:t>
      </w:r>
      <w:ins w:id="1154" w:author="KJ Chow" w:date="2021-05-14T00:40:00Z">
        <w:r w:rsidR="008E095E" w:rsidRPr="00131DAA">
          <w:rPr>
            <w:rFonts w:ascii="Helvetica" w:eastAsiaTheme="minorEastAsia" w:hAnsi="Helvetica" w:cs="Helvetica"/>
            <w:rPrChange w:id="1155" w:author="KJ Chow" w:date="2021-05-14T01:08:00Z">
              <w:rPr>
                <w:rFonts w:ascii="Helvetica" w:eastAsiaTheme="minorEastAsia" w:hAnsi="Helvetica" w:cs="Helvetica"/>
              </w:rPr>
            </w:rPrChange>
          </w:rPr>
          <w:fldChar w:fldCharType="begin"/>
        </w:r>
        <w:r w:rsidR="008E095E" w:rsidRPr="00131DAA">
          <w:rPr>
            <w:rFonts w:ascii="Helvetica" w:eastAsiaTheme="minorEastAsia" w:hAnsi="Helvetica" w:cs="Helvetica"/>
          </w:rPr>
          <w:instrText xml:space="preserve"> REF _Ref71845261 \h </w:instrText>
        </w:r>
      </w:ins>
      <w:r w:rsidR="00131DAA">
        <w:rPr>
          <w:rFonts w:ascii="Helvetica" w:eastAsiaTheme="minorEastAsia" w:hAnsi="Helvetica" w:cs="Helvetica"/>
        </w:rPr>
        <w:instrText xml:space="preserve"> \* MERGEFORMAT </w:instrText>
      </w:r>
      <w:r w:rsidR="008E095E" w:rsidRPr="00131DAA">
        <w:rPr>
          <w:rFonts w:ascii="Helvetica" w:eastAsiaTheme="minorEastAsia" w:hAnsi="Helvetica" w:cs="Helvetica"/>
          <w:rPrChange w:id="1156" w:author="KJ Chow" w:date="2021-05-14T01:08:00Z">
            <w:rPr>
              <w:rFonts w:ascii="Helvetica" w:eastAsiaTheme="minorEastAsia" w:hAnsi="Helvetica" w:cs="Helvetica"/>
            </w:rPr>
          </w:rPrChange>
        </w:rPr>
      </w:r>
      <w:r w:rsidR="008E095E" w:rsidRPr="00131DAA">
        <w:rPr>
          <w:rFonts w:ascii="Helvetica" w:eastAsiaTheme="minorEastAsia" w:hAnsi="Helvetica" w:cs="Helvetica"/>
          <w:rPrChange w:id="1157" w:author="KJ Chow" w:date="2021-05-14T01:08:00Z">
            <w:rPr>
              <w:rFonts w:ascii="Helvetica" w:eastAsiaTheme="minorEastAsia" w:hAnsi="Helvetica" w:cs="Helvetica"/>
            </w:rPr>
          </w:rPrChange>
        </w:rPr>
        <w:fldChar w:fldCharType="separate"/>
      </w:r>
      <w:ins w:id="1158" w:author="KJ Chow" w:date="2021-05-14T01:11:00Z">
        <w:r w:rsidR="00131DAA" w:rsidRPr="00131DAA">
          <w:rPr>
            <w:rFonts w:ascii="Helvetica" w:hAnsi="Helvetica" w:cs="Helvetica"/>
            <w:b/>
            <w:bCs/>
            <w:rPrChange w:id="1159" w:author="KJ Chow" w:date="2021-05-14T01:11:00Z">
              <w:rPr/>
            </w:rPrChange>
          </w:rPr>
          <w:t xml:space="preserve">Figure </w:t>
        </w:r>
        <w:r w:rsidR="00131DAA" w:rsidRPr="00131DAA">
          <w:rPr>
            <w:rFonts w:ascii="Helvetica" w:hAnsi="Helvetica" w:cs="Helvetica"/>
            <w:b/>
            <w:bCs/>
            <w:i/>
            <w:iCs/>
            <w:noProof/>
            <w:rPrChange w:id="1160" w:author="KJ Chow" w:date="2021-05-14T01:11:00Z">
              <w:rPr>
                <w:rFonts w:ascii="Helvetica" w:hAnsi="Helvetica" w:cs="Helvetica"/>
                <w:b/>
                <w:bCs/>
                <w:i/>
                <w:iCs/>
                <w:noProof/>
                <w:sz w:val="20"/>
                <w:szCs w:val="20"/>
              </w:rPr>
            </w:rPrChange>
          </w:rPr>
          <w:t>8</w:t>
        </w:r>
      </w:ins>
      <w:ins w:id="1161" w:author="KJ Chow" w:date="2021-05-14T00:40:00Z">
        <w:r w:rsidR="008E095E" w:rsidRPr="00131DAA">
          <w:rPr>
            <w:rFonts w:ascii="Helvetica" w:eastAsiaTheme="minorEastAsia" w:hAnsi="Helvetica" w:cs="Helvetica"/>
            <w:rPrChange w:id="1162" w:author="KJ Chow" w:date="2021-05-14T01:08:00Z">
              <w:rPr>
                <w:rFonts w:ascii="Helvetica" w:eastAsiaTheme="minorEastAsia" w:hAnsi="Helvetica" w:cs="Helvetica"/>
              </w:rPr>
            </w:rPrChange>
          </w:rPr>
          <w:fldChar w:fldCharType="end"/>
        </w:r>
      </w:ins>
      <w:del w:id="1163" w:author="KJ Chow" w:date="2021-05-14T00:40:00Z">
        <w:r w:rsidR="008F20BD" w:rsidRPr="00131DAA" w:rsidDel="008E095E">
          <w:rPr>
            <w:rFonts w:ascii="Helvetica" w:eastAsiaTheme="minorEastAsia" w:hAnsi="Helvetica" w:cs="Helvetica"/>
          </w:rPr>
          <w:delText xml:space="preserve">Figure </w:delText>
        </w:r>
        <w:r w:rsidR="00983325" w:rsidRPr="00131DAA" w:rsidDel="008E095E">
          <w:rPr>
            <w:rFonts w:ascii="Helvetica" w:eastAsiaTheme="minorEastAsia" w:hAnsi="Helvetica" w:cs="Helvetica"/>
          </w:rPr>
          <w:delText>9</w:delText>
        </w:r>
      </w:del>
      <w:r w:rsidRPr="00131DAA">
        <w:rPr>
          <w:rFonts w:ascii="Helvetica" w:eastAsiaTheme="minorEastAsia" w:hAnsi="Helvetica" w:cs="Helvetica"/>
        </w:rPr>
        <w:t xml:space="preserve">. </w:t>
      </w:r>
    </w:p>
    <w:p w14:paraId="01C751A3" w14:textId="16084F33" w:rsidR="009C5B6C" w:rsidRPr="00131DAA" w:rsidRDefault="009527D4" w:rsidP="009C5B6C">
      <w:pPr>
        <w:keepNext/>
        <w:jc w:val="center"/>
        <w:rPr>
          <w:rFonts w:ascii="Helvetica" w:hAnsi="Helvetica" w:cs="Helvetica"/>
          <w:rPrChange w:id="1164" w:author="KJ Chow" w:date="2021-05-14T01:08:00Z">
            <w:rPr/>
          </w:rPrChange>
        </w:rPr>
      </w:pPr>
      <w:ins w:id="1165" w:author="KJ Chow" w:date="2021-05-14T00:21:00Z">
        <w:r w:rsidRPr="00131DAA">
          <w:rPr>
            <w:rFonts w:ascii="Helvetica" w:hAnsi="Helvetica" w:cs="Helvetica"/>
            <w:noProof/>
            <w:rPrChange w:id="1166" w:author="KJ Chow" w:date="2021-05-14T01:08:00Z">
              <w:rPr>
                <w:rFonts w:ascii="Helvetica" w:hAnsi="Helvetica" w:cs="Helvetica"/>
                <w:noProof/>
              </w:rPr>
            </w:rPrChange>
          </w:rPr>
          <w:lastRenderedPageBreak/>
          <w:drawing>
            <wp:inline distT="0" distB="0" distL="0" distR="0" wp14:anchorId="57D3198A" wp14:editId="7D4DC2D2">
              <wp:extent cx="5580000" cy="4438919"/>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000" cy="4438919"/>
                      </a:xfrm>
                      <a:prstGeom prst="rect">
                        <a:avLst/>
                      </a:prstGeom>
                    </pic:spPr>
                  </pic:pic>
                </a:graphicData>
              </a:graphic>
            </wp:inline>
          </w:drawing>
        </w:r>
      </w:ins>
      <w:commentRangeStart w:id="1167"/>
      <w:del w:id="1168" w:author="KJ Chow" w:date="2021-05-14T00:21:00Z">
        <w:r w:rsidR="009C5B6C" w:rsidRPr="00131DAA" w:rsidDel="009527D4">
          <w:rPr>
            <w:rFonts w:ascii="Helvetica" w:hAnsi="Helvetica" w:cs="Helvetica"/>
            <w:noProof/>
            <w:rPrChange w:id="1169" w:author="KJ Chow" w:date="2021-05-14T01:08:00Z">
              <w:rPr>
                <w:noProof/>
              </w:rPr>
            </w:rPrChange>
          </w:rPr>
          <w:drawing>
            <wp:inline distT="0" distB="0" distL="0" distR="0" wp14:anchorId="2AAB196C" wp14:editId="1A459E6A">
              <wp:extent cx="6796849" cy="4516582"/>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841623" cy="4546335"/>
                      </a:xfrm>
                      <a:prstGeom prst="rect">
                        <a:avLst/>
                      </a:prstGeom>
                      <a:noFill/>
                      <a:ln>
                        <a:noFill/>
                      </a:ln>
                    </pic:spPr>
                  </pic:pic>
                </a:graphicData>
              </a:graphic>
            </wp:inline>
          </w:drawing>
        </w:r>
      </w:del>
      <w:commentRangeEnd w:id="1167"/>
      <w:r w:rsidR="00EA0647" w:rsidRPr="00131DAA">
        <w:rPr>
          <w:rStyle w:val="CommentReference"/>
          <w:rFonts w:ascii="Helvetica" w:hAnsi="Helvetica" w:cs="Helvetica"/>
          <w:rPrChange w:id="1170" w:author="KJ Chow" w:date="2021-05-14T01:08:00Z">
            <w:rPr>
              <w:rStyle w:val="CommentReference"/>
            </w:rPr>
          </w:rPrChange>
        </w:rPr>
        <w:commentReference w:id="1167"/>
      </w:r>
    </w:p>
    <w:p w14:paraId="7C08E1AC" w14:textId="6C34B4C5" w:rsidR="009C5B6C" w:rsidRPr="00131DAA" w:rsidRDefault="009C5B6C" w:rsidP="009C5B6C">
      <w:pPr>
        <w:pStyle w:val="Caption"/>
        <w:jc w:val="center"/>
        <w:rPr>
          <w:ins w:id="1171" w:author="KJ Chow" w:date="2021-05-14T00:55:00Z"/>
          <w:rFonts w:ascii="Helvetica" w:hAnsi="Helvetica" w:cs="Helvetica"/>
          <w:b/>
          <w:bCs/>
          <w:i w:val="0"/>
          <w:iCs w:val="0"/>
          <w:color w:val="auto"/>
          <w:sz w:val="20"/>
          <w:szCs w:val="20"/>
          <w:rPrChange w:id="1172" w:author="KJ Chow" w:date="2021-05-14T01:10:00Z">
            <w:rPr>
              <w:ins w:id="1173" w:author="KJ Chow" w:date="2021-05-14T00:55:00Z"/>
              <w:rFonts w:ascii="Helvetica" w:hAnsi="Helvetica" w:cs="Helvetica"/>
              <w:b/>
              <w:bCs/>
              <w:i w:val="0"/>
              <w:iCs w:val="0"/>
              <w:color w:val="auto"/>
            </w:rPr>
          </w:rPrChange>
        </w:rPr>
      </w:pPr>
      <w:bookmarkStart w:id="1174" w:name="_Ref71845247"/>
      <w:r w:rsidRPr="00131DAA">
        <w:rPr>
          <w:rFonts w:ascii="Helvetica" w:hAnsi="Helvetica" w:cs="Helvetica"/>
          <w:b/>
          <w:bCs/>
          <w:i w:val="0"/>
          <w:iCs w:val="0"/>
          <w:color w:val="auto"/>
          <w:sz w:val="20"/>
          <w:szCs w:val="20"/>
          <w:rPrChange w:id="1175" w:author="KJ Chow" w:date="2021-05-14T01:10:00Z">
            <w:rPr/>
          </w:rPrChange>
        </w:rPr>
        <w:t xml:space="preserve">Figure </w:t>
      </w:r>
      <w:r w:rsidR="005F0FC8" w:rsidRPr="00131DAA">
        <w:rPr>
          <w:rFonts w:ascii="Helvetica" w:hAnsi="Helvetica" w:cs="Helvetica"/>
          <w:b/>
          <w:bCs/>
          <w:i w:val="0"/>
          <w:iCs w:val="0"/>
          <w:color w:val="auto"/>
          <w:sz w:val="20"/>
          <w:szCs w:val="20"/>
          <w:rPrChange w:id="1176" w:author="KJ Chow" w:date="2021-05-14T01:10:00Z">
            <w:rPr/>
          </w:rPrChange>
        </w:rPr>
        <w:fldChar w:fldCharType="begin"/>
      </w:r>
      <w:r w:rsidR="005F0FC8" w:rsidRPr="00131DAA">
        <w:rPr>
          <w:rFonts w:ascii="Helvetica" w:hAnsi="Helvetica" w:cs="Helvetica"/>
          <w:b/>
          <w:bCs/>
          <w:i w:val="0"/>
          <w:iCs w:val="0"/>
          <w:color w:val="auto"/>
          <w:sz w:val="20"/>
          <w:szCs w:val="20"/>
          <w:rPrChange w:id="1177" w:author="KJ Chow" w:date="2021-05-14T01:10:00Z">
            <w:rPr/>
          </w:rPrChange>
        </w:rPr>
        <w:instrText xml:space="preserve"> SEQ Figure \* ARABIC </w:instrText>
      </w:r>
      <w:r w:rsidR="005F0FC8" w:rsidRPr="00131DAA">
        <w:rPr>
          <w:rFonts w:ascii="Helvetica" w:hAnsi="Helvetica" w:cs="Helvetica"/>
          <w:b/>
          <w:bCs/>
          <w:i w:val="0"/>
          <w:iCs w:val="0"/>
          <w:color w:val="auto"/>
          <w:sz w:val="20"/>
          <w:szCs w:val="20"/>
          <w:rPrChange w:id="1178" w:author="KJ Chow" w:date="2021-05-14T01:10:00Z">
            <w:rPr>
              <w:noProof/>
            </w:rPr>
          </w:rPrChange>
        </w:rPr>
        <w:fldChar w:fldCharType="separate"/>
      </w:r>
      <w:ins w:id="1179" w:author="KJ Chow" w:date="2021-05-14T01:11:00Z">
        <w:r w:rsidR="00131DAA">
          <w:rPr>
            <w:rFonts w:ascii="Helvetica" w:hAnsi="Helvetica" w:cs="Helvetica"/>
            <w:b/>
            <w:bCs/>
            <w:i w:val="0"/>
            <w:iCs w:val="0"/>
            <w:noProof/>
            <w:color w:val="auto"/>
            <w:sz w:val="20"/>
            <w:szCs w:val="20"/>
          </w:rPr>
          <w:t>7</w:t>
        </w:r>
      </w:ins>
      <w:del w:id="1180" w:author="KJ Chow" w:date="2021-05-14T00:01:00Z">
        <w:r w:rsidR="00983325" w:rsidRPr="00131DAA" w:rsidDel="005F0FC8">
          <w:rPr>
            <w:rFonts w:ascii="Helvetica" w:hAnsi="Helvetica" w:cs="Helvetica"/>
            <w:b/>
            <w:bCs/>
            <w:i w:val="0"/>
            <w:iCs w:val="0"/>
            <w:noProof/>
            <w:color w:val="auto"/>
            <w:sz w:val="20"/>
            <w:szCs w:val="20"/>
            <w:rPrChange w:id="1181" w:author="KJ Chow" w:date="2021-05-14T01:10:00Z">
              <w:rPr>
                <w:noProof/>
              </w:rPr>
            </w:rPrChange>
          </w:rPr>
          <w:delText>8</w:delText>
        </w:r>
      </w:del>
      <w:r w:rsidR="005F0FC8" w:rsidRPr="00131DAA">
        <w:rPr>
          <w:rFonts w:ascii="Helvetica" w:hAnsi="Helvetica" w:cs="Helvetica"/>
          <w:b/>
          <w:bCs/>
          <w:i w:val="0"/>
          <w:iCs w:val="0"/>
          <w:noProof/>
          <w:color w:val="auto"/>
          <w:sz w:val="20"/>
          <w:szCs w:val="20"/>
          <w:rPrChange w:id="1182" w:author="KJ Chow" w:date="2021-05-14T01:10:00Z">
            <w:rPr>
              <w:noProof/>
            </w:rPr>
          </w:rPrChange>
        </w:rPr>
        <w:fldChar w:fldCharType="end"/>
      </w:r>
      <w:bookmarkEnd w:id="1174"/>
      <w:r w:rsidRPr="00131DAA">
        <w:rPr>
          <w:rFonts w:ascii="Helvetica" w:hAnsi="Helvetica" w:cs="Helvetica"/>
          <w:b/>
          <w:bCs/>
          <w:i w:val="0"/>
          <w:iCs w:val="0"/>
          <w:color w:val="auto"/>
          <w:sz w:val="20"/>
          <w:szCs w:val="20"/>
          <w:rPrChange w:id="1183" w:author="KJ Chow" w:date="2021-05-14T01:10:00Z">
            <w:rPr/>
          </w:rPrChange>
        </w:rPr>
        <w:t xml:space="preserve"> Torque vs RPM plots at different mass flow rate settings.</w:t>
      </w:r>
    </w:p>
    <w:p w14:paraId="66815068" w14:textId="6CADACC4" w:rsidR="00EB3905" w:rsidRPr="00131DAA" w:rsidRDefault="00EB3905" w:rsidP="00EB3905">
      <w:pPr>
        <w:spacing w:after="120"/>
        <w:jc w:val="both"/>
        <w:rPr>
          <w:ins w:id="1184" w:author="KJ Chow" w:date="2021-05-14T01:07:00Z"/>
          <w:rFonts w:ascii="Helvetica" w:eastAsiaTheme="minorEastAsia" w:hAnsi="Helvetica" w:cs="Helvetica"/>
        </w:rPr>
      </w:pPr>
      <w:commentRangeStart w:id="1185"/>
      <w:ins w:id="1186" w:author="KJ Chow" w:date="2021-05-14T00:55:00Z">
        <w:r w:rsidRPr="00131DAA">
          <w:rPr>
            <w:rFonts w:ascii="Helvetica" w:hAnsi="Helvetica" w:cs="Helvetica"/>
          </w:rPr>
          <w:t xml:space="preserve">Based on </w:t>
        </w:r>
        <w:r w:rsidRPr="00131DAA">
          <w:rPr>
            <w:rFonts w:ascii="Helvetica" w:hAnsi="Helvetica" w:cs="Helvetica"/>
            <w:rPrChange w:id="1187" w:author="KJ Chow" w:date="2021-05-14T01:08:00Z">
              <w:rPr>
                <w:rFonts w:ascii="Helvetica" w:hAnsi="Helvetica" w:cs="Helvetica"/>
              </w:rPr>
            </w:rPrChange>
          </w:rPr>
          <w:fldChar w:fldCharType="begin"/>
        </w:r>
        <w:r w:rsidRPr="00131DAA">
          <w:rPr>
            <w:rFonts w:ascii="Helvetica" w:hAnsi="Helvetica" w:cs="Helvetica"/>
          </w:rPr>
          <w:instrText xml:space="preserve"> REF _Ref71845261 \h </w:instrText>
        </w:r>
      </w:ins>
      <w:r w:rsidR="00131DAA">
        <w:rPr>
          <w:rFonts w:ascii="Helvetica" w:hAnsi="Helvetica" w:cs="Helvetica"/>
        </w:rPr>
        <w:instrText xml:space="preserve"> \* MERGEFORMAT </w:instrText>
      </w:r>
      <w:r w:rsidRPr="00131DAA">
        <w:rPr>
          <w:rFonts w:ascii="Helvetica" w:hAnsi="Helvetica" w:cs="Helvetica"/>
          <w:rPrChange w:id="1188" w:author="KJ Chow" w:date="2021-05-14T01:08:00Z">
            <w:rPr>
              <w:rFonts w:ascii="Helvetica" w:hAnsi="Helvetica" w:cs="Helvetica"/>
            </w:rPr>
          </w:rPrChange>
        </w:rPr>
      </w:r>
      <w:ins w:id="1189" w:author="KJ Chow" w:date="2021-05-14T00:55:00Z">
        <w:r w:rsidRPr="00131DAA">
          <w:rPr>
            <w:rFonts w:ascii="Helvetica" w:hAnsi="Helvetica" w:cs="Helvetica"/>
            <w:rPrChange w:id="1190" w:author="KJ Chow" w:date="2021-05-14T01:08:00Z">
              <w:rPr>
                <w:rFonts w:ascii="Helvetica" w:hAnsi="Helvetica" w:cs="Helvetica"/>
              </w:rPr>
            </w:rPrChange>
          </w:rPr>
          <w:fldChar w:fldCharType="separate"/>
        </w:r>
      </w:ins>
      <w:ins w:id="1191" w:author="KJ Chow" w:date="2021-05-14T01:11:00Z">
        <w:r w:rsidR="00131DAA" w:rsidRPr="00131DAA">
          <w:rPr>
            <w:rFonts w:ascii="Helvetica" w:hAnsi="Helvetica" w:cs="Helvetica"/>
            <w:b/>
            <w:bCs/>
            <w:rPrChange w:id="1192" w:author="KJ Chow" w:date="2021-05-14T01:11:00Z">
              <w:rPr/>
            </w:rPrChange>
          </w:rPr>
          <w:t xml:space="preserve">Figure </w:t>
        </w:r>
        <w:r w:rsidR="00131DAA" w:rsidRPr="00131DAA">
          <w:rPr>
            <w:rFonts w:ascii="Helvetica" w:hAnsi="Helvetica" w:cs="Helvetica"/>
            <w:b/>
            <w:bCs/>
            <w:i/>
            <w:iCs/>
            <w:noProof/>
            <w:rPrChange w:id="1193" w:author="KJ Chow" w:date="2021-05-14T01:11:00Z">
              <w:rPr>
                <w:rFonts w:ascii="Helvetica" w:hAnsi="Helvetica" w:cs="Helvetica"/>
                <w:b/>
                <w:bCs/>
                <w:i/>
                <w:iCs/>
                <w:noProof/>
                <w:sz w:val="20"/>
                <w:szCs w:val="20"/>
              </w:rPr>
            </w:rPrChange>
          </w:rPr>
          <w:t>8</w:t>
        </w:r>
      </w:ins>
      <w:ins w:id="1194" w:author="KJ Chow" w:date="2021-05-14T00:55:00Z">
        <w:r w:rsidRPr="00131DAA">
          <w:rPr>
            <w:rFonts w:ascii="Helvetica" w:hAnsi="Helvetica" w:cs="Helvetica"/>
            <w:rPrChange w:id="1195" w:author="KJ Chow" w:date="2021-05-14T01:08:00Z">
              <w:rPr>
                <w:rFonts w:ascii="Helvetica" w:hAnsi="Helvetica" w:cs="Helvetica"/>
              </w:rPr>
            </w:rPrChange>
          </w:rPr>
          <w:fldChar w:fldCharType="end"/>
        </w:r>
        <w:r w:rsidRPr="00131DAA">
          <w:rPr>
            <w:rFonts w:ascii="Helvetica" w:hAnsi="Helvetica" w:cs="Helvetica"/>
          </w:rPr>
          <w:t xml:space="preserve">, </w:t>
        </w:r>
        <w:commentRangeEnd w:id="1185"/>
        <w:r w:rsidRPr="00131DAA">
          <w:rPr>
            <w:rStyle w:val="CommentReference"/>
            <w:rFonts w:ascii="Helvetica" w:hAnsi="Helvetica" w:cs="Helvetica"/>
          </w:rPr>
          <w:commentReference w:id="1185"/>
        </w:r>
        <w:r w:rsidRPr="00131DAA">
          <w:rPr>
            <w:rFonts w:ascii="Helvetica" w:hAnsi="Helvetica" w:cs="Helvetica"/>
          </w:rPr>
          <w:t xml:space="preserve">at RPM = 200, the </w:t>
        </w:r>
        <w:proofErr w:type="spellStart"/>
        <w:r w:rsidRPr="00131DAA">
          <w:rPr>
            <w:rFonts w:ascii="Helvetica" w:hAnsi="Helvetica" w:cs="Helvetica"/>
          </w:rPr>
          <w:t>pathlines</w:t>
        </w:r>
        <w:proofErr w:type="spellEnd"/>
        <w:r w:rsidRPr="00131DAA">
          <w:rPr>
            <w:rFonts w:ascii="Helvetica" w:hAnsi="Helvetica" w:cs="Helvetica"/>
          </w:rPr>
          <w:t xml:space="preserve"> observed for </w:t>
        </w:r>
      </w:ins>
      <m:oMath>
        <m:r>
          <w:ins w:id="1196" w:author="KJ Chow" w:date="2021-05-14T00:55:00Z">
            <w:rPr>
              <w:rFonts w:ascii="Cambria Math" w:hAnsi="Cambria Math" w:cs="Helvetica"/>
              <w:rPrChange w:id="1197" w:author="KJ Chow" w:date="2021-05-14T01:08:00Z">
                <w:rPr>
                  <w:rFonts w:ascii="Cambria Math" w:hAnsi="Cambria Math" w:cs="Helvetica"/>
                </w:rPr>
              </w:rPrChange>
            </w:rPr>
            <m:t>n=2</m:t>
          </w:ins>
        </m:r>
      </m:oMath>
      <w:ins w:id="1198" w:author="KJ Chow" w:date="2021-05-14T00:55:00Z">
        <w:r w:rsidRPr="00131DAA">
          <w:rPr>
            <w:rFonts w:ascii="Helvetica" w:eastAsiaTheme="minorEastAsia" w:hAnsi="Helvetica" w:cs="Helvetica"/>
          </w:rPr>
          <w:t xml:space="preserve"> and </w:t>
        </w:r>
      </w:ins>
      <m:oMath>
        <m:r>
          <w:ins w:id="1199" w:author="KJ Chow" w:date="2021-05-14T00:55:00Z">
            <w:rPr>
              <w:rFonts w:ascii="Cambria Math" w:hAnsi="Cambria Math" w:cs="Helvetica"/>
              <w:rPrChange w:id="1200" w:author="KJ Chow" w:date="2021-05-14T01:08:00Z">
                <w:rPr>
                  <w:rFonts w:ascii="Cambria Math" w:hAnsi="Cambria Math" w:cs="Helvetica"/>
                </w:rPr>
              </w:rPrChange>
            </w:rPr>
            <m:t>n</m:t>
          </w:ins>
        </m:r>
        <m:r>
          <w:ins w:id="1201" w:author="KJ Chow" w:date="2021-05-14T00:55:00Z">
            <w:rPr>
              <w:rFonts w:ascii="Cambria Math" w:eastAsiaTheme="minorEastAsia" w:hAnsi="Cambria Math" w:cs="Helvetica"/>
              <w:rPrChange w:id="1202" w:author="KJ Chow" w:date="2021-05-14T01:08:00Z">
                <w:rPr>
                  <w:rFonts w:ascii="Cambria Math" w:eastAsiaTheme="minorEastAsia" w:hAnsi="Cambria Math" w:cs="Helvetica"/>
                </w:rPr>
              </w:rPrChange>
            </w:rPr>
            <m:t>=8</m:t>
          </w:ins>
        </m:r>
      </m:oMath>
      <w:ins w:id="1203" w:author="KJ Chow" w:date="2021-05-14T00:55:00Z">
        <w:r w:rsidRPr="00131DAA">
          <w:rPr>
            <w:rFonts w:ascii="Helvetica" w:eastAsiaTheme="minorEastAsia" w:hAnsi="Helvetica" w:cs="Helvetica"/>
          </w:rPr>
          <w:t xml:space="preserve"> are very distinct, where the total circumferential distance travelled by fluid at </w:t>
        </w:r>
      </w:ins>
      <m:oMath>
        <m:r>
          <w:ins w:id="1204" w:author="KJ Chow" w:date="2021-05-14T00:55:00Z">
            <w:rPr>
              <w:rFonts w:ascii="Cambria Math" w:hAnsi="Cambria Math" w:cs="Helvetica"/>
              <w:rPrChange w:id="1205" w:author="KJ Chow" w:date="2021-05-14T01:08:00Z">
                <w:rPr>
                  <w:rFonts w:ascii="Cambria Math" w:hAnsi="Cambria Math" w:cs="Helvetica"/>
                </w:rPr>
              </w:rPrChange>
            </w:rPr>
            <m:t>n=2</m:t>
          </w:ins>
        </m:r>
      </m:oMath>
      <w:ins w:id="1206" w:author="KJ Chow" w:date="2021-05-14T00:55:00Z">
        <w:r w:rsidRPr="00131DAA">
          <w:rPr>
            <w:rFonts w:ascii="Helvetica" w:eastAsiaTheme="minorEastAsia" w:hAnsi="Helvetica" w:cs="Helvetica"/>
          </w:rPr>
          <w:t xml:space="preserve"> appears to be farther. This result is not out of the blue since higher </w:t>
        </w:r>
      </w:ins>
      <m:oMath>
        <m:r>
          <w:ins w:id="1207" w:author="KJ Chow" w:date="2021-05-14T00:55:00Z">
            <w:rPr>
              <w:rFonts w:ascii="Cambria Math" w:hAnsi="Cambria Math" w:cs="Helvetica"/>
              <w:rPrChange w:id="1208" w:author="KJ Chow" w:date="2021-05-14T01:08:00Z">
                <w:rPr>
                  <w:rFonts w:ascii="Cambria Math" w:hAnsi="Cambria Math" w:cs="Helvetica"/>
                </w:rPr>
              </w:rPrChange>
            </w:rPr>
            <m:t>n</m:t>
          </w:ins>
        </m:r>
      </m:oMath>
      <w:ins w:id="1209" w:author="KJ Chow" w:date="2021-05-14T00:55:00Z">
        <w:r w:rsidRPr="00131DAA">
          <w:rPr>
            <w:rFonts w:ascii="Helvetica" w:eastAsiaTheme="minorEastAsia" w:hAnsi="Helvetica" w:cs="Helvetica"/>
          </w:rPr>
          <w:t xml:space="preserve"> indicates higher shear extraction, which in turns leads the flow to taper off faster into radial dominant structure. Although this feature is highly sought after, but at low RPM the torque integral will end up smaller than that of longer distance, gradual decrease flow as provided by lower </w:t>
        </w:r>
      </w:ins>
      <m:oMath>
        <m:r>
          <w:ins w:id="1210" w:author="KJ Chow" w:date="2021-05-14T00:55:00Z">
            <w:rPr>
              <w:rFonts w:ascii="Cambria Math" w:hAnsi="Cambria Math" w:cs="Helvetica"/>
              <w:rPrChange w:id="1211" w:author="KJ Chow" w:date="2021-05-14T01:08:00Z">
                <w:rPr>
                  <w:rFonts w:ascii="Cambria Math" w:hAnsi="Cambria Math" w:cs="Helvetica"/>
                </w:rPr>
              </w:rPrChange>
            </w:rPr>
            <m:t>n</m:t>
          </w:ins>
        </m:r>
      </m:oMath>
      <w:ins w:id="1212" w:author="KJ Chow" w:date="2021-05-14T00:55:00Z">
        <w:r w:rsidRPr="00131DAA">
          <w:rPr>
            <w:rFonts w:ascii="Helvetica" w:eastAsiaTheme="minorEastAsia" w:hAnsi="Helvetica" w:cs="Helvetica"/>
          </w:rPr>
          <w:t xml:space="preserve"> flow. In the effort of attaining higher torque value, </w:t>
        </w:r>
      </w:ins>
      <m:oMath>
        <m:r>
          <w:ins w:id="1213" w:author="KJ Chow" w:date="2021-05-14T00:55:00Z">
            <w:rPr>
              <w:rFonts w:ascii="Cambria Math" w:eastAsiaTheme="minorEastAsia" w:hAnsi="Cambria Math" w:cs="Helvetica"/>
              <w:rPrChange w:id="1214" w:author="KJ Chow" w:date="2021-05-14T01:08:00Z">
                <w:rPr>
                  <w:rFonts w:ascii="Cambria Math" w:eastAsiaTheme="minorEastAsia" w:hAnsi="Cambria Math" w:cs="Helvetica"/>
                </w:rPr>
              </w:rPrChange>
            </w:rPr>
            <m:t>n</m:t>
          </w:ins>
        </m:r>
      </m:oMath>
      <w:ins w:id="1215" w:author="KJ Chow" w:date="2021-05-14T00:55:00Z">
        <w:r w:rsidRPr="00131DAA">
          <w:rPr>
            <w:rFonts w:ascii="Helvetica" w:eastAsiaTheme="minorEastAsia" w:hAnsi="Helvetica" w:cs="Helvetica"/>
          </w:rPr>
          <w:t xml:space="preserve"> profile and the intersecting RPM </w:t>
        </w:r>
        <w:proofErr w:type="gramStart"/>
        <w:r w:rsidRPr="00131DAA">
          <w:rPr>
            <w:rFonts w:ascii="Helvetica" w:eastAsiaTheme="minorEastAsia" w:hAnsi="Helvetica" w:cs="Helvetica"/>
          </w:rPr>
          <w:t>have to</w:t>
        </w:r>
        <w:proofErr w:type="gramEnd"/>
        <w:r w:rsidRPr="00131DAA">
          <w:rPr>
            <w:rFonts w:ascii="Helvetica" w:eastAsiaTheme="minorEastAsia" w:hAnsi="Helvetica" w:cs="Helvetica"/>
          </w:rPr>
          <w:t xml:space="preserve"> be equally considered for such applications.</w:t>
        </w:r>
      </w:ins>
    </w:p>
    <w:p w14:paraId="0A5DFF70" w14:textId="2FF468DD" w:rsidR="008B397E" w:rsidRPr="00131DAA" w:rsidRDefault="008B397E">
      <w:pPr>
        <w:jc w:val="both"/>
        <w:rPr>
          <w:ins w:id="1216" w:author="KJ Chow" w:date="2021-05-14T00:55:00Z"/>
          <w:rFonts w:ascii="Helvetica" w:eastAsiaTheme="minorEastAsia" w:hAnsi="Helvetica" w:cs="Helvetica"/>
          <w:iCs/>
          <w:rPrChange w:id="1217" w:author="KJ Chow" w:date="2021-05-14T01:08:00Z">
            <w:rPr>
              <w:ins w:id="1218" w:author="KJ Chow" w:date="2021-05-14T00:55:00Z"/>
              <w:rFonts w:ascii="Helvetica" w:eastAsiaTheme="minorEastAsia" w:hAnsi="Helvetica" w:cs="Helvetica"/>
            </w:rPr>
          </w:rPrChange>
        </w:rPr>
        <w:pPrChange w:id="1219" w:author="KJ Chow" w:date="2021-05-14T01:08:00Z">
          <w:pPr>
            <w:spacing w:after="120"/>
            <w:jc w:val="both"/>
          </w:pPr>
        </w:pPrChange>
      </w:pPr>
      <w:ins w:id="1220" w:author="KJ Chow" w:date="2021-05-14T01:07:00Z">
        <w:r w:rsidRPr="00131DAA">
          <w:rPr>
            <w:rFonts w:ascii="Helvetica" w:eastAsiaTheme="minorEastAsia" w:hAnsi="Helvetica" w:cs="Helvetica"/>
          </w:rPr>
          <w:t xml:space="preserve">Also according to </w:t>
        </w:r>
        <w:r w:rsidRPr="00131DAA">
          <w:rPr>
            <w:rFonts w:ascii="Helvetica" w:eastAsiaTheme="minorEastAsia" w:hAnsi="Helvetica" w:cs="Helvetica"/>
            <w:rPrChange w:id="1221" w:author="KJ Chow" w:date="2021-05-14T01:08:00Z">
              <w:rPr>
                <w:rFonts w:ascii="Helvetica" w:eastAsiaTheme="minorEastAsia" w:hAnsi="Helvetica" w:cs="Helvetica"/>
              </w:rPr>
            </w:rPrChange>
          </w:rPr>
          <w:fldChar w:fldCharType="begin"/>
        </w:r>
        <w:r w:rsidRPr="00131DAA">
          <w:rPr>
            <w:rFonts w:ascii="Helvetica" w:eastAsiaTheme="minorEastAsia" w:hAnsi="Helvetica" w:cs="Helvetica"/>
          </w:rPr>
          <w:instrText xml:space="preserve"> REF _Ref71845261 \h </w:instrText>
        </w:r>
      </w:ins>
      <w:r w:rsidR="00131DAA">
        <w:rPr>
          <w:rFonts w:ascii="Helvetica" w:eastAsiaTheme="minorEastAsia" w:hAnsi="Helvetica" w:cs="Helvetica"/>
        </w:rPr>
        <w:instrText xml:space="preserve"> \* MERGEFORMAT </w:instrText>
      </w:r>
      <w:r w:rsidRPr="00131DAA">
        <w:rPr>
          <w:rFonts w:ascii="Helvetica" w:eastAsiaTheme="minorEastAsia" w:hAnsi="Helvetica" w:cs="Helvetica"/>
          <w:rPrChange w:id="1222" w:author="KJ Chow" w:date="2021-05-14T01:08:00Z">
            <w:rPr>
              <w:rFonts w:ascii="Helvetica" w:eastAsiaTheme="minorEastAsia" w:hAnsi="Helvetica" w:cs="Helvetica"/>
            </w:rPr>
          </w:rPrChange>
        </w:rPr>
      </w:r>
      <w:ins w:id="1223" w:author="KJ Chow" w:date="2021-05-14T01:07:00Z">
        <w:r w:rsidRPr="00131DAA">
          <w:rPr>
            <w:rFonts w:ascii="Helvetica" w:eastAsiaTheme="minorEastAsia" w:hAnsi="Helvetica" w:cs="Helvetica"/>
            <w:rPrChange w:id="1224" w:author="KJ Chow" w:date="2021-05-14T01:08:00Z">
              <w:rPr>
                <w:rFonts w:ascii="Helvetica" w:eastAsiaTheme="minorEastAsia" w:hAnsi="Helvetica" w:cs="Helvetica"/>
              </w:rPr>
            </w:rPrChange>
          </w:rPr>
          <w:fldChar w:fldCharType="separate"/>
        </w:r>
      </w:ins>
      <w:ins w:id="1225" w:author="KJ Chow" w:date="2021-05-14T01:11:00Z">
        <w:r w:rsidR="00131DAA" w:rsidRPr="00131DAA">
          <w:rPr>
            <w:rFonts w:ascii="Helvetica" w:hAnsi="Helvetica" w:cs="Helvetica"/>
            <w:b/>
            <w:bCs/>
            <w:rPrChange w:id="1226" w:author="KJ Chow" w:date="2021-05-14T01:11:00Z">
              <w:rPr/>
            </w:rPrChange>
          </w:rPr>
          <w:t xml:space="preserve">Figure </w:t>
        </w:r>
        <w:r w:rsidR="00131DAA" w:rsidRPr="00131DAA">
          <w:rPr>
            <w:rFonts w:ascii="Helvetica" w:hAnsi="Helvetica" w:cs="Helvetica"/>
            <w:b/>
            <w:bCs/>
            <w:i/>
            <w:iCs/>
            <w:noProof/>
            <w:rPrChange w:id="1227" w:author="KJ Chow" w:date="2021-05-14T01:11:00Z">
              <w:rPr>
                <w:rFonts w:ascii="Helvetica" w:hAnsi="Helvetica" w:cs="Helvetica"/>
                <w:b/>
                <w:bCs/>
                <w:i/>
                <w:iCs/>
                <w:noProof/>
                <w:sz w:val="20"/>
                <w:szCs w:val="20"/>
              </w:rPr>
            </w:rPrChange>
          </w:rPr>
          <w:t>8</w:t>
        </w:r>
      </w:ins>
      <w:ins w:id="1228" w:author="KJ Chow" w:date="2021-05-14T01:07:00Z">
        <w:r w:rsidRPr="00131DAA">
          <w:rPr>
            <w:rFonts w:ascii="Helvetica" w:eastAsiaTheme="minorEastAsia" w:hAnsi="Helvetica" w:cs="Helvetica"/>
            <w:rPrChange w:id="1229" w:author="KJ Chow" w:date="2021-05-14T01:08:00Z">
              <w:rPr>
                <w:rFonts w:ascii="Helvetica" w:eastAsiaTheme="minorEastAsia" w:hAnsi="Helvetica" w:cs="Helvetica"/>
              </w:rPr>
            </w:rPrChange>
          </w:rPr>
          <w:fldChar w:fldCharType="end"/>
        </w:r>
        <w:r w:rsidRPr="00131DAA">
          <w:rPr>
            <w:rFonts w:ascii="Helvetica" w:eastAsiaTheme="minorEastAsia" w:hAnsi="Helvetica" w:cs="Helvetica"/>
          </w:rPr>
          <w:t xml:space="preserve">, regardless of the mass flow rates and </w:t>
        </w:r>
      </w:ins>
      <m:oMath>
        <m:r>
          <w:ins w:id="1230" w:author="KJ Chow" w:date="2021-05-14T01:07:00Z">
            <w:rPr>
              <w:rFonts w:ascii="Cambria Math" w:hAnsi="Cambria Math" w:cs="Helvetica"/>
              <w:rPrChange w:id="1231" w:author="KJ Chow" w:date="2021-05-14T01:08:00Z">
                <w:rPr>
                  <w:rFonts w:ascii="Cambria Math" w:hAnsi="Cambria Math" w:cs="Helvetica"/>
                </w:rPr>
              </w:rPrChange>
            </w:rPr>
            <m:t>n</m:t>
          </w:ins>
        </m:r>
      </m:oMath>
      <w:ins w:id="1232" w:author="KJ Chow" w:date="2021-05-14T01:07:00Z">
        <w:r w:rsidRPr="00131DAA">
          <w:rPr>
            <w:rFonts w:ascii="Helvetica" w:eastAsiaTheme="minorEastAsia" w:hAnsi="Helvetica" w:cs="Helvetica"/>
          </w:rPr>
          <w:t xml:space="preserve"> values, all lines clearly exhibit linear property as RPM varies. Although this may seem counterintuitive given the non-linearity of Equation 1, it is vital to note that all the factors within the ODE are not affected by RPM as such, differences in the final solution are only due to the inlet boundary condition, </w:t>
        </w:r>
      </w:ins>
      <m:oMath>
        <m:sSub>
          <m:sSubPr>
            <m:ctrlPr>
              <w:ins w:id="1233" w:author="KJ Chow" w:date="2021-05-14T01:07:00Z">
                <w:rPr>
                  <w:rFonts w:ascii="Cambria Math" w:hAnsi="Cambria Math" w:cs="Helvetica"/>
                  <w:iCs/>
                </w:rPr>
              </w:ins>
            </m:ctrlPr>
          </m:sSubPr>
          <m:e>
            <m:acc>
              <m:accPr>
                <m:ctrlPr>
                  <w:ins w:id="1234" w:author="KJ Chow" w:date="2021-05-14T01:07:00Z">
                    <w:rPr>
                      <w:rFonts w:ascii="Cambria Math" w:hAnsi="Cambria Math" w:cs="Helvetica"/>
                      <w:iCs/>
                    </w:rPr>
                  </w:ins>
                </m:ctrlPr>
              </m:accPr>
              <m:e>
                <m:r>
                  <w:ins w:id="1235" w:author="KJ Chow" w:date="2021-05-14T01:07:00Z">
                    <w:rPr>
                      <w:rFonts w:ascii="Cambria Math" w:hAnsi="Cambria Math" w:cs="Helvetica"/>
                      <w:rPrChange w:id="1236" w:author="KJ Chow" w:date="2021-05-14T01:08:00Z">
                        <w:rPr>
                          <w:rFonts w:ascii="Cambria Math" w:hAnsi="Cambria Math" w:cs="Helvetica"/>
                        </w:rPr>
                      </w:rPrChange>
                    </w:rPr>
                    <m:t>W</m:t>
                  </w:ins>
                </m:r>
              </m:e>
            </m:acc>
          </m:e>
          <m:sub>
            <m:r>
              <w:ins w:id="1237" w:author="KJ Chow" w:date="2021-05-14T01:07:00Z">
                <w:rPr>
                  <w:rFonts w:ascii="Cambria Math" w:hAnsi="Cambria Math" w:cs="Helvetica"/>
                  <w:rPrChange w:id="1238" w:author="KJ Chow" w:date="2021-05-14T01:08:00Z">
                    <w:rPr>
                      <w:rFonts w:ascii="Cambria Math" w:hAnsi="Cambria Math" w:cs="Helvetica"/>
                    </w:rPr>
                  </w:rPrChange>
                </w:rPr>
                <m:t>0</m:t>
              </w:ins>
            </m:r>
          </m:sub>
        </m:sSub>
      </m:oMath>
      <w:ins w:id="1239" w:author="KJ Chow" w:date="2021-05-14T01:07:00Z">
        <w:r w:rsidRPr="00131DAA">
          <w:rPr>
            <w:rFonts w:ascii="Helvetica" w:eastAsiaTheme="minorEastAsia" w:hAnsi="Helvetica" w:cs="Helvetica"/>
            <w:iCs/>
          </w:rPr>
          <w:t xml:space="preserve">. According to the torque formula in </w:t>
        </w:r>
        <w:r w:rsidRPr="00131DAA">
          <w:rPr>
            <w:rFonts w:ascii="Helvetica" w:eastAsiaTheme="minorEastAsia" w:hAnsi="Helvetica" w:cs="Helvetica"/>
            <w:b/>
            <w:bCs/>
            <w:iCs/>
          </w:rPr>
          <w:t>Equation 26 (Group report)</w:t>
        </w:r>
        <w:r w:rsidRPr="00131DAA">
          <w:rPr>
            <w:rFonts w:ascii="Helvetica" w:eastAsiaTheme="minorEastAsia" w:hAnsi="Helvetica" w:cs="Helvetica"/>
            <w:iCs/>
          </w:rPr>
          <w:t xml:space="preserve">, the denominator term, </w:t>
        </w:r>
      </w:ins>
      <m:oMath>
        <m:sSub>
          <m:sSubPr>
            <m:ctrlPr>
              <w:ins w:id="1240" w:author="KJ Chow" w:date="2021-05-14T01:07:00Z">
                <w:rPr>
                  <w:rFonts w:ascii="Cambria Math" w:hAnsi="Cambria Math" w:cs="Helvetica"/>
                  <w:i/>
                  <w:iCs/>
                </w:rPr>
              </w:ins>
            </m:ctrlPr>
          </m:sSubPr>
          <m:e>
            <m:r>
              <w:ins w:id="1241" w:author="KJ Chow" w:date="2021-05-14T01:07:00Z">
                <w:rPr>
                  <w:rFonts w:ascii="Cambria Math" w:hAnsi="Cambria Math" w:cs="Helvetica"/>
                  <w:rPrChange w:id="1242" w:author="KJ Chow" w:date="2021-05-14T01:08:00Z">
                    <w:rPr>
                      <w:rFonts w:ascii="Cambria Math" w:hAnsi="Cambria Math" w:cs="Helvetica"/>
                    </w:rPr>
                  </w:rPrChange>
                </w:rPr>
                <m:t>U</m:t>
              </w:ins>
            </m:r>
          </m:e>
          <m:sub>
            <m:r>
              <w:ins w:id="1243" w:author="KJ Chow" w:date="2021-05-14T01:07:00Z">
                <w:rPr>
                  <w:rFonts w:ascii="Cambria Math" w:hAnsi="Cambria Math" w:cs="Helvetica"/>
                  <w:rPrChange w:id="1244" w:author="KJ Chow" w:date="2021-05-14T01:08:00Z">
                    <w:rPr>
                      <w:rFonts w:ascii="Cambria Math" w:hAnsi="Cambria Math" w:cs="Helvetica"/>
                    </w:rPr>
                  </w:rPrChange>
                </w:rPr>
                <m:t>0</m:t>
              </w:ins>
            </m:r>
          </m:sub>
        </m:sSub>
      </m:oMath>
      <w:ins w:id="1245" w:author="KJ Chow" w:date="2021-05-14T01:07:00Z">
        <w:r w:rsidRPr="00131DAA">
          <w:rPr>
            <w:rFonts w:ascii="Helvetica" w:eastAsiaTheme="minorEastAsia" w:hAnsi="Helvetica" w:cs="Helvetica"/>
            <w:iCs/>
          </w:rPr>
          <w:t xml:space="preserve"> (RPM dependent) from </w:t>
        </w:r>
      </w:ins>
      <m:oMath>
        <m:acc>
          <m:accPr>
            <m:ctrlPr>
              <w:ins w:id="1246" w:author="KJ Chow" w:date="2021-05-14T01:07:00Z">
                <w:rPr>
                  <w:rFonts w:ascii="Cambria Math" w:hAnsi="Cambria Math" w:cs="Helvetica"/>
                  <w:i/>
                  <w:iCs/>
                </w:rPr>
              </w:ins>
            </m:ctrlPr>
          </m:accPr>
          <m:e>
            <m:r>
              <w:ins w:id="1247" w:author="KJ Chow" w:date="2021-05-14T01:07:00Z">
                <w:rPr>
                  <w:rFonts w:ascii="Cambria Math" w:hAnsi="Cambria Math" w:cs="Helvetica"/>
                  <w:rPrChange w:id="1248" w:author="KJ Chow" w:date="2021-05-14T01:08:00Z">
                    <w:rPr>
                      <w:rFonts w:ascii="Cambria Math" w:hAnsi="Cambria Math" w:cs="Helvetica"/>
                    </w:rPr>
                  </w:rPrChange>
                </w:rPr>
                <m:t>W</m:t>
              </w:ins>
            </m:r>
          </m:e>
        </m:acc>
      </m:oMath>
      <w:ins w:id="1249" w:author="KJ Chow" w:date="2021-05-14T01:07:00Z">
        <w:r w:rsidRPr="00131DAA">
          <w:rPr>
            <w:rFonts w:ascii="Helvetica" w:eastAsiaTheme="minorEastAsia" w:hAnsi="Helvetica" w:cs="Helvetica"/>
            <w:iCs/>
          </w:rPr>
          <w:t xml:space="preserve"> will cancel out with the constant term outside the integral. Ultimately, this leaves the expression with just </w:t>
        </w:r>
      </w:ins>
      <m:oMath>
        <m:sSub>
          <m:sSubPr>
            <m:ctrlPr>
              <w:ins w:id="1250" w:author="KJ Chow" w:date="2021-05-14T01:07:00Z">
                <w:rPr>
                  <w:rFonts w:ascii="Cambria Math" w:hAnsi="Cambria Math" w:cs="Helvetica"/>
                  <w:i/>
                  <w:iCs/>
                </w:rPr>
              </w:ins>
            </m:ctrlPr>
          </m:sSubPr>
          <m:e>
            <m:acc>
              <m:accPr>
                <m:chr m:val="̅"/>
                <m:ctrlPr>
                  <w:ins w:id="1251" w:author="KJ Chow" w:date="2021-05-14T01:07:00Z">
                    <w:rPr>
                      <w:rFonts w:ascii="Cambria Math" w:hAnsi="Cambria Math" w:cs="Helvetica"/>
                      <w:i/>
                      <w:iCs/>
                    </w:rPr>
                  </w:ins>
                </m:ctrlPr>
              </m:accPr>
              <m:e>
                <m:r>
                  <w:ins w:id="1252" w:author="KJ Chow" w:date="2021-05-14T01:07:00Z">
                    <w:rPr>
                      <w:rFonts w:ascii="Cambria Math" w:hAnsi="Cambria Math" w:cs="Helvetica"/>
                      <w:rPrChange w:id="1253" w:author="KJ Chow" w:date="2021-05-14T01:08:00Z">
                        <w:rPr>
                          <w:rFonts w:ascii="Cambria Math" w:hAnsi="Cambria Math" w:cs="Helvetica"/>
                        </w:rPr>
                      </w:rPrChange>
                    </w:rPr>
                    <m:t>v</m:t>
                  </w:ins>
                </m:r>
              </m:e>
            </m:acc>
          </m:e>
          <m:sub>
            <m:r>
              <w:ins w:id="1254" w:author="KJ Chow" w:date="2021-05-14T01:07:00Z">
                <w:rPr>
                  <w:rFonts w:ascii="Cambria Math" w:hAnsi="Cambria Math" w:cs="Helvetica"/>
                  <w:rPrChange w:id="1255" w:author="KJ Chow" w:date="2021-05-14T01:08:00Z">
                    <w:rPr>
                      <w:rFonts w:ascii="Cambria Math" w:hAnsi="Cambria Math" w:cs="Helvetica"/>
                    </w:rPr>
                  </w:rPrChange>
                </w:rPr>
                <m:t>θ</m:t>
              </w:ins>
            </m:r>
          </m:sub>
        </m:sSub>
        <m:r>
          <w:ins w:id="1256" w:author="KJ Chow" w:date="2021-05-14T01:07:00Z">
            <w:rPr>
              <w:rFonts w:ascii="Cambria Math" w:hAnsi="Cambria Math" w:cs="Helvetica"/>
              <w:rPrChange w:id="1257" w:author="KJ Chow" w:date="2021-05-14T01:08:00Z">
                <w:rPr>
                  <w:rFonts w:ascii="Cambria Math" w:hAnsi="Cambria Math" w:cs="Helvetica"/>
                </w:rPr>
              </w:rPrChange>
            </w:rPr>
            <m:t>=</m:t>
          </w:ins>
        </m:r>
        <m:sSub>
          <m:sSubPr>
            <m:ctrlPr>
              <w:ins w:id="1258" w:author="KJ Chow" w:date="2021-05-14T01:07:00Z">
                <w:rPr>
                  <w:rFonts w:ascii="Cambria Math" w:hAnsi="Cambria Math" w:cs="Helvetica"/>
                  <w:i/>
                  <w:iCs/>
                </w:rPr>
              </w:ins>
            </m:ctrlPr>
          </m:sSubPr>
          <m:e>
            <m:r>
              <w:ins w:id="1259" w:author="KJ Chow" w:date="2021-05-14T01:07:00Z">
                <w:rPr>
                  <w:rFonts w:ascii="Cambria Math" w:hAnsi="Cambria Math" w:cs="Helvetica"/>
                  <w:rPrChange w:id="1260" w:author="KJ Chow" w:date="2021-05-14T01:08:00Z">
                    <w:rPr>
                      <w:rFonts w:ascii="Cambria Math" w:hAnsi="Cambria Math" w:cs="Helvetica"/>
                    </w:rPr>
                  </w:rPrChange>
                </w:rPr>
                <m:t>v</m:t>
              </w:ins>
            </m:r>
          </m:e>
          <m:sub>
            <m:r>
              <w:ins w:id="1261" w:author="KJ Chow" w:date="2021-05-14T01:07:00Z">
                <m:rPr>
                  <m:sty m:val="p"/>
                </m:rPr>
                <w:rPr>
                  <w:rFonts w:ascii="Cambria Math" w:hAnsi="Cambria Math" w:cs="Helvetica"/>
                  <w:rPrChange w:id="1262" w:author="KJ Chow" w:date="2021-05-14T01:08:00Z">
                    <w:rPr>
                      <w:rFonts w:ascii="Cambria Math" w:hAnsi="Cambria Math" w:cs="Helvetica"/>
                    </w:rPr>
                  </w:rPrChange>
                </w:rPr>
                <m:t>θ</m:t>
              </w:ins>
            </m:r>
          </m:sub>
        </m:sSub>
        <m:r>
          <w:ins w:id="1263" w:author="KJ Chow" w:date="2021-05-14T01:07:00Z">
            <w:rPr>
              <w:rFonts w:ascii="Cambria Math" w:hAnsi="Cambria Math" w:cs="Helvetica"/>
              <w:rPrChange w:id="1264" w:author="KJ Chow" w:date="2021-05-14T01:08:00Z">
                <w:rPr>
                  <w:rFonts w:ascii="Cambria Math" w:hAnsi="Cambria Math" w:cs="Helvetica"/>
                </w:rPr>
              </w:rPrChange>
            </w:rPr>
            <m:t>-</m:t>
          </w:ins>
        </m:r>
        <m:r>
          <w:ins w:id="1265" w:author="KJ Chow" w:date="2021-05-14T01:07:00Z">
            <m:rPr>
              <m:sty m:val="p"/>
            </m:rPr>
            <w:rPr>
              <w:rFonts w:ascii="Cambria Math" w:hAnsi="Cambria Math" w:cs="Helvetica"/>
              <w:rPrChange w:id="1266" w:author="KJ Chow" w:date="2021-05-14T01:08:00Z">
                <w:rPr>
                  <w:rFonts w:ascii="Cambria Math" w:hAnsi="Cambria Math" w:cs="Helvetica"/>
                </w:rPr>
              </w:rPrChange>
            </w:rPr>
            <m:t>ωr</m:t>
          </w:ins>
        </m:r>
      </m:oMath>
      <w:ins w:id="1267" w:author="KJ Chow" w:date="2021-05-14T01:07:00Z">
        <w:r w:rsidRPr="00131DAA">
          <w:rPr>
            <w:rFonts w:ascii="Helvetica" w:eastAsiaTheme="minorEastAsia" w:hAnsi="Helvetica" w:cs="Helvetica"/>
            <w:iCs/>
          </w:rPr>
          <w:t>, that consists a negative RPM dependent term and thus, explaining the linear profile above.</w:t>
        </w:r>
      </w:ins>
    </w:p>
    <w:p w14:paraId="55765823" w14:textId="13BD76C0" w:rsidR="00EB3905" w:rsidRPr="00131DAA" w:rsidDel="00EB3905" w:rsidRDefault="00EB3905">
      <w:pPr>
        <w:spacing w:after="0"/>
        <w:rPr>
          <w:del w:id="1268" w:author="KJ Chow" w:date="2021-05-14T00:55:00Z"/>
          <w:rFonts w:ascii="Helvetica" w:hAnsi="Helvetica" w:cs="Helvetica"/>
          <w:rPrChange w:id="1269" w:author="KJ Chow" w:date="2021-05-14T01:08:00Z">
            <w:rPr>
              <w:del w:id="1270" w:author="KJ Chow" w:date="2021-05-14T00:55:00Z"/>
            </w:rPr>
          </w:rPrChange>
        </w:rPr>
        <w:pPrChange w:id="1271" w:author="KJ Chow" w:date="2021-05-14T00:55:00Z">
          <w:pPr>
            <w:pStyle w:val="Caption"/>
            <w:jc w:val="center"/>
          </w:pPr>
        </w:pPrChange>
      </w:pPr>
    </w:p>
    <w:p w14:paraId="123D3E12" w14:textId="66DBD708" w:rsidR="008F20BD" w:rsidRPr="00131DAA" w:rsidRDefault="00D70683" w:rsidP="008F20BD">
      <w:pPr>
        <w:keepNext/>
        <w:jc w:val="center"/>
        <w:rPr>
          <w:rFonts w:ascii="Helvetica" w:hAnsi="Helvetica" w:cs="Helvetica"/>
          <w:rPrChange w:id="1272" w:author="KJ Chow" w:date="2021-05-14T01:08:00Z">
            <w:rPr/>
          </w:rPrChange>
        </w:rPr>
      </w:pPr>
      <w:r w:rsidRPr="00131DAA">
        <w:rPr>
          <w:rFonts w:ascii="Helvetica" w:hAnsi="Helvetica" w:cs="Helvetica"/>
          <w:noProof/>
          <w:rPrChange w:id="1273" w:author="KJ Chow" w:date="2021-05-14T01:08:00Z">
            <w:rPr>
              <w:noProof/>
            </w:rPr>
          </w:rPrChange>
        </w:rPr>
        <w:drawing>
          <wp:inline distT="0" distB="0" distL="0" distR="0" wp14:anchorId="1AD53071" wp14:editId="68A9D0A6">
            <wp:extent cx="5580000" cy="5693756"/>
            <wp:effectExtent l="0" t="0" r="190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000" cy="5693756"/>
                    </a:xfrm>
                    <a:prstGeom prst="rect">
                      <a:avLst/>
                    </a:prstGeom>
                  </pic:spPr>
                </pic:pic>
              </a:graphicData>
            </a:graphic>
          </wp:inline>
        </w:drawing>
      </w:r>
    </w:p>
    <w:p w14:paraId="78C735BC" w14:textId="6047006C" w:rsidR="008F20BD" w:rsidRPr="00131DAA" w:rsidRDefault="008F20BD" w:rsidP="008F20BD">
      <w:pPr>
        <w:pStyle w:val="Caption"/>
        <w:jc w:val="center"/>
        <w:rPr>
          <w:rFonts w:ascii="Helvetica" w:hAnsi="Helvetica" w:cs="Helvetica"/>
          <w:b/>
          <w:bCs/>
          <w:i w:val="0"/>
          <w:iCs w:val="0"/>
          <w:noProof/>
          <w:color w:val="auto"/>
          <w:sz w:val="20"/>
          <w:szCs w:val="20"/>
          <w:rPrChange w:id="1274" w:author="KJ Chow" w:date="2021-05-14T01:10:00Z">
            <w:rPr>
              <w:noProof/>
            </w:rPr>
          </w:rPrChange>
        </w:rPr>
      </w:pPr>
      <w:bookmarkStart w:id="1275" w:name="_Ref71845261"/>
      <w:r w:rsidRPr="00131DAA">
        <w:rPr>
          <w:rFonts w:ascii="Helvetica" w:hAnsi="Helvetica" w:cs="Helvetica"/>
          <w:b/>
          <w:bCs/>
          <w:i w:val="0"/>
          <w:iCs w:val="0"/>
          <w:color w:val="auto"/>
          <w:sz w:val="20"/>
          <w:szCs w:val="20"/>
          <w:rPrChange w:id="1276" w:author="KJ Chow" w:date="2021-05-14T01:10:00Z">
            <w:rPr/>
          </w:rPrChange>
        </w:rPr>
        <w:t xml:space="preserve">Figure </w:t>
      </w:r>
      <w:r w:rsidR="005F0FC8" w:rsidRPr="00131DAA">
        <w:rPr>
          <w:rFonts w:ascii="Helvetica" w:hAnsi="Helvetica" w:cs="Helvetica"/>
          <w:b/>
          <w:bCs/>
          <w:i w:val="0"/>
          <w:iCs w:val="0"/>
          <w:color w:val="auto"/>
          <w:sz w:val="20"/>
          <w:szCs w:val="20"/>
          <w:rPrChange w:id="1277" w:author="KJ Chow" w:date="2021-05-14T01:10:00Z">
            <w:rPr/>
          </w:rPrChange>
        </w:rPr>
        <w:fldChar w:fldCharType="begin"/>
      </w:r>
      <w:r w:rsidR="005F0FC8" w:rsidRPr="00131DAA">
        <w:rPr>
          <w:rFonts w:ascii="Helvetica" w:hAnsi="Helvetica" w:cs="Helvetica"/>
          <w:b/>
          <w:bCs/>
          <w:i w:val="0"/>
          <w:iCs w:val="0"/>
          <w:color w:val="auto"/>
          <w:sz w:val="20"/>
          <w:szCs w:val="20"/>
          <w:rPrChange w:id="1278" w:author="KJ Chow" w:date="2021-05-14T01:10:00Z">
            <w:rPr/>
          </w:rPrChange>
        </w:rPr>
        <w:instrText xml:space="preserve"> SEQ Figure \* ARABIC </w:instrText>
      </w:r>
      <w:r w:rsidR="005F0FC8" w:rsidRPr="00131DAA">
        <w:rPr>
          <w:rFonts w:ascii="Helvetica" w:hAnsi="Helvetica" w:cs="Helvetica"/>
          <w:b/>
          <w:bCs/>
          <w:i w:val="0"/>
          <w:iCs w:val="0"/>
          <w:color w:val="auto"/>
          <w:sz w:val="20"/>
          <w:szCs w:val="20"/>
          <w:rPrChange w:id="1279" w:author="KJ Chow" w:date="2021-05-14T01:10:00Z">
            <w:rPr>
              <w:noProof/>
            </w:rPr>
          </w:rPrChange>
        </w:rPr>
        <w:fldChar w:fldCharType="separate"/>
      </w:r>
      <w:ins w:id="1280" w:author="KJ Chow" w:date="2021-05-14T01:11:00Z">
        <w:r w:rsidR="00131DAA">
          <w:rPr>
            <w:rFonts w:ascii="Helvetica" w:hAnsi="Helvetica" w:cs="Helvetica"/>
            <w:b/>
            <w:bCs/>
            <w:i w:val="0"/>
            <w:iCs w:val="0"/>
            <w:noProof/>
            <w:color w:val="auto"/>
            <w:sz w:val="20"/>
            <w:szCs w:val="20"/>
          </w:rPr>
          <w:t>8</w:t>
        </w:r>
      </w:ins>
      <w:del w:id="1281" w:author="KJ Chow" w:date="2021-05-14T00:01:00Z">
        <w:r w:rsidR="00983325" w:rsidRPr="00131DAA" w:rsidDel="005F0FC8">
          <w:rPr>
            <w:rFonts w:ascii="Helvetica" w:hAnsi="Helvetica" w:cs="Helvetica"/>
            <w:b/>
            <w:bCs/>
            <w:i w:val="0"/>
            <w:iCs w:val="0"/>
            <w:noProof/>
            <w:color w:val="auto"/>
            <w:sz w:val="20"/>
            <w:szCs w:val="20"/>
            <w:rPrChange w:id="1282" w:author="KJ Chow" w:date="2021-05-14T01:10:00Z">
              <w:rPr>
                <w:noProof/>
              </w:rPr>
            </w:rPrChange>
          </w:rPr>
          <w:delText>9</w:delText>
        </w:r>
      </w:del>
      <w:r w:rsidR="005F0FC8" w:rsidRPr="00131DAA">
        <w:rPr>
          <w:rFonts w:ascii="Helvetica" w:hAnsi="Helvetica" w:cs="Helvetica"/>
          <w:b/>
          <w:bCs/>
          <w:i w:val="0"/>
          <w:iCs w:val="0"/>
          <w:noProof/>
          <w:color w:val="auto"/>
          <w:sz w:val="20"/>
          <w:szCs w:val="20"/>
          <w:rPrChange w:id="1283" w:author="KJ Chow" w:date="2021-05-14T01:10:00Z">
            <w:rPr>
              <w:noProof/>
            </w:rPr>
          </w:rPrChange>
        </w:rPr>
        <w:fldChar w:fldCharType="end"/>
      </w:r>
      <w:bookmarkEnd w:id="1275"/>
      <w:r w:rsidRPr="00131DAA">
        <w:rPr>
          <w:rFonts w:ascii="Helvetica" w:hAnsi="Helvetica" w:cs="Helvetica"/>
          <w:b/>
          <w:bCs/>
          <w:i w:val="0"/>
          <w:iCs w:val="0"/>
          <w:color w:val="auto"/>
          <w:sz w:val="20"/>
          <w:szCs w:val="20"/>
          <w:rPrChange w:id="1284" w:author="KJ Chow" w:date="2021-05-14T01:10:00Z">
            <w:rPr/>
          </w:rPrChange>
        </w:rPr>
        <w:t xml:space="preserve"> Relative </w:t>
      </w:r>
      <w:proofErr w:type="spellStart"/>
      <w:r w:rsidRPr="00131DAA">
        <w:rPr>
          <w:rFonts w:ascii="Helvetica" w:hAnsi="Helvetica" w:cs="Helvetica"/>
          <w:b/>
          <w:bCs/>
          <w:i w:val="0"/>
          <w:iCs w:val="0"/>
          <w:color w:val="auto"/>
          <w:sz w:val="20"/>
          <w:szCs w:val="20"/>
          <w:rPrChange w:id="1285" w:author="KJ Chow" w:date="2021-05-14T01:10:00Z">
            <w:rPr/>
          </w:rPrChange>
        </w:rPr>
        <w:t>pathlines</w:t>
      </w:r>
      <w:proofErr w:type="spellEnd"/>
      <w:r w:rsidRPr="00131DAA">
        <w:rPr>
          <w:rFonts w:ascii="Helvetica" w:hAnsi="Helvetica" w:cs="Helvetica"/>
          <w:b/>
          <w:bCs/>
          <w:i w:val="0"/>
          <w:iCs w:val="0"/>
          <w:color w:val="auto"/>
          <w:sz w:val="20"/>
          <w:szCs w:val="20"/>
          <w:rPrChange w:id="1286" w:author="KJ Chow" w:date="2021-05-14T01:10:00Z">
            <w:rPr/>
          </w:rPrChange>
        </w:rPr>
        <w:t xml:space="preserve"> a</w:t>
      </w:r>
      <w:r w:rsidRPr="00131DAA">
        <w:rPr>
          <w:rFonts w:ascii="Helvetica" w:hAnsi="Helvetica" w:cs="Helvetica"/>
          <w:b/>
          <w:bCs/>
          <w:i w:val="0"/>
          <w:iCs w:val="0"/>
          <w:noProof/>
          <w:color w:val="auto"/>
          <w:sz w:val="20"/>
          <w:szCs w:val="20"/>
          <w:rPrChange w:id="1287" w:author="KJ Chow" w:date="2021-05-14T01:10:00Z">
            <w:rPr>
              <w:noProof/>
            </w:rPr>
          </w:rPrChange>
        </w:rPr>
        <w:t xml:space="preserve">nd shear profile for </w:t>
      </w:r>
      <m:oMath>
        <m:r>
          <m:rPr>
            <m:sty m:val="bi"/>
          </m:rPr>
          <w:rPr>
            <w:rFonts w:ascii="Cambria Math" w:hAnsi="Cambria Math" w:cs="Helvetica"/>
            <w:noProof/>
            <w:color w:val="auto"/>
            <w:sz w:val="20"/>
            <w:szCs w:val="20"/>
            <w:rPrChange w:id="1288" w:author="KJ Chow" w:date="2021-05-14T01:10:00Z">
              <w:rPr>
                <w:rFonts w:ascii="Cambria Math" w:hAnsi="Cambria Math" w:cs="Helvetica"/>
                <w:noProof/>
              </w:rPr>
            </w:rPrChange>
          </w:rPr>
          <m:t>n</m:t>
        </m:r>
      </m:oMath>
      <w:r w:rsidRPr="00131DAA">
        <w:rPr>
          <w:rFonts w:ascii="Helvetica" w:hAnsi="Helvetica" w:cs="Helvetica"/>
          <w:b/>
          <w:bCs/>
          <w:i w:val="0"/>
          <w:iCs w:val="0"/>
          <w:noProof/>
          <w:color w:val="auto"/>
          <w:sz w:val="20"/>
          <w:szCs w:val="20"/>
          <w:rPrChange w:id="1289" w:author="KJ Chow" w:date="2021-05-14T01:10:00Z">
            <w:rPr>
              <w:noProof/>
            </w:rPr>
          </w:rPrChange>
        </w:rPr>
        <w:t xml:space="preserve"> equal (a) 2 and (b) 8.</w:t>
      </w:r>
    </w:p>
    <w:p w14:paraId="4DFCB8C6" w14:textId="117DA56B" w:rsidR="00CD13E1" w:rsidRPr="00131DAA" w:rsidDel="00EB3905" w:rsidRDefault="00CD13E1">
      <w:pPr>
        <w:spacing w:after="120"/>
        <w:jc w:val="both"/>
        <w:rPr>
          <w:del w:id="1290" w:author="KJ Chow" w:date="2021-05-14T00:54:00Z"/>
          <w:rFonts w:ascii="Helvetica" w:eastAsiaTheme="minorEastAsia" w:hAnsi="Helvetica" w:cs="Helvetica"/>
        </w:rPr>
        <w:pPrChange w:id="1291" w:author="KJ Chow" w:date="2021-05-14T00:29:00Z">
          <w:pPr>
            <w:jc w:val="both"/>
          </w:pPr>
        </w:pPrChange>
      </w:pPr>
      <w:commentRangeStart w:id="1292"/>
      <w:del w:id="1293" w:author="KJ Chow" w:date="2021-05-14T00:54:00Z">
        <w:r w:rsidRPr="00131DAA" w:rsidDel="00EB3905">
          <w:rPr>
            <w:rFonts w:ascii="Helvetica" w:hAnsi="Helvetica" w:cs="Helvetica"/>
          </w:rPr>
          <w:delText xml:space="preserve">Based on </w:delText>
        </w:r>
      </w:del>
      <w:del w:id="1294" w:author="KJ Chow" w:date="2021-05-14T00:29:00Z">
        <w:r w:rsidRPr="00131DAA" w:rsidDel="009611C4">
          <w:rPr>
            <w:rFonts w:ascii="Helvetica" w:hAnsi="Helvetica" w:cs="Helvetica"/>
          </w:rPr>
          <w:delText>the diagram</w:delText>
        </w:r>
      </w:del>
      <w:del w:id="1295" w:author="KJ Chow" w:date="2021-05-14T00:54:00Z">
        <w:r w:rsidRPr="00131DAA" w:rsidDel="00EB3905">
          <w:rPr>
            <w:rFonts w:ascii="Helvetica" w:hAnsi="Helvetica" w:cs="Helvetica"/>
          </w:rPr>
          <w:delText xml:space="preserve">, </w:delText>
        </w:r>
        <w:commentRangeEnd w:id="1292"/>
        <w:r w:rsidR="00EA0647" w:rsidRPr="00131DAA" w:rsidDel="00EB3905">
          <w:rPr>
            <w:rStyle w:val="CommentReference"/>
            <w:rFonts w:ascii="Helvetica" w:hAnsi="Helvetica" w:cs="Helvetica"/>
            <w:rPrChange w:id="1296" w:author="KJ Chow" w:date="2021-05-14T01:08:00Z">
              <w:rPr>
                <w:rStyle w:val="CommentReference"/>
              </w:rPr>
            </w:rPrChange>
          </w:rPr>
          <w:commentReference w:id="1292"/>
        </w:r>
        <w:r w:rsidRPr="00131DAA" w:rsidDel="00EB3905">
          <w:rPr>
            <w:rFonts w:ascii="Helvetica" w:hAnsi="Helvetica" w:cs="Helvetica"/>
          </w:rPr>
          <w:delText xml:space="preserve">at RPM = 200, the pathlines observed for </w:delText>
        </w:r>
      </w:del>
      <m:oMath>
        <m:r>
          <w:del w:id="1297" w:author="KJ Chow" w:date="2021-05-14T00:54:00Z">
            <w:rPr>
              <w:rFonts w:ascii="Cambria Math" w:hAnsi="Cambria Math" w:cs="Helvetica"/>
              <w:rPrChange w:id="1298" w:author="KJ Chow" w:date="2021-05-14T01:08:00Z">
                <w:rPr>
                  <w:rFonts w:ascii="Cambria Math" w:hAnsi="Cambria Math" w:cs="Helvetica"/>
                </w:rPr>
              </w:rPrChange>
            </w:rPr>
            <m:t>n=2</m:t>
          </w:del>
        </m:r>
      </m:oMath>
      <w:del w:id="1299" w:author="KJ Chow" w:date="2021-05-14T00:54:00Z">
        <w:r w:rsidRPr="00131DAA" w:rsidDel="00EB3905">
          <w:rPr>
            <w:rFonts w:ascii="Helvetica" w:eastAsiaTheme="minorEastAsia" w:hAnsi="Helvetica" w:cs="Helvetica"/>
          </w:rPr>
          <w:delText xml:space="preserve"> and </w:delText>
        </w:r>
      </w:del>
      <m:oMath>
        <m:r>
          <w:del w:id="1300" w:author="KJ Chow" w:date="2021-05-14T00:54:00Z">
            <w:rPr>
              <w:rFonts w:ascii="Cambria Math" w:hAnsi="Cambria Math" w:cs="Helvetica"/>
              <w:rPrChange w:id="1301" w:author="KJ Chow" w:date="2021-05-14T01:08:00Z">
                <w:rPr>
                  <w:rFonts w:ascii="Cambria Math" w:hAnsi="Cambria Math" w:cs="Helvetica"/>
                </w:rPr>
              </w:rPrChange>
            </w:rPr>
            <m:t>n</m:t>
          </w:del>
        </m:r>
        <m:r>
          <w:del w:id="1302" w:author="KJ Chow" w:date="2021-05-14T00:54:00Z">
            <w:rPr>
              <w:rFonts w:ascii="Cambria Math" w:eastAsiaTheme="minorEastAsia" w:hAnsi="Cambria Math" w:cs="Helvetica"/>
              <w:rPrChange w:id="1303" w:author="KJ Chow" w:date="2021-05-14T01:08:00Z">
                <w:rPr>
                  <w:rFonts w:ascii="Cambria Math" w:eastAsiaTheme="minorEastAsia" w:hAnsi="Cambria Math" w:cs="Helvetica"/>
                </w:rPr>
              </w:rPrChange>
            </w:rPr>
            <m:t>=8</m:t>
          </w:del>
        </m:r>
      </m:oMath>
      <w:del w:id="1304" w:author="KJ Chow" w:date="2021-05-14T00:54:00Z">
        <w:r w:rsidRPr="00131DAA" w:rsidDel="00EB3905">
          <w:rPr>
            <w:rFonts w:ascii="Helvetica" w:eastAsiaTheme="minorEastAsia" w:hAnsi="Helvetica" w:cs="Helvetica"/>
          </w:rPr>
          <w:delText xml:space="preserve"> are very distinct, where the total circumferential distance travelled by fluid at </w:delText>
        </w:r>
      </w:del>
      <m:oMath>
        <m:r>
          <w:del w:id="1305" w:author="KJ Chow" w:date="2021-05-14T00:54:00Z">
            <w:rPr>
              <w:rFonts w:ascii="Cambria Math" w:hAnsi="Cambria Math" w:cs="Helvetica"/>
              <w:rPrChange w:id="1306" w:author="KJ Chow" w:date="2021-05-14T01:08:00Z">
                <w:rPr>
                  <w:rFonts w:ascii="Cambria Math" w:hAnsi="Cambria Math" w:cs="Helvetica"/>
                </w:rPr>
              </w:rPrChange>
            </w:rPr>
            <m:t>n=2</m:t>
          </w:del>
        </m:r>
      </m:oMath>
      <w:del w:id="1307" w:author="KJ Chow" w:date="2021-05-14T00:54:00Z">
        <w:r w:rsidRPr="00131DAA" w:rsidDel="00EB3905">
          <w:rPr>
            <w:rFonts w:ascii="Helvetica" w:eastAsiaTheme="minorEastAsia" w:hAnsi="Helvetica" w:cs="Helvetica"/>
          </w:rPr>
          <w:delText xml:space="preserve"> appears to be farther. This result is not out of the blue since higher </w:delText>
        </w:r>
      </w:del>
      <m:oMath>
        <m:r>
          <w:del w:id="1308" w:author="KJ Chow" w:date="2021-05-14T00:54:00Z">
            <w:rPr>
              <w:rFonts w:ascii="Cambria Math" w:hAnsi="Cambria Math" w:cs="Helvetica"/>
              <w:rPrChange w:id="1309" w:author="KJ Chow" w:date="2021-05-14T01:08:00Z">
                <w:rPr>
                  <w:rFonts w:ascii="Cambria Math" w:hAnsi="Cambria Math" w:cs="Helvetica"/>
                </w:rPr>
              </w:rPrChange>
            </w:rPr>
            <m:t>n</m:t>
          </w:del>
        </m:r>
      </m:oMath>
      <w:del w:id="1310" w:author="KJ Chow" w:date="2021-05-14T00:54:00Z">
        <w:r w:rsidRPr="00131DAA" w:rsidDel="00EB3905">
          <w:rPr>
            <w:rFonts w:ascii="Helvetica" w:eastAsiaTheme="minorEastAsia" w:hAnsi="Helvetica" w:cs="Helvetica"/>
          </w:rPr>
          <w:delText xml:space="preserve"> indicates higher shear extraction, which in turns leads the flow to taper off faster into radial dominant structure. Although this feature is highly sought after, but at low RPM the torque integral will end up smaller than that of longer distance, gradual decrease flow as provided by lower </w:delText>
        </w:r>
      </w:del>
      <m:oMath>
        <m:r>
          <w:del w:id="1311" w:author="KJ Chow" w:date="2021-05-14T00:54:00Z">
            <w:rPr>
              <w:rFonts w:ascii="Cambria Math" w:hAnsi="Cambria Math" w:cs="Helvetica"/>
              <w:rPrChange w:id="1312" w:author="KJ Chow" w:date="2021-05-14T01:08:00Z">
                <w:rPr>
                  <w:rFonts w:ascii="Cambria Math" w:hAnsi="Cambria Math" w:cs="Helvetica"/>
                </w:rPr>
              </w:rPrChange>
            </w:rPr>
            <m:t>n</m:t>
          </w:del>
        </m:r>
      </m:oMath>
      <w:del w:id="1313" w:author="KJ Chow" w:date="2021-05-14T00:54:00Z">
        <w:r w:rsidRPr="00131DAA" w:rsidDel="00EB3905">
          <w:rPr>
            <w:rFonts w:ascii="Helvetica" w:eastAsiaTheme="minorEastAsia" w:hAnsi="Helvetica" w:cs="Helvetica"/>
          </w:rPr>
          <w:delText xml:space="preserve"> flow.</w:delText>
        </w:r>
        <w:r w:rsidR="008E6A47" w:rsidRPr="00131DAA" w:rsidDel="00EB3905">
          <w:rPr>
            <w:rFonts w:ascii="Helvetica" w:eastAsiaTheme="minorEastAsia" w:hAnsi="Helvetica" w:cs="Helvetica"/>
          </w:rPr>
          <w:delText xml:space="preserve"> In the effort of attaining higher torque value, </w:delText>
        </w:r>
      </w:del>
      <m:oMath>
        <m:r>
          <w:del w:id="1314" w:author="KJ Chow" w:date="2021-05-14T00:54:00Z">
            <w:rPr>
              <w:rFonts w:ascii="Cambria Math" w:eastAsiaTheme="minorEastAsia" w:hAnsi="Cambria Math" w:cs="Helvetica"/>
              <w:rPrChange w:id="1315" w:author="KJ Chow" w:date="2021-05-14T01:08:00Z">
                <w:rPr>
                  <w:rFonts w:ascii="Cambria Math" w:eastAsiaTheme="minorEastAsia" w:hAnsi="Cambria Math" w:cs="Helvetica"/>
                </w:rPr>
              </w:rPrChange>
            </w:rPr>
            <m:t>n</m:t>
          </w:del>
        </m:r>
      </m:oMath>
      <w:del w:id="1316" w:author="KJ Chow" w:date="2021-05-14T00:54:00Z">
        <w:r w:rsidR="008E6A47" w:rsidRPr="00131DAA" w:rsidDel="00EB3905">
          <w:rPr>
            <w:rFonts w:ascii="Helvetica" w:eastAsiaTheme="minorEastAsia" w:hAnsi="Helvetica" w:cs="Helvetica"/>
          </w:rPr>
          <w:delText xml:space="preserve"> profile and the intersecting RPM have to be equally considered for such applications.</w:delText>
        </w:r>
      </w:del>
    </w:p>
    <w:p w14:paraId="6B6476C6" w14:textId="7BC33B53" w:rsidR="00247699" w:rsidRPr="00131DAA" w:rsidDel="008B397E" w:rsidRDefault="00335382" w:rsidP="00CD13E1">
      <w:pPr>
        <w:jc w:val="both"/>
        <w:rPr>
          <w:del w:id="1317" w:author="KJ Chow" w:date="2021-05-14T01:07:00Z"/>
          <w:rFonts w:ascii="Helvetica" w:eastAsiaTheme="minorEastAsia" w:hAnsi="Helvetica" w:cs="Helvetica"/>
          <w:iCs/>
        </w:rPr>
      </w:pPr>
      <w:del w:id="1318" w:author="KJ Chow" w:date="2021-05-14T01:07:00Z">
        <w:r w:rsidRPr="00131DAA" w:rsidDel="008B397E">
          <w:rPr>
            <w:rFonts w:ascii="Helvetica" w:eastAsiaTheme="minorEastAsia" w:hAnsi="Helvetica" w:cs="Helvetica"/>
          </w:rPr>
          <w:delText xml:space="preserve">Also according to </w:delText>
        </w:r>
      </w:del>
      <w:del w:id="1319" w:author="KJ Chow" w:date="2021-05-14T00:41:00Z">
        <w:r w:rsidRPr="00131DAA" w:rsidDel="008E095E">
          <w:rPr>
            <w:rFonts w:ascii="Helvetica" w:eastAsiaTheme="minorEastAsia" w:hAnsi="Helvetica" w:cs="Helvetica"/>
          </w:rPr>
          <w:delText xml:space="preserve">Figure </w:delText>
        </w:r>
        <w:r w:rsidR="00983325" w:rsidRPr="00131DAA" w:rsidDel="008E095E">
          <w:rPr>
            <w:rFonts w:ascii="Helvetica" w:eastAsiaTheme="minorEastAsia" w:hAnsi="Helvetica" w:cs="Helvetica"/>
          </w:rPr>
          <w:delText>8</w:delText>
        </w:r>
      </w:del>
      <w:del w:id="1320" w:author="KJ Chow" w:date="2021-05-14T01:07:00Z">
        <w:r w:rsidRPr="00131DAA" w:rsidDel="008B397E">
          <w:rPr>
            <w:rFonts w:ascii="Helvetica" w:eastAsiaTheme="minorEastAsia" w:hAnsi="Helvetica" w:cs="Helvetica"/>
          </w:rPr>
          <w:delText xml:space="preserve">, regardless of the mass flow rates and </w:delText>
        </w:r>
      </w:del>
      <m:oMath>
        <m:r>
          <w:del w:id="1321" w:author="KJ Chow" w:date="2021-05-14T01:07:00Z">
            <w:rPr>
              <w:rFonts w:ascii="Cambria Math" w:hAnsi="Cambria Math" w:cs="Helvetica"/>
              <w:rPrChange w:id="1322" w:author="KJ Chow" w:date="2021-05-14T01:08:00Z">
                <w:rPr>
                  <w:rFonts w:ascii="Cambria Math" w:hAnsi="Cambria Math" w:cs="Helvetica"/>
                </w:rPr>
              </w:rPrChange>
            </w:rPr>
            <m:t>n</m:t>
          </w:del>
        </m:r>
      </m:oMath>
      <w:del w:id="1323" w:author="KJ Chow" w:date="2021-05-14T01:07:00Z">
        <w:r w:rsidRPr="00131DAA" w:rsidDel="008B397E">
          <w:rPr>
            <w:rFonts w:ascii="Helvetica" w:eastAsiaTheme="minorEastAsia" w:hAnsi="Helvetica" w:cs="Helvetica"/>
          </w:rPr>
          <w:delText xml:space="preserve"> values, all lines clearly exhibit linear property as RPM varies. </w:delText>
        </w:r>
        <w:r w:rsidR="00430E94" w:rsidRPr="00131DAA" w:rsidDel="008B397E">
          <w:rPr>
            <w:rFonts w:ascii="Helvetica" w:eastAsiaTheme="minorEastAsia" w:hAnsi="Helvetica" w:cs="Helvetica"/>
          </w:rPr>
          <w:delText>Although this may seem counterintuitive given the non-linearity of Equation 1, it is vital to note that</w:delText>
        </w:r>
        <w:r w:rsidR="0008129C" w:rsidRPr="00131DAA" w:rsidDel="008B397E">
          <w:rPr>
            <w:rFonts w:ascii="Helvetica" w:eastAsiaTheme="minorEastAsia" w:hAnsi="Helvetica" w:cs="Helvetica"/>
          </w:rPr>
          <w:delText xml:space="preserve"> all</w:delText>
        </w:r>
        <w:r w:rsidR="00430E94" w:rsidRPr="00131DAA" w:rsidDel="008B397E">
          <w:rPr>
            <w:rFonts w:ascii="Helvetica" w:eastAsiaTheme="minorEastAsia" w:hAnsi="Helvetica" w:cs="Helvetica"/>
          </w:rPr>
          <w:delText xml:space="preserve"> the factor</w:delText>
        </w:r>
        <w:r w:rsidR="0008129C" w:rsidRPr="00131DAA" w:rsidDel="008B397E">
          <w:rPr>
            <w:rFonts w:ascii="Helvetica" w:eastAsiaTheme="minorEastAsia" w:hAnsi="Helvetica" w:cs="Helvetica"/>
          </w:rPr>
          <w:delText>s</w:delText>
        </w:r>
        <w:r w:rsidR="00430E94" w:rsidRPr="00131DAA" w:rsidDel="008B397E">
          <w:rPr>
            <w:rFonts w:ascii="Helvetica" w:eastAsiaTheme="minorEastAsia" w:hAnsi="Helvetica" w:cs="Helvetica"/>
          </w:rPr>
          <w:delText xml:space="preserve"> within the ODE are not affected by RPM</w:delText>
        </w:r>
        <w:r w:rsidR="0008129C" w:rsidRPr="00131DAA" w:rsidDel="008B397E">
          <w:rPr>
            <w:rFonts w:ascii="Helvetica" w:eastAsiaTheme="minorEastAsia" w:hAnsi="Helvetica" w:cs="Helvetica"/>
          </w:rPr>
          <w:delText xml:space="preserve"> as such, differences in the final solution are only due to the inlet boundary condition, </w:delText>
        </w:r>
      </w:del>
      <m:oMath>
        <m:sSub>
          <m:sSubPr>
            <m:ctrlPr>
              <w:del w:id="1324" w:author="KJ Chow" w:date="2021-05-14T01:07:00Z">
                <w:rPr>
                  <w:rFonts w:ascii="Cambria Math" w:hAnsi="Cambria Math" w:cs="Helvetica"/>
                  <w:iCs/>
                </w:rPr>
              </w:del>
            </m:ctrlPr>
          </m:sSubPr>
          <m:e>
            <m:acc>
              <m:accPr>
                <m:ctrlPr>
                  <w:del w:id="1325" w:author="KJ Chow" w:date="2021-05-14T01:07:00Z">
                    <w:rPr>
                      <w:rFonts w:ascii="Cambria Math" w:hAnsi="Cambria Math" w:cs="Helvetica"/>
                      <w:iCs/>
                    </w:rPr>
                  </w:del>
                </m:ctrlPr>
              </m:accPr>
              <m:e>
                <m:r>
                  <w:del w:id="1326" w:author="KJ Chow" w:date="2021-05-14T01:07:00Z">
                    <w:rPr>
                      <w:rFonts w:ascii="Cambria Math" w:hAnsi="Cambria Math" w:cs="Helvetica"/>
                      <w:rPrChange w:id="1327" w:author="KJ Chow" w:date="2021-05-14T01:08:00Z">
                        <w:rPr>
                          <w:rFonts w:ascii="Cambria Math" w:hAnsi="Cambria Math" w:cs="Helvetica"/>
                        </w:rPr>
                      </w:rPrChange>
                    </w:rPr>
                    <m:t>W</m:t>
                  </w:del>
                </m:r>
              </m:e>
            </m:acc>
          </m:e>
          <m:sub>
            <m:r>
              <w:del w:id="1328" w:author="KJ Chow" w:date="2021-05-14T01:07:00Z">
                <w:rPr>
                  <w:rFonts w:ascii="Cambria Math" w:hAnsi="Cambria Math" w:cs="Helvetica"/>
                  <w:rPrChange w:id="1329" w:author="KJ Chow" w:date="2021-05-14T01:08:00Z">
                    <w:rPr>
                      <w:rFonts w:ascii="Cambria Math" w:hAnsi="Cambria Math" w:cs="Helvetica"/>
                    </w:rPr>
                  </w:rPrChange>
                </w:rPr>
                <m:t>0</m:t>
              </w:del>
            </m:r>
          </m:sub>
        </m:sSub>
      </m:oMath>
      <w:del w:id="1330" w:author="KJ Chow" w:date="2021-05-14T01:07:00Z">
        <w:r w:rsidR="0008129C" w:rsidRPr="00131DAA" w:rsidDel="008B397E">
          <w:rPr>
            <w:rFonts w:ascii="Helvetica" w:eastAsiaTheme="minorEastAsia" w:hAnsi="Helvetica" w:cs="Helvetica"/>
            <w:iCs/>
          </w:rPr>
          <w:delText>.</w:delText>
        </w:r>
        <w:r w:rsidR="00247699" w:rsidRPr="00131DAA" w:rsidDel="008B397E">
          <w:rPr>
            <w:rFonts w:ascii="Helvetica" w:eastAsiaTheme="minorEastAsia" w:hAnsi="Helvetica" w:cs="Helvetica"/>
            <w:iCs/>
          </w:rPr>
          <w:delText xml:space="preserve"> According to the torque formula in </w:delText>
        </w:r>
        <w:r w:rsidR="00247699" w:rsidRPr="00131DAA" w:rsidDel="008B397E">
          <w:rPr>
            <w:rFonts w:ascii="Helvetica" w:eastAsiaTheme="minorEastAsia" w:hAnsi="Helvetica" w:cs="Helvetica"/>
            <w:b/>
            <w:bCs/>
            <w:iCs/>
          </w:rPr>
          <w:delText>Equation 26 (Group report)</w:delText>
        </w:r>
        <w:r w:rsidR="00247699" w:rsidRPr="00131DAA" w:rsidDel="008B397E">
          <w:rPr>
            <w:rFonts w:ascii="Helvetica" w:eastAsiaTheme="minorEastAsia" w:hAnsi="Helvetica" w:cs="Helvetica"/>
            <w:iCs/>
          </w:rPr>
          <w:delText xml:space="preserve">, the denominator term, </w:delText>
        </w:r>
      </w:del>
      <m:oMath>
        <m:sSub>
          <m:sSubPr>
            <m:ctrlPr>
              <w:del w:id="1331" w:author="KJ Chow" w:date="2021-05-14T01:07:00Z">
                <w:rPr>
                  <w:rFonts w:ascii="Cambria Math" w:hAnsi="Cambria Math" w:cs="Helvetica"/>
                  <w:i/>
                  <w:iCs/>
                </w:rPr>
              </w:del>
            </m:ctrlPr>
          </m:sSubPr>
          <m:e>
            <m:r>
              <w:del w:id="1332" w:author="KJ Chow" w:date="2021-05-14T01:07:00Z">
                <w:rPr>
                  <w:rFonts w:ascii="Cambria Math" w:hAnsi="Cambria Math" w:cs="Helvetica"/>
                  <w:rPrChange w:id="1333" w:author="KJ Chow" w:date="2021-05-14T01:08:00Z">
                    <w:rPr>
                      <w:rFonts w:ascii="Cambria Math" w:hAnsi="Cambria Math" w:cs="Helvetica"/>
                    </w:rPr>
                  </w:rPrChange>
                </w:rPr>
                <m:t>U</m:t>
              </w:del>
            </m:r>
          </m:e>
          <m:sub>
            <m:r>
              <w:del w:id="1334" w:author="KJ Chow" w:date="2021-05-14T01:07:00Z">
                <w:rPr>
                  <w:rFonts w:ascii="Cambria Math" w:hAnsi="Cambria Math" w:cs="Helvetica"/>
                  <w:rPrChange w:id="1335" w:author="KJ Chow" w:date="2021-05-14T01:08:00Z">
                    <w:rPr>
                      <w:rFonts w:ascii="Cambria Math" w:hAnsi="Cambria Math" w:cs="Helvetica"/>
                    </w:rPr>
                  </w:rPrChange>
                </w:rPr>
                <m:t>0</m:t>
              </w:del>
            </m:r>
          </m:sub>
        </m:sSub>
      </m:oMath>
      <w:del w:id="1336" w:author="KJ Chow" w:date="2021-05-14T01:07:00Z">
        <w:r w:rsidR="00247699" w:rsidRPr="00131DAA" w:rsidDel="008B397E">
          <w:rPr>
            <w:rFonts w:ascii="Helvetica" w:eastAsiaTheme="minorEastAsia" w:hAnsi="Helvetica" w:cs="Helvetica"/>
            <w:iCs/>
          </w:rPr>
          <w:delText xml:space="preserve"> (RPM dependent) </w:delText>
        </w:r>
        <w:r w:rsidR="009578F3" w:rsidRPr="00131DAA" w:rsidDel="008B397E">
          <w:rPr>
            <w:rFonts w:ascii="Helvetica" w:eastAsiaTheme="minorEastAsia" w:hAnsi="Helvetica" w:cs="Helvetica"/>
            <w:iCs/>
          </w:rPr>
          <w:delText xml:space="preserve">from </w:delText>
        </w:r>
      </w:del>
      <m:oMath>
        <m:acc>
          <m:accPr>
            <m:ctrlPr>
              <w:del w:id="1337" w:author="KJ Chow" w:date="2021-05-14T01:07:00Z">
                <w:rPr>
                  <w:rFonts w:ascii="Cambria Math" w:hAnsi="Cambria Math" w:cs="Helvetica"/>
                  <w:i/>
                  <w:iCs/>
                </w:rPr>
              </w:del>
            </m:ctrlPr>
          </m:accPr>
          <m:e>
            <m:r>
              <w:del w:id="1338" w:author="KJ Chow" w:date="2021-05-14T01:07:00Z">
                <w:rPr>
                  <w:rFonts w:ascii="Cambria Math" w:hAnsi="Cambria Math" w:cs="Helvetica"/>
                  <w:rPrChange w:id="1339" w:author="KJ Chow" w:date="2021-05-14T01:08:00Z">
                    <w:rPr>
                      <w:rFonts w:ascii="Cambria Math" w:hAnsi="Cambria Math" w:cs="Helvetica"/>
                    </w:rPr>
                  </w:rPrChange>
                </w:rPr>
                <m:t>W</m:t>
              </w:del>
            </m:r>
          </m:e>
        </m:acc>
      </m:oMath>
      <w:del w:id="1340" w:author="KJ Chow" w:date="2021-05-14T01:07:00Z">
        <w:r w:rsidR="009578F3" w:rsidRPr="00131DAA" w:rsidDel="008B397E">
          <w:rPr>
            <w:rFonts w:ascii="Helvetica" w:eastAsiaTheme="minorEastAsia" w:hAnsi="Helvetica" w:cs="Helvetica"/>
            <w:iCs/>
          </w:rPr>
          <w:delText xml:space="preserve"> </w:delText>
        </w:r>
        <w:r w:rsidR="00247699" w:rsidRPr="00131DAA" w:rsidDel="008B397E">
          <w:rPr>
            <w:rFonts w:ascii="Helvetica" w:eastAsiaTheme="minorEastAsia" w:hAnsi="Helvetica" w:cs="Helvetica"/>
            <w:iCs/>
          </w:rPr>
          <w:delText>will cancel out with the constant term outside the integral</w:delText>
        </w:r>
        <w:r w:rsidR="009578F3" w:rsidRPr="00131DAA" w:rsidDel="008B397E">
          <w:rPr>
            <w:rFonts w:ascii="Helvetica" w:eastAsiaTheme="minorEastAsia" w:hAnsi="Helvetica" w:cs="Helvetica"/>
            <w:iCs/>
          </w:rPr>
          <w:delText>. Ultimately, this</w:delText>
        </w:r>
        <w:r w:rsidR="00247699" w:rsidRPr="00131DAA" w:rsidDel="008B397E">
          <w:rPr>
            <w:rFonts w:ascii="Helvetica" w:eastAsiaTheme="minorEastAsia" w:hAnsi="Helvetica" w:cs="Helvetica"/>
            <w:iCs/>
          </w:rPr>
          <w:delText xml:space="preserve"> </w:delText>
        </w:r>
        <w:r w:rsidR="009578F3" w:rsidRPr="00131DAA" w:rsidDel="008B397E">
          <w:rPr>
            <w:rFonts w:ascii="Helvetica" w:eastAsiaTheme="minorEastAsia" w:hAnsi="Helvetica" w:cs="Helvetica"/>
            <w:iCs/>
          </w:rPr>
          <w:delText>leaves the expression</w:delText>
        </w:r>
        <w:r w:rsidR="00247699" w:rsidRPr="00131DAA" w:rsidDel="008B397E">
          <w:rPr>
            <w:rFonts w:ascii="Helvetica" w:eastAsiaTheme="minorEastAsia" w:hAnsi="Helvetica" w:cs="Helvetica"/>
            <w:iCs/>
          </w:rPr>
          <w:delText xml:space="preserve"> with </w:delText>
        </w:r>
        <w:r w:rsidR="009578F3" w:rsidRPr="00131DAA" w:rsidDel="008B397E">
          <w:rPr>
            <w:rFonts w:ascii="Helvetica" w:eastAsiaTheme="minorEastAsia" w:hAnsi="Helvetica" w:cs="Helvetica"/>
            <w:iCs/>
          </w:rPr>
          <w:delText xml:space="preserve">just </w:delText>
        </w:r>
      </w:del>
      <m:oMath>
        <m:sSub>
          <m:sSubPr>
            <m:ctrlPr>
              <w:del w:id="1341" w:author="KJ Chow" w:date="2021-05-14T01:07:00Z">
                <w:rPr>
                  <w:rFonts w:ascii="Cambria Math" w:hAnsi="Cambria Math" w:cs="Helvetica"/>
                  <w:i/>
                  <w:iCs/>
                </w:rPr>
              </w:del>
            </m:ctrlPr>
          </m:sSubPr>
          <m:e>
            <m:acc>
              <m:accPr>
                <m:chr m:val="̅"/>
                <m:ctrlPr>
                  <w:del w:id="1342" w:author="KJ Chow" w:date="2021-05-14T01:07:00Z">
                    <w:rPr>
                      <w:rFonts w:ascii="Cambria Math" w:hAnsi="Cambria Math" w:cs="Helvetica"/>
                      <w:i/>
                      <w:iCs/>
                    </w:rPr>
                  </w:del>
                </m:ctrlPr>
              </m:accPr>
              <m:e>
                <m:r>
                  <w:del w:id="1343" w:author="KJ Chow" w:date="2021-05-14T01:07:00Z">
                    <w:rPr>
                      <w:rFonts w:ascii="Cambria Math" w:hAnsi="Cambria Math" w:cs="Helvetica"/>
                      <w:rPrChange w:id="1344" w:author="KJ Chow" w:date="2021-05-14T01:08:00Z">
                        <w:rPr>
                          <w:rFonts w:ascii="Cambria Math" w:hAnsi="Cambria Math" w:cs="Helvetica"/>
                        </w:rPr>
                      </w:rPrChange>
                    </w:rPr>
                    <m:t>v</m:t>
                  </w:del>
                </m:r>
              </m:e>
            </m:acc>
          </m:e>
          <m:sub>
            <m:r>
              <w:del w:id="1345" w:author="KJ Chow" w:date="2021-05-14T01:07:00Z">
                <w:rPr>
                  <w:rFonts w:ascii="Cambria Math" w:hAnsi="Cambria Math" w:cs="Helvetica"/>
                  <w:rPrChange w:id="1346" w:author="KJ Chow" w:date="2021-05-14T01:08:00Z">
                    <w:rPr>
                      <w:rFonts w:ascii="Cambria Math" w:hAnsi="Cambria Math" w:cs="Helvetica"/>
                    </w:rPr>
                  </w:rPrChange>
                </w:rPr>
                <m:t>θ</m:t>
              </w:del>
            </m:r>
          </m:sub>
        </m:sSub>
        <m:r>
          <w:del w:id="1347" w:author="KJ Chow" w:date="2021-05-14T01:07:00Z">
            <w:rPr>
              <w:rFonts w:ascii="Cambria Math" w:hAnsi="Cambria Math" w:cs="Helvetica"/>
              <w:rPrChange w:id="1348" w:author="KJ Chow" w:date="2021-05-14T01:08:00Z">
                <w:rPr>
                  <w:rFonts w:ascii="Cambria Math" w:hAnsi="Cambria Math" w:cs="Helvetica"/>
                </w:rPr>
              </w:rPrChange>
            </w:rPr>
            <m:t>=</m:t>
          </w:del>
        </m:r>
        <m:sSub>
          <m:sSubPr>
            <m:ctrlPr>
              <w:del w:id="1349" w:author="KJ Chow" w:date="2021-05-14T01:07:00Z">
                <w:rPr>
                  <w:rFonts w:ascii="Cambria Math" w:hAnsi="Cambria Math" w:cs="Helvetica"/>
                  <w:i/>
                  <w:iCs/>
                </w:rPr>
              </w:del>
            </m:ctrlPr>
          </m:sSubPr>
          <m:e>
            <m:r>
              <w:del w:id="1350" w:author="KJ Chow" w:date="2021-05-14T01:07:00Z">
                <w:rPr>
                  <w:rFonts w:ascii="Cambria Math" w:hAnsi="Cambria Math" w:cs="Helvetica"/>
                  <w:rPrChange w:id="1351" w:author="KJ Chow" w:date="2021-05-14T01:08:00Z">
                    <w:rPr>
                      <w:rFonts w:ascii="Cambria Math" w:hAnsi="Cambria Math" w:cs="Helvetica"/>
                    </w:rPr>
                  </w:rPrChange>
                </w:rPr>
                <m:t>v</m:t>
              </w:del>
            </m:r>
          </m:e>
          <m:sub>
            <m:r>
              <w:del w:id="1352" w:author="KJ Chow" w:date="2021-05-14T01:07:00Z">
                <m:rPr>
                  <m:sty m:val="p"/>
                </m:rPr>
                <w:rPr>
                  <w:rFonts w:ascii="Cambria Math" w:hAnsi="Cambria Math" w:cs="Helvetica"/>
                  <w:rPrChange w:id="1353" w:author="KJ Chow" w:date="2021-05-14T01:08:00Z">
                    <w:rPr>
                      <w:rFonts w:ascii="Cambria Math" w:hAnsi="Cambria Math" w:cs="Helvetica"/>
                    </w:rPr>
                  </w:rPrChange>
                </w:rPr>
                <m:t>θ</m:t>
              </w:del>
            </m:r>
          </m:sub>
        </m:sSub>
        <m:r>
          <w:del w:id="1354" w:author="KJ Chow" w:date="2021-05-14T01:07:00Z">
            <w:rPr>
              <w:rFonts w:ascii="Cambria Math" w:hAnsi="Cambria Math" w:cs="Helvetica"/>
              <w:rPrChange w:id="1355" w:author="KJ Chow" w:date="2021-05-14T01:08:00Z">
                <w:rPr>
                  <w:rFonts w:ascii="Cambria Math" w:hAnsi="Cambria Math" w:cs="Helvetica"/>
                </w:rPr>
              </w:rPrChange>
            </w:rPr>
            <m:t>-</m:t>
          </w:del>
        </m:r>
        <m:r>
          <w:del w:id="1356" w:author="KJ Chow" w:date="2021-05-14T01:07:00Z">
            <m:rPr>
              <m:sty m:val="p"/>
            </m:rPr>
            <w:rPr>
              <w:rFonts w:ascii="Cambria Math" w:hAnsi="Cambria Math" w:cs="Helvetica"/>
              <w:rPrChange w:id="1357" w:author="KJ Chow" w:date="2021-05-14T01:08:00Z">
                <w:rPr>
                  <w:rFonts w:ascii="Cambria Math" w:hAnsi="Cambria Math" w:cs="Helvetica"/>
                </w:rPr>
              </w:rPrChange>
            </w:rPr>
            <m:t>ωr</m:t>
          </w:del>
        </m:r>
      </m:oMath>
      <w:del w:id="1358" w:author="KJ Chow" w:date="2021-05-14T01:07:00Z">
        <w:r w:rsidR="00247699" w:rsidRPr="00131DAA" w:rsidDel="008B397E">
          <w:rPr>
            <w:rFonts w:ascii="Helvetica" w:eastAsiaTheme="minorEastAsia" w:hAnsi="Helvetica" w:cs="Helvetica"/>
            <w:iCs/>
          </w:rPr>
          <w:delText xml:space="preserve">, </w:delText>
        </w:r>
        <w:r w:rsidR="009578F3" w:rsidRPr="00131DAA" w:rsidDel="008B397E">
          <w:rPr>
            <w:rFonts w:ascii="Helvetica" w:eastAsiaTheme="minorEastAsia" w:hAnsi="Helvetica" w:cs="Helvetica"/>
            <w:iCs/>
          </w:rPr>
          <w:delText>that</w:delText>
        </w:r>
        <w:r w:rsidR="00247699" w:rsidRPr="00131DAA" w:rsidDel="008B397E">
          <w:rPr>
            <w:rFonts w:ascii="Helvetica" w:eastAsiaTheme="minorEastAsia" w:hAnsi="Helvetica" w:cs="Helvetica"/>
            <w:iCs/>
          </w:rPr>
          <w:delText xml:space="preserve"> consists a negative RPM dependent term and thus, explaining the linear profile above.</w:delText>
        </w:r>
      </w:del>
    </w:p>
    <w:p w14:paraId="353BE321" w14:textId="29DDF67F" w:rsidR="00596986" w:rsidRPr="00131DAA" w:rsidRDefault="00596986" w:rsidP="00EB5702">
      <w:pPr>
        <w:spacing w:after="160" w:line="259" w:lineRule="auto"/>
        <w:rPr>
          <w:rFonts w:ascii="Helvetica" w:eastAsiaTheme="majorEastAsia" w:hAnsi="Helvetica" w:cs="Helvetica"/>
          <w:b/>
          <w:bCs/>
          <w:sz w:val="24"/>
          <w:szCs w:val="24"/>
          <w:u w:val="single"/>
        </w:rPr>
      </w:pPr>
      <w:r w:rsidRPr="00131DAA">
        <w:rPr>
          <w:rFonts w:ascii="Helvetica" w:hAnsi="Helvetica" w:cs="Helvetica"/>
          <w:b/>
          <w:bCs/>
          <w:u w:val="single"/>
        </w:rPr>
        <w:t>Maximum Power Formulation</w:t>
      </w:r>
    </w:p>
    <w:p w14:paraId="3B5F3A52" w14:textId="7CAB5A21" w:rsidR="00596986" w:rsidRPr="00131DAA" w:rsidRDefault="00596986" w:rsidP="006B5084">
      <w:pPr>
        <w:spacing w:after="0"/>
        <w:jc w:val="both"/>
        <w:rPr>
          <w:rFonts w:ascii="Helvetica" w:hAnsi="Helvetica" w:cs="Helvetica"/>
        </w:rPr>
      </w:pPr>
      <w:r w:rsidRPr="00131DAA">
        <w:rPr>
          <w:rFonts w:ascii="Helvetica" w:hAnsi="Helvetica" w:cs="Helvetica"/>
        </w:rPr>
        <w:t>Having the linear relation in place, we can then fit in the following equation to the plots:</w:t>
      </w:r>
    </w:p>
    <w:p w14:paraId="0A9CCBB4" w14:textId="3BC49728" w:rsidR="00596986" w:rsidRPr="00131DAA" w:rsidRDefault="0017683C">
      <w:pPr>
        <w:spacing w:after="0"/>
        <w:jc w:val="both"/>
        <w:rPr>
          <w:rFonts w:ascii="Helvetica" w:eastAsiaTheme="minorEastAsia" w:hAnsi="Helvetica" w:cs="Helvetica"/>
          <w:i/>
        </w:rPr>
        <w:pPrChange w:id="1359" w:author="KJ Chow" w:date="2021-05-14T00:47:00Z">
          <w:pPr>
            <w:jc w:val="both"/>
          </w:pPr>
        </w:pPrChange>
      </w:pPr>
      <m:oMathPara>
        <m:oMath>
          <m:r>
            <w:del w:id="1360" w:author="KJ Chow" w:date="2021-05-14T00:47:00Z">
              <w:rPr>
                <w:rFonts w:ascii="Cambria Math" w:hAnsi="Cambria Math" w:cs="Helvetica"/>
                <w:rPrChange w:id="1361" w:author="KJ Chow" w:date="2021-05-14T01:08:00Z">
                  <w:rPr>
                    <w:rFonts w:ascii="Cambria Math" w:hAnsi="Cambria Math" w:cs="Helvetica"/>
                  </w:rPr>
                </w:rPrChange>
              </w:rPr>
              <m:t>y</m:t>
            </w:del>
          </m:r>
          <m:r>
            <w:ins w:id="1362" w:author="KJ Chow" w:date="2021-05-14T00:47:00Z">
              <w:rPr>
                <w:rFonts w:ascii="Cambria Math" w:hAnsi="Cambria Math" w:cs="Helvetica"/>
                <w:rPrChange w:id="1363" w:author="KJ Chow" w:date="2021-05-14T01:08:00Z">
                  <w:rPr>
                    <w:rFonts w:ascii="Cambria Math" w:hAnsi="Cambria Math" w:cs="Helvetica"/>
                  </w:rPr>
                </w:rPrChange>
              </w:rPr>
              <m:t>T</m:t>
            </w:ins>
          </m:r>
          <m:r>
            <w:rPr>
              <w:rFonts w:ascii="Cambria Math" w:hAnsi="Cambria Math" w:cs="Helvetica"/>
              <w:rPrChange w:id="1364" w:author="KJ Chow" w:date="2021-05-14T01:08:00Z">
                <w:rPr>
                  <w:rFonts w:ascii="Cambria Math" w:hAnsi="Cambria Math" w:cs="Helvetica"/>
                </w:rPr>
              </w:rPrChange>
            </w:rPr>
            <m:t>=m</m:t>
          </m:r>
          <m:r>
            <w:del w:id="1365" w:author="KJ Chow" w:date="2021-05-14T00:47:00Z">
              <w:rPr>
                <w:rFonts w:ascii="Cambria Math" w:hAnsi="Cambria Math" w:cs="Helvetica"/>
                <w:rPrChange w:id="1366" w:author="KJ Chow" w:date="2021-05-14T01:08:00Z">
                  <w:rPr>
                    <w:rFonts w:ascii="Cambria Math" w:hAnsi="Cambria Math" w:cs="Helvetica"/>
                  </w:rPr>
                </w:rPrChange>
              </w:rPr>
              <m:t>x</m:t>
            </w:del>
          </m:r>
          <m:r>
            <w:ins w:id="1367" w:author="KJ Chow" w:date="2021-05-14T00:47:00Z">
              <w:rPr>
                <w:rFonts w:ascii="Cambria Math" w:hAnsi="Cambria Math" w:cs="Helvetica"/>
                <w:rPrChange w:id="1368" w:author="KJ Chow" w:date="2021-05-14T01:08:00Z">
                  <w:rPr>
                    <w:rFonts w:ascii="Cambria Math" w:hAnsi="Cambria Math" w:cs="Helvetica"/>
                  </w:rPr>
                </w:rPrChange>
              </w:rPr>
              <m:t>(RPM)</m:t>
            </w:ins>
          </m:r>
          <m:r>
            <w:rPr>
              <w:rFonts w:ascii="Cambria Math" w:hAnsi="Cambria Math" w:cs="Helvetica"/>
              <w:rPrChange w:id="1369" w:author="KJ Chow" w:date="2021-05-14T01:08:00Z">
                <w:rPr>
                  <w:rFonts w:ascii="Cambria Math" w:hAnsi="Cambria Math" w:cs="Helvetica"/>
                </w:rPr>
              </w:rPrChange>
            </w:rPr>
            <m:t>+c</m:t>
          </m:r>
        </m:oMath>
      </m:oMathPara>
    </w:p>
    <w:p w14:paraId="2BF9B37F" w14:textId="57CA0565" w:rsidR="00596986" w:rsidRPr="00131DAA" w:rsidRDefault="00596986" w:rsidP="006B5084">
      <w:pPr>
        <w:spacing w:after="0"/>
        <w:jc w:val="both"/>
        <w:rPr>
          <w:rFonts w:ascii="Helvetica" w:hAnsi="Helvetica" w:cs="Helvetica"/>
          <w:iCs/>
        </w:rPr>
      </w:pPr>
      <w:r w:rsidRPr="00131DAA">
        <w:rPr>
          <w:rFonts w:ascii="Helvetica" w:hAnsi="Helvetica" w:cs="Helvetica"/>
          <w:iCs/>
        </w:rPr>
        <w:t xml:space="preserve">where </w:t>
      </w:r>
      <w:r w:rsidRPr="00131DAA">
        <w:rPr>
          <w:rFonts w:ascii="Helvetica" w:hAnsi="Helvetica" w:cs="Helvetica"/>
          <w:i/>
        </w:rPr>
        <w:t>m</w:t>
      </w:r>
      <w:r w:rsidRPr="00131DAA">
        <w:rPr>
          <w:rFonts w:ascii="Helvetica" w:hAnsi="Helvetica" w:cs="Helvetica"/>
          <w:iCs/>
        </w:rPr>
        <w:t xml:space="preserve"> and </w:t>
      </w:r>
      <w:r w:rsidRPr="00131DAA">
        <w:rPr>
          <w:rFonts w:ascii="Helvetica" w:hAnsi="Helvetica" w:cs="Helvetica"/>
          <w:i/>
        </w:rPr>
        <w:t>c</w:t>
      </w:r>
      <w:r w:rsidRPr="00131DAA">
        <w:rPr>
          <w:rFonts w:ascii="Helvetica" w:hAnsi="Helvetica" w:cs="Helvetica"/>
          <w:iCs/>
        </w:rPr>
        <w:t xml:space="preserve"> are the gradients and y-intercept which can be determined using any two simulation points in the above incidents. The maximum power can finally be derived using the steps as shown below:</w:t>
      </w:r>
    </w:p>
    <w:p w14:paraId="4FE58B2F" w14:textId="7C27121B" w:rsidR="004D2918" w:rsidRPr="00131DAA" w:rsidRDefault="0098702B" w:rsidP="006B5084">
      <w:pPr>
        <w:spacing w:after="0"/>
        <w:jc w:val="both"/>
        <w:rPr>
          <w:ins w:id="1370" w:author="KJ Chow" w:date="2021-05-14T00:52:00Z"/>
          <w:rFonts w:ascii="Helvetica" w:eastAsiaTheme="minorEastAsia" w:hAnsi="Helvetica" w:cs="Helvetica"/>
        </w:rPr>
      </w:pPr>
      <m:oMathPara>
        <m:oMath>
          <m:sSub>
            <m:sSubPr>
              <m:ctrlPr>
                <w:ins w:id="1371" w:author="KJ Chow" w:date="2021-05-14T00:50:00Z">
                  <w:rPr>
                    <w:rFonts w:ascii="Cambria Math" w:hAnsi="Cambria Math" w:cs="Helvetica"/>
                    <w:i/>
                  </w:rPr>
                </w:ins>
              </m:ctrlPr>
            </m:sSubPr>
            <m:e>
              <m:r>
                <w:ins w:id="1372" w:author="KJ Chow" w:date="2021-05-14T00:50:00Z">
                  <w:rPr>
                    <w:rFonts w:ascii="Cambria Math" w:hAnsi="Cambria Math" w:cs="Helvetica"/>
                    <w:rPrChange w:id="1373" w:author="KJ Chow" w:date="2021-05-14T01:08:00Z">
                      <w:rPr>
                        <w:rFonts w:ascii="Cambria Math" w:hAnsi="Cambria Math" w:cs="Helvetica"/>
                      </w:rPr>
                    </w:rPrChange>
                  </w:rPr>
                  <m:t>P</m:t>
                </w:ins>
              </m:r>
            </m:e>
            <m:sub>
              <m:r>
                <w:ins w:id="1374" w:author="KJ Chow" w:date="2021-05-14T00:50:00Z">
                  <w:rPr>
                    <w:rFonts w:ascii="Cambria Math" w:hAnsi="Cambria Math" w:cs="Helvetica"/>
                    <w:rPrChange w:id="1375" w:author="KJ Chow" w:date="2021-05-14T01:08:00Z">
                      <w:rPr>
                        <w:rFonts w:ascii="Cambria Math" w:hAnsi="Cambria Math" w:cs="Helvetica"/>
                      </w:rPr>
                    </w:rPrChange>
                  </w:rPr>
                  <m:t>total</m:t>
                </w:ins>
              </m:r>
            </m:sub>
          </m:sSub>
          <m:r>
            <w:del w:id="1376" w:author="KJ Chow" w:date="2021-05-14T00:50:00Z">
              <w:rPr>
                <w:rFonts w:ascii="Cambria Math" w:hAnsi="Cambria Math" w:cs="Helvetica"/>
                <w:rPrChange w:id="1377" w:author="KJ Chow" w:date="2021-05-14T01:08:00Z">
                  <w:rPr>
                    <w:rFonts w:ascii="Cambria Math" w:hAnsi="Cambria Math" w:cs="Helvetica"/>
                  </w:rPr>
                </w:rPrChange>
              </w:rPr>
              <m:t>P</m:t>
            </w:del>
          </m:r>
          <m:r>
            <w:rPr>
              <w:rFonts w:ascii="Cambria Math" w:hAnsi="Cambria Math" w:cs="Helvetica"/>
              <w:rPrChange w:id="1378" w:author="KJ Chow" w:date="2021-05-14T01:08:00Z">
                <w:rPr>
                  <w:rFonts w:ascii="Cambria Math" w:hAnsi="Cambria Math" w:cs="Helvetica"/>
                </w:rPr>
              </w:rPrChange>
            </w:rPr>
            <m:t>=</m:t>
          </m:r>
          <m:r>
            <w:del w:id="1379" w:author="KJ Chow" w:date="2021-05-14T00:47:00Z">
              <w:rPr>
                <w:rFonts w:ascii="Cambria Math" w:hAnsi="Cambria Math" w:cs="Helvetica"/>
                <w:rPrChange w:id="1380" w:author="KJ Chow" w:date="2021-05-14T01:08:00Z">
                  <w:rPr>
                    <w:rFonts w:ascii="Cambria Math" w:hAnsi="Cambria Math" w:cs="Helvetica"/>
                  </w:rPr>
                </w:rPrChange>
              </w:rPr>
              <m:t>y</m:t>
            </w:del>
          </m:r>
          <m:r>
            <w:ins w:id="1381" w:author="KJ Chow" w:date="2021-05-14T00:48:00Z">
              <w:rPr>
                <w:rFonts w:ascii="Cambria Math" w:hAnsi="Cambria Math" w:cs="Helvetica"/>
                <w:rPrChange w:id="1382" w:author="KJ Chow" w:date="2021-05-14T01:08:00Z">
                  <w:rPr>
                    <w:rFonts w:ascii="Cambria Math" w:hAnsi="Cambria Math" w:cs="Helvetica"/>
                  </w:rPr>
                </w:rPrChange>
              </w:rPr>
              <m:t>T</m:t>
            </w:ins>
          </m:r>
          <m:r>
            <w:ins w:id="1383" w:author="KJ Chow" w:date="2021-05-14T00:50:00Z">
              <w:rPr>
                <w:rFonts w:ascii="Cambria Math" w:hAnsi="Cambria Math" w:cs="Helvetica"/>
                <w:color w:val="202124"/>
                <w:sz w:val="21"/>
                <w:szCs w:val="21"/>
                <w:shd w:val="clear" w:color="auto" w:fill="FFFFFF"/>
                <w:rPrChange w:id="1384" w:author="KJ Chow" w:date="2021-05-14T01:08:00Z">
                  <w:rPr>
                    <w:rFonts w:ascii="Cambria Math" w:hAnsi="Cambria Math" w:cs="Arial"/>
                    <w:color w:val="202124"/>
                    <w:sz w:val="21"/>
                    <w:szCs w:val="21"/>
                    <w:shd w:val="clear" w:color="auto" w:fill="FFFFFF"/>
                  </w:rPr>
                </w:rPrChange>
              </w:rPr>
              <m:t>*</m:t>
            </w:ins>
          </m:r>
          <m:r>
            <w:ins w:id="1385" w:author="KJ Chow" w:date="2021-05-14T00:48:00Z">
              <w:rPr>
                <w:rFonts w:ascii="Cambria Math" w:hAnsi="Cambria Math" w:cs="Helvetica"/>
                <w:rPrChange w:id="1386" w:author="KJ Chow" w:date="2021-05-14T01:08:00Z">
                  <w:rPr>
                    <w:rFonts w:ascii="Cambria Math" w:hAnsi="Cambria Math" w:cs="Helvetica"/>
                  </w:rPr>
                </w:rPrChange>
              </w:rPr>
              <m:t>RPM</m:t>
            </w:ins>
          </m:r>
          <m:r>
            <w:del w:id="1387" w:author="KJ Chow" w:date="2021-05-14T00:48:00Z">
              <w:rPr>
                <w:rFonts w:ascii="Cambria Math" w:hAnsi="Cambria Math" w:cs="Helvetica"/>
                <w:rPrChange w:id="1388" w:author="KJ Chow" w:date="2021-05-14T01:08:00Z">
                  <w:rPr>
                    <w:rFonts w:ascii="Cambria Math" w:hAnsi="Cambria Math" w:cs="Helvetica"/>
                  </w:rPr>
                </w:rPrChange>
              </w:rPr>
              <m:t>x</m:t>
            </w:del>
          </m:r>
          <m:r>
            <w:ins w:id="1389" w:author="KJ Chow" w:date="2021-05-14T00:50:00Z">
              <m:rPr>
                <m:sty m:val="p"/>
              </m:rPr>
              <w:rPr>
                <w:rFonts w:ascii="Cambria Math" w:hAnsi="Cambria Math" w:cs="Helvetica"/>
                <w:rPrChange w:id="1390" w:author="KJ Chow" w:date="2021-05-14T01:08:00Z">
                  <w:rPr>
                    <w:rFonts w:ascii="Cambria Math" w:hAnsi="Cambria Math" w:cs="Helvetica"/>
                  </w:rPr>
                </w:rPrChange>
              </w:rPr>
              <w:br/>
            </w:ins>
          </m:r>
        </m:oMath>
        <m:oMath>
          <m:r>
            <w:del w:id="1391" w:author="KJ Chow" w:date="2021-05-14T00:50:00Z">
              <m:rPr>
                <m:sty m:val="p"/>
              </m:rPr>
              <w:rPr>
                <w:rFonts w:ascii="Cambria Math" w:hAnsi="Cambria Math" w:cs="Helvetica"/>
                <w:rPrChange w:id="1392" w:author="KJ Chow" w:date="2021-05-14T01:08:00Z">
                  <w:rPr>
                    <w:rFonts w:ascii="Cambria Math" w:hAnsi="Cambria Math" w:cs="Helvetica"/>
                  </w:rPr>
                </w:rPrChange>
              </w:rPr>
              <w:br/>
            </w:del>
          </m:r>
        </m:oMath>
        <m:oMath>
          <m:f>
            <m:fPr>
              <m:ctrlPr>
                <w:rPr>
                  <w:rFonts w:ascii="Cambria Math" w:hAnsi="Cambria Math" w:cs="Helvetica"/>
                  <w:i/>
                </w:rPr>
              </m:ctrlPr>
            </m:fPr>
            <m:num>
              <m:r>
                <w:rPr>
                  <w:rFonts w:ascii="Cambria Math" w:hAnsi="Cambria Math" w:cs="Helvetica"/>
                  <w:rPrChange w:id="1393" w:author="KJ Chow" w:date="2021-05-14T01:08:00Z">
                    <w:rPr>
                      <w:rFonts w:ascii="Cambria Math" w:hAnsi="Cambria Math" w:cs="Helvetica"/>
                    </w:rPr>
                  </w:rPrChange>
                </w:rPr>
                <m:t>d</m:t>
              </m:r>
              <m:r>
                <w:ins w:id="1394" w:author="KJ Chow" w:date="2021-05-14T00:51:00Z">
                  <w:rPr>
                    <w:rFonts w:ascii="Cambria Math" w:hAnsi="Cambria Math" w:cs="Helvetica"/>
                    <w:rPrChange w:id="1395" w:author="KJ Chow" w:date="2021-05-14T01:08:00Z">
                      <w:rPr>
                        <w:rFonts w:ascii="Cambria Math" w:hAnsi="Cambria Math" w:cs="Helvetica"/>
                      </w:rPr>
                    </w:rPrChange>
                  </w:rPr>
                  <m:t>(</m:t>
                </w:ins>
              </m:r>
              <m:sSub>
                <m:sSubPr>
                  <m:ctrlPr>
                    <w:ins w:id="1396" w:author="KJ Chow" w:date="2021-05-14T00:50:00Z">
                      <w:rPr>
                        <w:rFonts w:ascii="Cambria Math" w:hAnsi="Cambria Math" w:cs="Helvetica"/>
                        <w:i/>
                      </w:rPr>
                    </w:ins>
                  </m:ctrlPr>
                </m:sSubPr>
                <m:e>
                  <m:r>
                    <w:ins w:id="1397" w:author="KJ Chow" w:date="2021-05-14T00:50:00Z">
                      <w:rPr>
                        <w:rFonts w:ascii="Cambria Math" w:hAnsi="Cambria Math" w:cs="Helvetica"/>
                        <w:rPrChange w:id="1398" w:author="KJ Chow" w:date="2021-05-14T01:08:00Z">
                          <w:rPr>
                            <w:rFonts w:ascii="Cambria Math" w:hAnsi="Cambria Math" w:cs="Helvetica"/>
                          </w:rPr>
                        </w:rPrChange>
                      </w:rPr>
                      <m:t>P</m:t>
                    </w:ins>
                  </m:r>
                </m:e>
                <m:sub>
                  <m:r>
                    <w:ins w:id="1399" w:author="KJ Chow" w:date="2021-05-14T00:50:00Z">
                      <w:rPr>
                        <w:rFonts w:ascii="Cambria Math" w:hAnsi="Cambria Math" w:cs="Helvetica"/>
                        <w:rPrChange w:id="1400" w:author="KJ Chow" w:date="2021-05-14T01:08:00Z">
                          <w:rPr>
                            <w:rFonts w:ascii="Cambria Math" w:hAnsi="Cambria Math" w:cs="Helvetica"/>
                          </w:rPr>
                        </w:rPrChange>
                      </w:rPr>
                      <m:t>total</m:t>
                    </w:ins>
                  </m:r>
                </m:sub>
              </m:sSub>
              <m:r>
                <w:ins w:id="1401" w:author="KJ Chow" w:date="2021-05-14T00:51:00Z">
                  <w:rPr>
                    <w:rFonts w:ascii="Cambria Math" w:hAnsi="Cambria Math" w:cs="Helvetica"/>
                    <w:rPrChange w:id="1402" w:author="KJ Chow" w:date="2021-05-14T01:08:00Z">
                      <w:rPr>
                        <w:rFonts w:ascii="Cambria Math" w:hAnsi="Cambria Math" w:cs="Helvetica"/>
                      </w:rPr>
                    </w:rPrChange>
                  </w:rPr>
                  <m:t>)</m:t>
                </w:ins>
              </m:r>
              <m:r>
                <w:del w:id="1403" w:author="KJ Chow" w:date="2021-05-14T00:50:00Z">
                  <w:rPr>
                    <w:rFonts w:ascii="Cambria Math" w:hAnsi="Cambria Math" w:cs="Helvetica"/>
                    <w:rPrChange w:id="1404" w:author="KJ Chow" w:date="2021-05-14T01:08:00Z">
                      <w:rPr>
                        <w:rFonts w:ascii="Cambria Math" w:hAnsi="Cambria Math" w:cs="Helvetica"/>
                      </w:rPr>
                    </w:rPrChange>
                  </w:rPr>
                  <m:t>P</m:t>
                </w:del>
              </m:r>
            </m:num>
            <m:den>
              <m:r>
                <w:rPr>
                  <w:rFonts w:ascii="Cambria Math" w:hAnsi="Cambria Math" w:cs="Helvetica"/>
                  <w:rPrChange w:id="1405" w:author="KJ Chow" w:date="2021-05-14T01:08:00Z">
                    <w:rPr>
                      <w:rFonts w:ascii="Cambria Math" w:hAnsi="Cambria Math" w:cs="Helvetica"/>
                    </w:rPr>
                  </w:rPrChange>
                </w:rPr>
                <m:t>d</m:t>
              </m:r>
              <m:r>
                <w:del w:id="1406" w:author="KJ Chow" w:date="2021-05-14T00:50:00Z">
                  <w:rPr>
                    <w:rFonts w:ascii="Cambria Math" w:hAnsi="Cambria Math" w:cs="Helvetica"/>
                    <w:rPrChange w:id="1407" w:author="KJ Chow" w:date="2021-05-14T01:08:00Z">
                      <w:rPr>
                        <w:rFonts w:ascii="Cambria Math" w:hAnsi="Cambria Math" w:cs="Helvetica"/>
                      </w:rPr>
                    </w:rPrChange>
                  </w:rPr>
                  <m:t>x</m:t>
                </w:del>
              </m:r>
              <m:r>
                <w:ins w:id="1408" w:author="KJ Chow" w:date="2021-05-14T00:50:00Z">
                  <w:rPr>
                    <w:rFonts w:ascii="Cambria Math" w:hAnsi="Cambria Math" w:cs="Helvetica"/>
                    <w:rPrChange w:id="1409" w:author="KJ Chow" w:date="2021-05-14T01:08:00Z">
                      <w:rPr>
                        <w:rFonts w:ascii="Cambria Math" w:hAnsi="Cambria Math" w:cs="Helvetica"/>
                      </w:rPr>
                    </w:rPrChange>
                  </w:rPr>
                  <m:t>RPM</m:t>
                </w:ins>
              </m:r>
            </m:den>
          </m:f>
          <m:r>
            <w:rPr>
              <w:rFonts w:ascii="Cambria Math" w:hAnsi="Cambria Math" w:cs="Helvetica"/>
              <w:rPrChange w:id="1410" w:author="KJ Chow" w:date="2021-05-14T01:08:00Z">
                <w:rPr>
                  <w:rFonts w:ascii="Cambria Math" w:hAnsi="Cambria Math" w:cs="Helvetica"/>
                </w:rPr>
              </w:rPrChange>
            </w:rPr>
            <m:t>=</m:t>
          </m:r>
          <m:r>
            <w:rPr>
              <w:rFonts w:ascii="Cambria Math" w:eastAsiaTheme="minorEastAsia" w:hAnsi="Cambria Math" w:cs="Helvetica"/>
              <w:rPrChange w:id="1411" w:author="KJ Chow" w:date="2021-05-14T01:08:00Z">
                <w:rPr>
                  <w:rFonts w:ascii="Cambria Math" w:eastAsiaTheme="minorEastAsia" w:hAnsi="Cambria Math" w:cs="Helvetica"/>
                </w:rPr>
              </w:rPrChange>
            </w:rPr>
            <m:t>2m</m:t>
          </m:r>
          <m:r>
            <w:ins w:id="1412" w:author="KJ Chow" w:date="2021-05-14T00:51:00Z">
              <w:rPr>
                <w:rFonts w:ascii="Cambria Math" w:eastAsiaTheme="minorEastAsia" w:hAnsi="Cambria Math" w:cs="Helvetica"/>
                <w:rPrChange w:id="1413" w:author="KJ Chow" w:date="2021-05-14T01:08:00Z">
                  <w:rPr>
                    <w:rFonts w:ascii="Cambria Math" w:eastAsiaTheme="minorEastAsia" w:hAnsi="Cambria Math" w:cs="Helvetica"/>
                  </w:rPr>
                </w:rPrChange>
              </w:rPr>
              <m:t>(</m:t>
            </w:ins>
          </m:r>
          <m:r>
            <w:del w:id="1414" w:author="KJ Chow" w:date="2021-05-14T00:50:00Z">
              <w:rPr>
                <w:rFonts w:ascii="Cambria Math" w:eastAsiaTheme="minorEastAsia" w:hAnsi="Cambria Math" w:cs="Helvetica"/>
                <w:rPrChange w:id="1415" w:author="KJ Chow" w:date="2021-05-14T01:08:00Z">
                  <w:rPr>
                    <w:rFonts w:ascii="Cambria Math" w:eastAsiaTheme="minorEastAsia" w:hAnsi="Cambria Math" w:cs="Helvetica"/>
                  </w:rPr>
                </w:rPrChange>
              </w:rPr>
              <m:t>x</m:t>
            </w:del>
          </m:r>
          <m:r>
            <w:ins w:id="1416" w:author="KJ Chow" w:date="2021-05-14T00:51:00Z">
              <w:rPr>
                <w:rFonts w:ascii="Cambria Math" w:eastAsiaTheme="minorEastAsia" w:hAnsi="Cambria Math" w:cs="Helvetica"/>
                <w:rPrChange w:id="1417" w:author="KJ Chow" w:date="2021-05-14T01:08:00Z">
                  <w:rPr>
                    <w:rFonts w:ascii="Cambria Math" w:eastAsiaTheme="minorEastAsia" w:hAnsi="Cambria Math" w:cs="Helvetica"/>
                  </w:rPr>
                </w:rPrChange>
              </w:rPr>
              <m:t>RPM)</m:t>
            </w:ins>
          </m:r>
          <m:r>
            <w:rPr>
              <w:rFonts w:ascii="Cambria Math" w:eastAsiaTheme="minorEastAsia" w:hAnsi="Cambria Math" w:cs="Helvetica"/>
              <w:rPrChange w:id="1418" w:author="KJ Chow" w:date="2021-05-14T01:08:00Z">
                <w:rPr>
                  <w:rFonts w:ascii="Cambria Math" w:eastAsiaTheme="minorEastAsia" w:hAnsi="Cambria Math" w:cs="Helvetica"/>
                </w:rPr>
              </w:rPrChange>
            </w:rPr>
            <m:t>+c=0</m:t>
          </m:r>
          <m:r>
            <m:rPr>
              <m:sty m:val="p"/>
            </m:rPr>
            <w:rPr>
              <w:rFonts w:ascii="Cambria Math" w:eastAsiaTheme="minorEastAsia" w:hAnsi="Cambria Math" w:cs="Helvetica"/>
              <w:rPrChange w:id="1419" w:author="KJ Chow" w:date="2021-05-14T01:08:00Z">
                <w:rPr>
                  <w:rFonts w:ascii="Cambria Math" w:eastAsiaTheme="minorEastAsia" w:hAnsi="Cambria Math" w:cs="Helvetica"/>
                </w:rPr>
              </w:rPrChange>
            </w:rPr>
            <w:br/>
          </m:r>
        </m:oMath>
        <m:oMath>
          <m:r>
            <w:del w:id="1420" w:author="KJ Chow" w:date="2021-05-14T00:51:00Z">
              <w:rPr>
                <w:rFonts w:ascii="Cambria Math" w:hAnsi="Cambria Math" w:cs="Helvetica"/>
                <w:rPrChange w:id="1421" w:author="KJ Chow" w:date="2021-05-14T01:08:00Z">
                  <w:rPr>
                    <w:rFonts w:ascii="Cambria Math" w:hAnsi="Cambria Math" w:cs="Helvetica"/>
                  </w:rPr>
                </w:rPrChange>
              </w:rPr>
              <m:t>x</m:t>
            </w:del>
          </m:r>
          <m:r>
            <w:ins w:id="1422" w:author="KJ Chow" w:date="2021-05-14T00:51:00Z">
              <w:rPr>
                <w:rFonts w:ascii="Cambria Math" w:hAnsi="Cambria Math" w:cs="Helvetica"/>
                <w:rPrChange w:id="1423" w:author="KJ Chow" w:date="2021-05-14T01:08:00Z">
                  <w:rPr>
                    <w:rFonts w:ascii="Cambria Math" w:hAnsi="Cambria Math" w:cs="Helvetica"/>
                  </w:rPr>
                </w:rPrChange>
              </w:rPr>
              <m:t>RPM</m:t>
            </w:ins>
          </m:r>
          <m:r>
            <w:rPr>
              <w:rFonts w:ascii="Cambria Math" w:hAnsi="Cambria Math" w:cs="Helvetica"/>
              <w:rPrChange w:id="1424" w:author="KJ Chow" w:date="2021-05-14T01:08:00Z">
                <w:rPr>
                  <w:rFonts w:ascii="Cambria Math" w:hAnsi="Cambria Math" w:cs="Helvetica"/>
                </w:rPr>
              </w:rPrChange>
            </w:rPr>
            <m:t>=-</m:t>
          </m:r>
          <m:f>
            <m:fPr>
              <m:ctrlPr>
                <w:rPr>
                  <w:rFonts w:ascii="Cambria Math" w:hAnsi="Cambria Math" w:cs="Helvetica"/>
                  <w:i/>
                </w:rPr>
              </m:ctrlPr>
            </m:fPr>
            <m:num>
              <m:r>
                <w:rPr>
                  <w:rFonts w:ascii="Cambria Math" w:hAnsi="Cambria Math" w:cs="Helvetica"/>
                  <w:rPrChange w:id="1425" w:author="KJ Chow" w:date="2021-05-14T01:08:00Z">
                    <w:rPr>
                      <w:rFonts w:ascii="Cambria Math" w:hAnsi="Cambria Math" w:cs="Helvetica"/>
                    </w:rPr>
                  </w:rPrChange>
                </w:rPr>
                <m:t>c</m:t>
              </m:r>
            </m:num>
            <m:den>
              <m:r>
                <w:rPr>
                  <w:rFonts w:ascii="Cambria Math" w:hAnsi="Cambria Math" w:cs="Helvetica"/>
                  <w:rPrChange w:id="1426" w:author="KJ Chow" w:date="2021-05-14T01:08:00Z">
                    <w:rPr>
                      <w:rFonts w:ascii="Cambria Math" w:hAnsi="Cambria Math" w:cs="Helvetica"/>
                    </w:rPr>
                  </w:rPrChange>
                </w:rPr>
                <m:t>2m</m:t>
              </m:r>
            </m:den>
          </m:f>
          <m:r>
            <m:rPr>
              <m:sty m:val="p"/>
            </m:rPr>
            <w:rPr>
              <w:rFonts w:ascii="Cambria Math" w:hAnsi="Cambria Math" w:cs="Helvetica"/>
              <w:rPrChange w:id="1427" w:author="KJ Chow" w:date="2021-05-14T01:08:00Z">
                <w:rPr>
                  <w:rFonts w:ascii="Cambria Math" w:hAnsi="Cambria Math" w:cs="Helvetica"/>
                </w:rPr>
              </w:rPrChange>
            </w:rPr>
            <w:br/>
          </m:r>
        </m:oMath>
        <m:oMath>
          <m:sSub>
            <m:sSubPr>
              <m:ctrlPr>
                <w:rPr>
                  <w:rFonts w:ascii="Cambria Math" w:hAnsi="Cambria Math" w:cs="Helvetica"/>
                  <w:i/>
                </w:rPr>
              </m:ctrlPr>
            </m:sSubPr>
            <m:e>
              <m:r>
                <w:rPr>
                  <w:rFonts w:ascii="Cambria Math" w:hAnsi="Cambria Math" w:cs="Helvetica"/>
                  <w:rPrChange w:id="1428" w:author="KJ Chow" w:date="2021-05-14T01:08:00Z">
                    <w:rPr>
                      <w:rFonts w:ascii="Cambria Math" w:hAnsi="Cambria Math" w:cs="Helvetica"/>
                    </w:rPr>
                  </w:rPrChange>
                </w:rPr>
                <m:t>P</m:t>
              </m:r>
            </m:e>
            <m:sub>
              <m:r>
                <w:rPr>
                  <w:rFonts w:ascii="Cambria Math" w:hAnsi="Cambria Math" w:cs="Helvetica"/>
                  <w:rPrChange w:id="1429" w:author="KJ Chow" w:date="2021-05-14T01:08:00Z">
                    <w:rPr>
                      <w:rFonts w:ascii="Cambria Math" w:hAnsi="Cambria Math" w:cs="Helvetica"/>
                    </w:rPr>
                  </w:rPrChange>
                </w:rPr>
                <m:t>max</m:t>
              </m:r>
            </m:sub>
          </m:sSub>
          <m:r>
            <w:rPr>
              <w:rFonts w:ascii="Cambria Math" w:hAnsi="Cambria Math" w:cs="Helvetica"/>
              <w:rPrChange w:id="1430" w:author="KJ Chow" w:date="2021-05-14T01:08:00Z">
                <w:rPr>
                  <w:rFonts w:ascii="Cambria Math" w:hAnsi="Cambria Math" w:cs="Helvetica"/>
                </w:rPr>
              </w:rPrChange>
            </w:rPr>
            <m:t>=-</m:t>
          </m:r>
          <m:f>
            <m:fPr>
              <m:ctrlPr>
                <w:rPr>
                  <w:rFonts w:ascii="Cambria Math" w:hAnsi="Cambria Math" w:cs="Helvetica"/>
                  <w:i/>
                </w:rPr>
              </m:ctrlPr>
            </m:fPr>
            <m:num>
              <m:sSup>
                <m:sSupPr>
                  <m:ctrlPr>
                    <w:rPr>
                      <w:rFonts w:ascii="Cambria Math" w:hAnsi="Cambria Math" w:cs="Helvetica"/>
                      <w:i/>
                    </w:rPr>
                  </m:ctrlPr>
                </m:sSupPr>
                <m:e>
                  <m:r>
                    <w:rPr>
                      <w:rFonts w:ascii="Cambria Math" w:hAnsi="Cambria Math" w:cs="Helvetica"/>
                      <w:rPrChange w:id="1431" w:author="KJ Chow" w:date="2021-05-14T01:08:00Z">
                        <w:rPr>
                          <w:rFonts w:ascii="Cambria Math" w:hAnsi="Cambria Math" w:cs="Helvetica"/>
                        </w:rPr>
                      </w:rPrChange>
                    </w:rPr>
                    <m:t>c</m:t>
                  </m:r>
                </m:e>
                <m:sup>
                  <m:r>
                    <w:rPr>
                      <w:rFonts w:ascii="Cambria Math" w:hAnsi="Cambria Math" w:cs="Helvetica"/>
                      <w:rPrChange w:id="1432" w:author="KJ Chow" w:date="2021-05-14T01:08:00Z">
                        <w:rPr>
                          <w:rFonts w:ascii="Cambria Math" w:hAnsi="Cambria Math" w:cs="Helvetica"/>
                        </w:rPr>
                      </w:rPrChange>
                    </w:rPr>
                    <m:t>2</m:t>
                  </m:r>
                </m:sup>
              </m:sSup>
            </m:num>
            <m:den>
              <m:r>
                <w:rPr>
                  <w:rFonts w:ascii="Cambria Math" w:hAnsi="Cambria Math" w:cs="Helvetica"/>
                  <w:rPrChange w:id="1433" w:author="KJ Chow" w:date="2021-05-14T01:08:00Z">
                    <w:rPr>
                      <w:rFonts w:ascii="Cambria Math" w:hAnsi="Cambria Math" w:cs="Helvetica"/>
                    </w:rPr>
                  </w:rPrChange>
                </w:rPr>
                <m:t>4m</m:t>
              </m:r>
            </m:den>
          </m:f>
          <m:r>
            <w:ins w:id="1434" w:author="KJ Chow" w:date="2021-05-14T00:51:00Z">
              <m:rPr>
                <m:sty m:val="p"/>
              </m:rPr>
              <w:rPr>
                <w:rFonts w:ascii="Helvetica" w:eastAsiaTheme="minorEastAsia" w:hAnsi="Helvetica" w:cs="Helvetica"/>
                <w:rPrChange w:id="1435" w:author="KJ Chow" w:date="2021-05-14T01:08:00Z">
                  <w:rPr>
                    <w:rFonts w:ascii="Helvetica" w:eastAsiaTheme="minorEastAsia" w:hAnsi="Helvetica" w:cs="Helvetica"/>
                  </w:rPr>
                </w:rPrChange>
              </w:rPr>
              <w:br/>
            </w:ins>
          </m:r>
        </m:oMath>
      </m:oMathPara>
      <w:ins w:id="1436" w:author="KJ Chow" w:date="2021-05-14T00:51:00Z">
        <w:r w:rsidR="0017683C" w:rsidRPr="00131DAA">
          <w:rPr>
            <w:rFonts w:ascii="Helvetica" w:eastAsiaTheme="minorEastAsia" w:hAnsi="Helvetica" w:cs="Helvetica"/>
          </w:rPr>
          <w:t xml:space="preserve">where </w:t>
        </w:r>
      </w:ins>
      <m:oMath>
        <m:sSub>
          <m:sSubPr>
            <m:ctrlPr>
              <w:ins w:id="1437" w:author="KJ Chow" w:date="2021-05-14T00:51:00Z">
                <w:rPr>
                  <w:rFonts w:ascii="Cambria Math" w:hAnsi="Cambria Math" w:cs="Helvetica"/>
                  <w:i/>
                </w:rPr>
              </w:ins>
            </m:ctrlPr>
          </m:sSubPr>
          <m:e>
            <m:r>
              <w:ins w:id="1438" w:author="KJ Chow" w:date="2021-05-14T00:51:00Z">
                <w:rPr>
                  <w:rFonts w:ascii="Cambria Math" w:hAnsi="Cambria Math" w:cs="Helvetica"/>
                  <w:rPrChange w:id="1439" w:author="KJ Chow" w:date="2021-05-14T01:08:00Z">
                    <w:rPr>
                      <w:rFonts w:ascii="Cambria Math" w:hAnsi="Cambria Math" w:cs="Helvetica"/>
                    </w:rPr>
                  </w:rPrChange>
                </w:rPr>
                <m:t>P</m:t>
              </w:ins>
            </m:r>
          </m:e>
          <m:sub>
            <m:r>
              <w:ins w:id="1440" w:author="KJ Chow" w:date="2021-05-14T00:51:00Z">
                <w:rPr>
                  <w:rFonts w:ascii="Cambria Math" w:hAnsi="Cambria Math" w:cs="Helvetica"/>
                  <w:rPrChange w:id="1441" w:author="KJ Chow" w:date="2021-05-14T01:08:00Z">
                    <w:rPr>
                      <w:rFonts w:ascii="Cambria Math" w:hAnsi="Cambria Math" w:cs="Helvetica"/>
                    </w:rPr>
                  </w:rPrChange>
                </w:rPr>
                <m:t>max</m:t>
              </w:ins>
            </m:r>
          </m:sub>
        </m:sSub>
      </m:oMath>
      <w:ins w:id="1442" w:author="KJ Chow" w:date="2021-05-14T00:51:00Z">
        <w:r w:rsidR="0017683C" w:rsidRPr="00131DAA">
          <w:rPr>
            <w:rFonts w:ascii="Helvetica" w:eastAsiaTheme="minorEastAsia" w:hAnsi="Helvetica" w:cs="Helvetica"/>
          </w:rPr>
          <w:t xml:space="preserve"> is the ma</w:t>
        </w:r>
      </w:ins>
      <w:ins w:id="1443" w:author="KJ Chow" w:date="2021-05-14T00:52:00Z">
        <w:r w:rsidR="0017683C" w:rsidRPr="00131DAA">
          <w:rPr>
            <w:rFonts w:ascii="Helvetica" w:eastAsiaTheme="minorEastAsia" w:hAnsi="Helvetica" w:cs="Helvetica"/>
          </w:rPr>
          <w:t xml:space="preserve">ximum attainable total power </w:t>
        </w:r>
        <w:proofErr w:type="gramStart"/>
        <w:r w:rsidR="0017683C" w:rsidRPr="00131DAA">
          <w:rPr>
            <w:rFonts w:ascii="Helvetica" w:eastAsiaTheme="minorEastAsia" w:hAnsi="Helvetica" w:cs="Helvetica"/>
          </w:rPr>
          <w:t>output.</w:t>
        </w:r>
        <w:proofErr w:type="gramEnd"/>
      </w:ins>
    </w:p>
    <w:p w14:paraId="01EE9232" w14:textId="131618D8" w:rsidR="005D5BD0" w:rsidRPr="00131DAA" w:rsidDel="00131DAA" w:rsidRDefault="005D5BD0" w:rsidP="006B5084">
      <w:pPr>
        <w:spacing w:after="0"/>
        <w:jc w:val="both"/>
        <w:rPr>
          <w:ins w:id="1444" w:author="Davide Lasagna" w:date="2021-05-13T13:32:00Z"/>
          <w:del w:id="1445" w:author="KJ Chow" w:date="2021-05-14T01:11:00Z"/>
          <w:rFonts w:ascii="Helvetica" w:eastAsiaTheme="minorEastAsia" w:hAnsi="Helvetica" w:cs="Helvetica"/>
        </w:rPr>
      </w:pPr>
    </w:p>
    <w:p w14:paraId="7CF705B7" w14:textId="442F5729" w:rsidR="00EA0647" w:rsidRPr="00131DAA" w:rsidDel="00401C41" w:rsidRDefault="00EA0647" w:rsidP="006B5084">
      <w:pPr>
        <w:spacing w:after="0"/>
        <w:jc w:val="both"/>
        <w:rPr>
          <w:del w:id="1446" w:author="KJ Chow" w:date="2021-05-14T00:46:00Z"/>
          <w:rFonts w:ascii="Helvetica" w:eastAsiaTheme="minorEastAsia" w:hAnsi="Helvetica" w:cs="Helvetica"/>
        </w:rPr>
      </w:pPr>
      <w:ins w:id="1447" w:author="Davide Lasagna" w:date="2021-05-13T13:32:00Z">
        <w:del w:id="1448" w:author="KJ Chow" w:date="2021-05-14T00:46:00Z">
          <w:r w:rsidRPr="00131DAA" w:rsidDel="00401C41">
            <w:rPr>
              <w:rFonts w:ascii="Helvetica" w:eastAsiaTheme="minorEastAsia" w:hAnsi="Helvetica" w:cs="Helvetica"/>
            </w:rPr>
            <w:delText>Do we know what these symbols are?</w:delText>
          </w:r>
        </w:del>
      </w:ins>
      <w:bookmarkStart w:id="1449" w:name="_Toc71846333"/>
      <w:bookmarkStart w:id="1450" w:name="_Toc71846389"/>
      <w:bookmarkStart w:id="1451" w:name="_Toc71846480"/>
      <w:bookmarkStart w:id="1452" w:name="_Toc71846816"/>
      <w:bookmarkStart w:id="1453" w:name="_Toc71847094"/>
      <w:bookmarkEnd w:id="1449"/>
      <w:bookmarkEnd w:id="1450"/>
      <w:bookmarkEnd w:id="1451"/>
      <w:bookmarkEnd w:id="1452"/>
      <w:bookmarkEnd w:id="1453"/>
    </w:p>
    <w:p w14:paraId="021E73D0" w14:textId="23B35099" w:rsidR="005D5BD0" w:rsidRPr="00131DAA" w:rsidRDefault="00936EB2">
      <w:pPr>
        <w:pStyle w:val="Heading2"/>
        <w:numPr>
          <w:ilvl w:val="1"/>
          <w:numId w:val="9"/>
        </w:numPr>
        <w:rPr>
          <w:rFonts w:ascii="Helvetica" w:hAnsi="Helvetica" w:cs="Helvetica"/>
          <w:b/>
          <w:bCs/>
          <w:color w:val="auto"/>
        </w:rPr>
        <w:pPrChange w:id="1454" w:author="KJ Chow" w:date="2021-05-14T00:52:00Z">
          <w:pPr>
            <w:pStyle w:val="Heading2"/>
            <w:numPr>
              <w:ilvl w:val="1"/>
              <w:numId w:val="3"/>
            </w:numPr>
            <w:ind w:left="432" w:hanging="432"/>
          </w:pPr>
        </w:pPrChange>
      </w:pPr>
      <w:bookmarkStart w:id="1455" w:name="_Toc71847095"/>
      <w:r w:rsidRPr="00131DAA">
        <w:rPr>
          <w:rFonts w:ascii="Helvetica" w:hAnsi="Helvetica" w:cs="Helvetica"/>
          <w:b/>
          <w:bCs/>
          <w:color w:val="auto"/>
        </w:rPr>
        <w:t>CFD and Analytical Validation</w:t>
      </w:r>
      <w:bookmarkEnd w:id="1455"/>
    </w:p>
    <w:p w14:paraId="7509910D" w14:textId="77777777" w:rsidR="00C12F0D" w:rsidRPr="00131DAA" w:rsidRDefault="006F02B0">
      <w:pPr>
        <w:spacing w:after="120"/>
        <w:jc w:val="both"/>
        <w:rPr>
          <w:rFonts w:ascii="Helvetica" w:hAnsi="Helvetica" w:cs="Helvetica"/>
        </w:rPr>
        <w:pPrChange w:id="1456" w:author="KJ Chow" w:date="2021-05-14T00:29:00Z">
          <w:pPr>
            <w:jc w:val="both"/>
          </w:pPr>
        </w:pPrChange>
      </w:pPr>
      <w:r w:rsidRPr="00131DAA">
        <w:rPr>
          <w:rFonts w:ascii="Helvetica" w:hAnsi="Helvetica" w:cs="Helvetica"/>
        </w:rPr>
        <w:t xml:space="preserve">After the model production, I also took part in CFD analysis, especially so for post processing to extract and cross validate results with that of the analytical model. In this phase, I worked alongside our team’s CFD lead, Shawn </w:t>
      </w:r>
      <w:proofErr w:type="spellStart"/>
      <w:r w:rsidRPr="00131DAA">
        <w:rPr>
          <w:rFonts w:ascii="Helvetica" w:hAnsi="Helvetica" w:cs="Helvetica"/>
        </w:rPr>
        <w:t>Navarednam</w:t>
      </w:r>
      <w:proofErr w:type="spellEnd"/>
      <w:r w:rsidRPr="00131DAA">
        <w:rPr>
          <w:rFonts w:ascii="Helvetica" w:hAnsi="Helvetica" w:cs="Helvetica"/>
        </w:rPr>
        <w:t xml:space="preserve"> and </w:t>
      </w:r>
      <w:r w:rsidR="007A1731" w:rsidRPr="00131DAA">
        <w:rPr>
          <w:rFonts w:ascii="Helvetica" w:hAnsi="Helvetica" w:cs="Helvetica"/>
        </w:rPr>
        <w:t>Logistic Officer</w:t>
      </w:r>
      <w:r w:rsidRPr="00131DAA">
        <w:rPr>
          <w:rFonts w:ascii="Helvetica" w:hAnsi="Helvetica" w:cs="Helvetica"/>
        </w:rPr>
        <w:t xml:space="preserve">, Nicholas Khor for data comparison. My main task in this is to process raw CFD data extracted in </w:t>
      </w:r>
      <w:proofErr w:type="spellStart"/>
      <w:r w:rsidRPr="00131DAA">
        <w:rPr>
          <w:rFonts w:ascii="Helvetica" w:hAnsi="Helvetica" w:cs="Helvetica"/>
        </w:rPr>
        <w:t>xy</w:t>
      </w:r>
      <w:proofErr w:type="spellEnd"/>
      <w:r w:rsidRPr="00131DAA">
        <w:rPr>
          <w:rFonts w:ascii="Helvetica" w:hAnsi="Helvetica" w:cs="Helvetica"/>
        </w:rPr>
        <w:t xml:space="preserve"> format, then parse them over to python code and followed by validation plots</w:t>
      </w:r>
      <w:r w:rsidR="009B0A99" w:rsidRPr="00131DAA">
        <w:rPr>
          <w:rFonts w:ascii="Helvetica" w:hAnsi="Helvetica" w:cs="Helvetica"/>
        </w:rPr>
        <w:t>.</w:t>
      </w:r>
      <w:r w:rsidR="00C12F0D" w:rsidRPr="00131DAA">
        <w:rPr>
          <w:rFonts w:ascii="Helvetica" w:hAnsi="Helvetica" w:cs="Helvetica"/>
        </w:rPr>
        <w:t xml:space="preserve"> Most of these processes end with me sorting the data and plotting it in Python using matplotlib. In the occasional instances where further processing is required, I would then use </w:t>
      </w:r>
      <w:r w:rsidR="00C12F0D" w:rsidRPr="00131DAA">
        <w:rPr>
          <w:rFonts w:ascii="Helvetica" w:hAnsi="Helvetica" w:cs="Helvetica"/>
          <w:b/>
          <w:bCs/>
        </w:rPr>
        <w:t>Pandas</w:t>
      </w:r>
      <w:r w:rsidR="00C12F0D" w:rsidRPr="00131DAA">
        <w:rPr>
          <w:rFonts w:ascii="Helvetica" w:hAnsi="Helvetica" w:cs="Helvetica"/>
        </w:rPr>
        <w:t xml:space="preserve"> library, converting and storing data in excel sheets before resending them back to Shawn. </w:t>
      </w:r>
    </w:p>
    <w:p w14:paraId="6E215AF0" w14:textId="1A5198C4" w:rsidR="009B0A99" w:rsidRPr="00131DAA" w:rsidRDefault="00C12F0D" w:rsidP="006F02B0">
      <w:pPr>
        <w:jc w:val="both"/>
        <w:rPr>
          <w:rFonts w:ascii="Helvetica" w:hAnsi="Helvetica" w:cs="Helvetica"/>
        </w:rPr>
      </w:pPr>
      <w:r w:rsidRPr="00131DAA">
        <w:rPr>
          <w:rFonts w:ascii="Helvetica" w:hAnsi="Helvetica" w:cs="Helvetica"/>
        </w:rPr>
        <w:t xml:space="preserve">One of the core results that I have extracted was tabulated in </w:t>
      </w:r>
      <w:ins w:id="1457" w:author="KJ Chow" w:date="2021-05-14T00:41:00Z">
        <w:r w:rsidR="008E095E" w:rsidRPr="00131DAA">
          <w:rPr>
            <w:rFonts w:ascii="Helvetica" w:hAnsi="Helvetica" w:cs="Helvetica"/>
            <w:rPrChange w:id="1458" w:author="KJ Chow" w:date="2021-05-14T01:08:00Z">
              <w:rPr>
                <w:rFonts w:ascii="Helvetica" w:hAnsi="Helvetica" w:cs="Helvetica"/>
              </w:rPr>
            </w:rPrChange>
          </w:rPr>
          <w:fldChar w:fldCharType="begin"/>
        </w:r>
        <w:r w:rsidR="008E095E" w:rsidRPr="00131DAA">
          <w:rPr>
            <w:rFonts w:ascii="Helvetica" w:hAnsi="Helvetica" w:cs="Helvetica"/>
          </w:rPr>
          <w:instrText xml:space="preserve"> REF _Ref71845331 \h </w:instrText>
        </w:r>
      </w:ins>
      <w:r w:rsidR="00131DAA">
        <w:rPr>
          <w:rFonts w:ascii="Helvetica" w:hAnsi="Helvetica" w:cs="Helvetica"/>
        </w:rPr>
        <w:instrText xml:space="preserve"> \* MERGEFORMAT </w:instrText>
      </w:r>
      <w:r w:rsidR="008E095E" w:rsidRPr="00131DAA">
        <w:rPr>
          <w:rFonts w:ascii="Helvetica" w:hAnsi="Helvetica" w:cs="Helvetica"/>
          <w:rPrChange w:id="1459" w:author="KJ Chow" w:date="2021-05-14T01:08:00Z">
            <w:rPr>
              <w:rFonts w:ascii="Helvetica" w:hAnsi="Helvetica" w:cs="Helvetica"/>
            </w:rPr>
          </w:rPrChange>
        </w:rPr>
      </w:r>
      <w:r w:rsidR="008E095E" w:rsidRPr="00131DAA">
        <w:rPr>
          <w:rFonts w:ascii="Helvetica" w:hAnsi="Helvetica" w:cs="Helvetica"/>
          <w:rPrChange w:id="1460" w:author="KJ Chow" w:date="2021-05-14T01:08:00Z">
            <w:rPr>
              <w:rFonts w:ascii="Helvetica" w:hAnsi="Helvetica" w:cs="Helvetica"/>
            </w:rPr>
          </w:rPrChange>
        </w:rPr>
        <w:fldChar w:fldCharType="separate"/>
      </w:r>
      <w:ins w:id="1461" w:author="KJ Chow" w:date="2021-05-14T01:11:00Z">
        <w:r w:rsidR="00131DAA" w:rsidRPr="00131DAA">
          <w:rPr>
            <w:rFonts w:ascii="Helvetica" w:hAnsi="Helvetica" w:cs="Helvetica"/>
            <w:b/>
            <w:bCs/>
            <w:rPrChange w:id="1462" w:author="KJ Chow" w:date="2021-05-14T01:11:00Z">
              <w:rPr/>
            </w:rPrChange>
          </w:rPr>
          <w:t xml:space="preserve">Table </w:t>
        </w:r>
        <w:r w:rsidR="00131DAA" w:rsidRPr="00131DAA">
          <w:rPr>
            <w:rFonts w:ascii="Helvetica" w:hAnsi="Helvetica" w:cs="Helvetica"/>
            <w:b/>
            <w:bCs/>
            <w:i/>
            <w:iCs/>
            <w:noProof/>
            <w:rPrChange w:id="1463" w:author="KJ Chow" w:date="2021-05-14T01:11:00Z">
              <w:rPr>
                <w:rFonts w:ascii="Helvetica" w:hAnsi="Helvetica" w:cs="Helvetica"/>
                <w:b/>
                <w:bCs/>
                <w:i/>
                <w:iCs/>
                <w:noProof/>
                <w:sz w:val="20"/>
                <w:szCs w:val="20"/>
              </w:rPr>
            </w:rPrChange>
          </w:rPr>
          <w:t>2</w:t>
        </w:r>
      </w:ins>
      <w:ins w:id="1464" w:author="KJ Chow" w:date="2021-05-14T00:41:00Z">
        <w:r w:rsidR="008E095E" w:rsidRPr="00131DAA">
          <w:rPr>
            <w:rFonts w:ascii="Helvetica" w:hAnsi="Helvetica" w:cs="Helvetica"/>
            <w:rPrChange w:id="1465" w:author="KJ Chow" w:date="2021-05-14T01:08:00Z">
              <w:rPr>
                <w:rFonts w:ascii="Helvetica" w:hAnsi="Helvetica" w:cs="Helvetica"/>
              </w:rPr>
            </w:rPrChange>
          </w:rPr>
          <w:fldChar w:fldCharType="end"/>
        </w:r>
      </w:ins>
      <w:del w:id="1466" w:author="KJ Chow" w:date="2021-05-14T00:41:00Z">
        <w:r w:rsidR="009B0A99" w:rsidRPr="00131DAA" w:rsidDel="008E095E">
          <w:rPr>
            <w:rFonts w:ascii="Helvetica" w:hAnsi="Helvetica" w:cs="Helvetica"/>
          </w:rPr>
          <w:delText>Table 2</w:delText>
        </w:r>
      </w:del>
      <w:r w:rsidRPr="00131DAA">
        <w:rPr>
          <w:rFonts w:ascii="Helvetica" w:hAnsi="Helvetica" w:cs="Helvetica"/>
        </w:rPr>
        <w:t>,</w:t>
      </w:r>
      <w:r w:rsidR="009B0A99" w:rsidRPr="00131DAA">
        <w:rPr>
          <w:rFonts w:ascii="Helvetica" w:hAnsi="Helvetica" w:cs="Helvetica"/>
        </w:rPr>
        <w:t xml:space="preserve"> </w:t>
      </w:r>
      <w:r w:rsidRPr="00131DAA">
        <w:rPr>
          <w:rFonts w:ascii="Helvetica" w:hAnsi="Helvetica" w:cs="Helvetica"/>
        </w:rPr>
        <w:t>showing</w:t>
      </w:r>
      <w:r w:rsidR="009B0A99" w:rsidRPr="00131DAA">
        <w:rPr>
          <w:rFonts w:ascii="Helvetica" w:hAnsi="Helvetica" w:cs="Helvetica"/>
        </w:rPr>
        <w:t xml:space="preserve"> </w:t>
      </w:r>
      <w:r w:rsidRPr="00131DAA">
        <w:rPr>
          <w:rFonts w:ascii="Helvetica" w:hAnsi="Helvetica" w:cs="Helvetica"/>
        </w:rPr>
        <w:t xml:space="preserve">the </w:t>
      </w:r>
      <w:r w:rsidR="009B0A99" w:rsidRPr="00131DAA">
        <w:rPr>
          <w:rFonts w:ascii="Helvetica" w:hAnsi="Helvetica" w:cs="Helvetica"/>
        </w:rPr>
        <w:t xml:space="preserve">power </w:t>
      </w:r>
      <w:r w:rsidRPr="00131DAA">
        <w:rPr>
          <w:rFonts w:ascii="Helvetica" w:hAnsi="Helvetica" w:cs="Helvetica"/>
        </w:rPr>
        <w:t xml:space="preserve">output value </w:t>
      </w:r>
      <w:r w:rsidR="009B0A99" w:rsidRPr="00131DAA">
        <w:rPr>
          <w:rFonts w:ascii="Helvetica" w:hAnsi="Helvetica" w:cs="Helvetica"/>
        </w:rPr>
        <w:t>comparison between CFD and that of analytical set after processing.</w:t>
      </w:r>
      <w:r w:rsidRPr="00131DAA">
        <w:rPr>
          <w:rFonts w:ascii="Helvetica" w:hAnsi="Helvetica" w:cs="Helvetica"/>
        </w:rPr>
        <w:t xml:space="preserve"> </w:t>
      </w:r>
    </w:p>
    <w:p w14:paraId="44531E11" w14:textId="10A7893E" w:rsidR="009B0A99" w:rsidRPr="00131DAA" w:rsidRDefault="009B0A99" w:rsidP="009B0A99">
      <w:pPr>
        <w:pStyle w:val="Caption"/>
        <w:keepNext/>
        <w:spacing w:after="0"/>
        <w:jc w:val="center"/>
        <w:rPr>
          <w:rFonts w:ascii="Helvetica" w:hAnsi="Helvetica" w:cs="Helvetica"/>
          <w:b/>
          <w:bCs/>
          <w:i w:val="0"/>
          <w:iCs w:val="0"/>
          <w:color w:val="auto"/>
          <w:sz w:val="20"/>
          <w:szCs w:val="20"/>
          <w:rPrChange w:id="1467" w:author="KJ Chow" w:date="2021-05-14T01:10:00Z">
            <w:rPr/>
          </w:rPrChange>
        </w:rPr>
      </w:pPr>
      <w:bookmarkStart w:id="1468" w:name="_Ref71845331"/>
      <w:r w:rsidRPr="00131DAA">
        <w:rPr>
          <w:rFonts w:ascii="Helvetica" w:hAnsi="Helvetica" w:cs="Helvetica"/>
          <w:b/>
          <w:bCs/>
          <w:i w:val="0"/>
          <w:iCs w:val="0"/>
          <w:color w:val="auto"/>
          <w:sz w:val="20"/>
          <w:szCs w:val="20"/>
          <w:rPrChange w:id="1469" w:author="KJ Chow" w:date="2021-05-14T01:10:00Z">
            <w:rPr/>
          </w:rPrChange>
        </w:rPr>
        <w:t xml:space="preserve">Table </w:t>
      </w:r>
      <w:r w:rsidR="005F0FC8" w:rsidRPr="00131DAA">
        <w:rPr>
          <w:rFonts w:ascii="Helvetica" w:hAnsi="Helvetica" w:cs="Helvetica"/>
          <w:b/>
          <w:bCs/>
          <w:i w:val="0"/>
          <w:iCs w:val="0"/>
          <w:color w:val="auto"/>
          <w:sz w:val="20"/>
          <w:szCs w:val="20"/>
          <w:rPrChange w:id="1470" w:author="KJ Chow" w:date="2021-05-14T01:10:00Z">
            <w:rPr/>
          </w:rPrChange>
        </w:rPr>
        <w:fldChar w:fldCharType="begin"/>
      </w:r>
      <w:r w:rsidR="005F0FC8" w:rsidRPr="00131DAA">
        <w:rPr>
          <w:rFonts w:ascii="Helvetica" w:hAnsi="Helvetica" w:cs="Helvetica"/>
          <w:b/>
          <w:bCs/>
          <w:i w:val="0"/>
          <w:iCs w:val="0"/>
          <w:color w:val="auto"/>
          <w:sz w:val="20"/>
          <w:szCs w:val="20"/>
          <w:rPrChange w:id="1471" w:author="KJ Chow" w:date="2021-05-14T01:10:00Z">
            <w:rPr/>
          </w:rPrChange>
        </w:rPr>
        <w:instrText xml:space="preserve"> SEQ Table \* ARABIC </w:instrText>
      </w:r>
      <w:r w:rsidR="005F0FC8" w:rsidRPr="00131DAA">
        <w:rPr>
          <w:rFonts w:ascii="Helvetica" w:hAnsi="Helvetica" w:cs="Helvetica"/>
          <w:b/>
          <w:bCs/>
          <w:i w:val="0"/>
          <w:iCs w:val="0"/>
          <w:color w:val="auto"/>
          <w:sz w:val="20"/>
          <w:szCs w:val="20"/>
          <w:rPrChange w:id="1472" w:author="KJ Chow" w:date="2021-05-14T01:10:00Z">
            <w:rPr>
              <w:noProof/>
            </w:rPr>
          </w:rPrChange>
        </w:rPr>
        <w:fldChar w:fldCharType="separate"/>
      </w:r>
      <w:ins w:id="1473" w:author="KJ Chow" w:date="2021-05-14T01:11:00Z">
        <w:r w:rsidR="00131DAA">
          <w:rPr>
            <w:rFonts w:ascii="Helvetica" w:hAnsi="Helvetica" w:cs="Helvetica"/>
            <w:b/>
            <w:bCs/>
            <w:i w:val="0"/>
            <w:iCs w:val="0"/>
            <w:noProof/>
            <w:color w:val="auto"/>
            <w:sz w:val="20"/>
            <w:szCs w:val="20"/>
          </w:rPr>
          <w:t>2</w:t>
        </w:r>
      </w:ins>
      <w:del w:id="1474" w:author="KJ Chow" w:date="2021-05-14T00:23:00Z">
        <w:r w:rsidR="005F0FC8" w:rsidRPr="00131DAA" w:rsidDel="005F0340">
          <w:rPr>
            <w:rFonts w:ascii="Helvetica" w:hAnsi="Helvetica" w:cs="Helvetica"/>
            <w:b/>
            <w:bCs/>
            <w:i w:val="0"/>
            <w:iCs w:val="0"/>
            <w:noProof/>
            <w:color w:val="auto"/>
            <w:sz w:val="20"/>
            <w:szCs w:val="20"/>
            <w:rPrChange w:id="1475" w:author="KJ Chow" w:date="2021-05-14T01:10:00Z">
              <w:rPr>
                <w:noProof/>
              </w:rPr>
            </w:rPrChange>
          </w:rPr>
          <w:delText>2</w:delText>
        </w:r>
      </w:del>
      <w:r w:rsidR="005F0FC8" w:rsidRPr="00131DAA">
        <w:rPr>
          <w:rFonts w:ascii="Helvetica" w:hAnsi="Helvetica" w:cs="Helvetica"/>
          <w:b/>
          <w:bCs/>
          <w:i w:val="0"/>
          <w:iCs w:val="0"/>
          <w:noProof/>
          <w:color w:val="auto"/>
          <w:sz w:val="20"/>
          <w:szCs w:val="20"/>
          <w:rPrChange w:id="1476" w:author="KJ Chow" w:date="2021-05-14T01:10:00Z">
            <w:rPr>
              <w:noProof/>
            </w:rPr>
          </w:rPrChange>
        </w:rPr>
        <w:fldChar w:fldCharType="end"/>
      </w:r>
      <w:bookmarkEnd w:id="1468"/>
      <w:r w:rsidRPr="00131DAA">
        <w:rPr>
          <w:rFonts w:ascii="Helvetica" w:hAnsi="Helvetica" w:cs="Helvetica"/>
          <w:b/>
          <w:bCs/>
          <w:i w:val="0"/>
          <w:iCs w:val="0"/>
          <w:color w:val="auto"/>
          <w:sz w:val="20"/>
          <w:szCs w:val="20"/>
          <w:rPrChange w:id="1477" w:author="KJ Chow" w:date="2021-05-14T01:10:00Z">
            <w:rPr/>
          </w:rPrChange>
        </w:rPr>
        <w:t xml:space="preserve"> Power output for different numerical models.</w:t>
      </w:r>
    </w:p>
    <w:tbl>
      <w:tblPr>
        <w:tblStyle w:val="TableGrid"/>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142"/>
        <w:gridCol w:w="2528"/>
      </w:tblGrid>
      <w:tr w:rsidR="009B0A99" w:rsidRPr="00131DAA" w14:paraId="6F4E9EBF" w14:textId="77777777" w:rsidTr="009B0A99">
        <w:trPr>
          <w:jc w:val="center"/>
        </w:trPr>
        <w:tc>
          <w:tcPr>
            <w:tcW w:w="3142" w:type="dxa"/>
            <w:tcBorders>
              <w:bottom w:val="single" w:sz="4" w:space="0" w:color="auto"/>
            </w:tcBorders>
          </w:tcPr>
          <w:p w14:paraId="7417F2E7" w14:textId="7C5F242C" w:rsidR="009B0A99" w:rsidRPr="00131DAA" w:rsidRDefault="009B0A99" w:rsidP="000C792E">
            <w:pPr>
              <w:spacing w:after="0"/>
              <w:jc w:val="both"/>
              <w:rPr>
                <w:rFonts w:ascii="Helvetica" w:hAnsi="Helvetica" w:cs="Helvetica"/>
                <w:b/>
                <w:bCs/>
              </w:rPr>
            </w:pPr>
            <w:r w:rsidRPr="00131DAA">
              <w:rPr>
                <w:rFonts w:ascii="Helvetica" w:hAnsi="Helvetica" w:cs="Helvetica"/>
                <w:b/>
                <w:bCs/>
              </w:rPr>
              <w:t>Model</w:t>
            </w:r>
          </w:p>
        </w:tc>
        <w:tc>
          <w:tcPr>
            <w:tcW w:w="2528" w:type="dxa"/>
            <w:tcBorders>
              <w:bottom w:val="single" w:sz="4" w:space="0" w:color="auto"/>
            </w:tcBorders>
          </w:tcPr>
          <w:p w14:paraId="55CE8845" w14:textId="2D16B387" w:rsidR="009B0A99" w:rsidRPr="00131DAA" w:rsidRDefault="009B0A99" w:rsidP="009B0A99">
            <w:pPr>
              <w:spacing w:after="0"/>
              <w:jc w:val="center"/>
              <w:rPr>
                <w:rFonts w:ascii="Helvetica" w:hAnsi="Helvetica" w:cs="Helvetica"/>
                <w:b/>
                <w:bCs/>
              </w:rPr>
            </w:pPr>
            <w:r w:rsidRPr="00131DAA">
              <w:rPr>
                <w:rFonts w:ascii="Helvetica" w:hAnsi="Helvetica" w:cs="Helvetica"/>
                <w:b/>
                <w:bCs/>
              </w:rPr>
              <w:t>Power Output (W)</w:t>
            </w:r>
          </w:p>
        </w:tc>
      </w:tr>
      <w:tr w:rsidR="009B0A99" w:rsidRPr="00131DAA" w14:paraId="52A3E7F2" w14:textId="77777777" w:rsidTr="009B0A99">
        <w:trPr>
          <w:jc w:val="center"/>
        </w:trPr>
        <w:tc>
          <w:tcPr>
            <w:tcW w:w="3142" w:type="dxa"/>
            <w:tcBorders>
              <w:top w:val="single" w:sz="4" w:space="0" w:color="auto"/>
              <w:bottom w:val="nil"/>
            </w:tcBorders>
          </w:tcPr>
          <w:p w14:paraId="362D03DE" w14:textId="607761B6" w:rsidR="009B0A99" w:rsidRPr="00131DAA" w:rsidRDefault="009B0A99" w:rsidP="000C792E">
            <w:pPr>
              <w:spacing w:after="0"/>
              <w:jc w:val="both"/>
              <w:rPr>
                <w:rFonts w:ascii="Helvetica" w:hAnsi="Helvetica" w:cs="Helvetica"/>
              </w:rPr>
            </w:pPr>
            <w:r w:rsidRPr="00131DAA">
              <w:rPr>
                <w:rFonts w:ascii="Helvetica" w:hAnsi="Helvetica" w:cs="Helvetica"/>
              </w:rPr>
              <w:t>Analytical</w:t>
            </w:r>
          </w:p>
        </w:tc>
        <w:tc>
          <w:tcPr>
            <w:tcW w:w="2528" w:type="dxa"/>
            <w:tcBorders>
              <w:top w:val="single" w:sz="4" w:space="0" w:color="auto"/>
              <w:bottom w:val="nil"/>
            </w:tcBorders>
          </w:tcPr>
          <w:p w14:paraId="77FA2680" w14:textId="5E23EAB0" w:rsidR="009B0A99" w:rsidRPr="00131DAA" w:rsidRDefault="009B0A99" w:rsidP="009B0A99">
            <w:pPr>
              <w:spacing w:after="0"/>
              <w:jc w:val="center"/>
              <w:rPr>
                <w:rFonts w:ascii="Helvetica" w:hAnsi="Helvetica" w:cs="Helvetica"/>
              </w:rPr>
            </w:pPr>
            <w:r w:rsidRPr="00131DAA">
              <w:rPr>
                <w:rFonts w:ascii="Helvetica" w:hAnsi="Helvetica" w:cs="Helvetica"/>
              </w:rPr>
              <w:t>148</w:t>
            </w:r>
          </w:p>
        </w:tc>
      </w:tr>
      <w:tr w:rsidR="009B0A99" w:rsidRPr="00131DAA" w14:paraId="1423D6E2" w14:textId="77777777" w:rsidTr="009B0A99">
        <w:trPr>
          <w:jc w:val="center"/>
        </w:trPr>
        <w:tc>
          <w:tcPr>
            <w:tcW w:w="3142" w:type="dxa"/>
            <w:tcBorders>
              <w:top w:val="nil"/>
              <w:bottom w:val="nil"/>
            </w:tcBorders>
          </w:tcPr>
          <w:p w14:paraId="75061B08" w14:textId="790DCC93" w:rsidR="009B0A99" w:rsidRPr="00131DAA" w:rsidRDefault="009B0A99" w:rsidP="000C792E">
            <w:pPr>
              <w:spacing w:after="0"/>
              <w:jc w:val="both"/>
              <w:rPr>
                <w:rFonts w:ascii="Helvetica" w:hAnsi="Helvetica" w:cs="Helvetica"/>
              </w:rPr>
            </w:pPr>
            <w:r w:rsidRPr="00131DAA">
              <w:rPr>
                <w:rFonts w:ascii="Helvetica" w:hAnsi="Helvetica" w:cs="Helvetica"/>
              </w:rPr>
              <w:t>CFD (10 axial cells per disc)</w:t>
            </w:r>
          </w:p>
        </w:tc>
        <w:tc>
          <w:tcPr>
            <w:tcW w:w="2528" w:type="dxa"/>
            <w:tcBorders>
              <w:top w:val="nil"/>
              <w:bottom w:val="nil"/>
            </w:tcBorders>
          </w:tcPr>
          <w:p w14:paraId="0648063C" w14:textId="54B45C72" w:rsidR="009B0A99" w:rsidRPr="00131DAA" w:rsidRDefault="009B0A99" w:rsidP="009B0A99">
            <w:pPr>
              <w:spacing w:after="0"/>
              <w:jc w:val="center"/>
              <w:rPr>
                <w:rFonts w:ascii="Helvetica" w:hAnsi="Helvetica" w:cs="Helvetica"/>
              </w:rPr>
            </w:pPr>
            <w:r w:rsidRPr="00131DAA">
              <w:rPr>
                <w:rFonts w:ascii="Helvetica" w:hAnsi="Helvetica" w:cs="Helvetica"/>
              </w:rPr>
              <w:t>206</w:t>
            </w:r>
          </w:p>
        </w:tc>
      </w:tr>
      <w:tr w:rsidR="009B0A99" w:rsidRPr="00131DAA" w14:paraId="1E9E3143" w14:textId="77777777" w:rsidTr="009B0A99">
        <w:trPr>
          <w:jc w:val="center"/>
        </w:trPr>
        <w:tc>
          <w:tcPr>
            <w:tcW w:w="3142" w:type="dxa"/>
            <w:tcBorders>
              <w:top w:val="nil"/>
              <w:bottom w:val="nil"/>
            </w:tcBorders>
          </w:tcPr>
          <w:p w14:paraId="3DF76096" w14:textId="68CB9EE7" w:rsidR="009B0A99" w:rsidRPr="00131DAA" w:rsidRDefault="009B0A99" w:rsidP="000C792E">
            <w:pPr>
              <w:spacing w:after="0"/>
              <w:jc w:val="both"/>
              <w:rPr>
                <w:rFonts w:ascii="Helvetica" w:hAnsi="Helvetica" w:cs="Helvetica"/>
              </w:rPr>
            </w:pPr>
            <w:r w:rsidRPr="00131DAA">
              <w:rPr>
                <w:rFonts w:ascii="Helvetica" w:hAnsi="Helvetica" w:cs="Helvetica"/>
              </w:rPr>
              <w:t>CFD (20 axial cells per disc)</w:t>
            </w:r>
          </w:p>
        </w:tc>
        <w:tc>
          <w:tcPr>
            <w:tcW w:w="2528" w:type="dxa"/>
            <w:tcBorders>
              <w:top w:val="nil"/>
              <w:bottom w:val="nil"/>
            </w:tcBorders>
          </w:tcPr>
          <w:p w14:paraId="56413514" w14:textId="6EF4E768" w:rsidR="009B0A99" w:rsidRPr="00131DAA" w:rsidRDefault="009B0A99" w:rsidP="009B0A99">
            <w:pPr>
              <w:spacing w:after="0"/>
              <w:jc w:val="center"/>
              <w:rPr>
                <w:rFonts w:ascii="Helvetica" w:hAnsi="Helvetica" w:cs="Helvetica"/>
              </w:rPr>
            </w:pPr>
            <w:r w:rsidRPr="00131DAA">
              <w:rPr>
                <w:rFonts w:ascii="Helvetica" w:hAnsi="Helvetica" w:cs="Helvetica"/>
              </w:rPr>
              <w:t>216</w:t>
            </w:r>
          </w:p>
        </w:tc>
      </w:tr>
    </w:tbl>
    <w:p w14:paraId="750B0268" w14:textId="77777777" w:rsidR="009611C4" w:rsidRPr="00131DAA" w:rsidRDefault="009611C4">
      <w:pPr>
        <w:spacing w:after="0"/>
        <w:jc w:val="both"/>
        <w:rPr>
          <w:ins w:id="1478" w:author="KJ Chow" w:date="2021-05-14T00:29:00Z"/>
          <w:rFonts w:ascii="Helvetica" w:hAnsi="Helvetica" w:cs="Helvetica"/>
        </w:rPr>
        <w:pPrChange w:id="1479" w:author="KJ Chow" w:date="2021-05-14T00:46:00Z">
          <w:pPr>
            <w:jc w:val="both"/>
          </w:pPr>
        </w:pPrChange>
      </w:pPr>
    </w:p>
    <w:p w14:paraId="352838AD" w14:textId="094AC107" w:rsidR="007B17A0" w:rsidRPr="00131DAA" w:rsidRDefault="009B0A99">
      <w:pPr>
        <w:spacing w:after="120"/>
        <w:jc w:val="both"/>
        <w:rPr>
          <w:ins w:id="1480" w:author="KJ Chow" w:date="2021-05-14T00:31:00Z"/>
          <w:rFonts w:ascii="Helvetica" w:hAnsi="Helvetica" w:cs="Helvetica"/>
        </w:rPr>
        <w:pPrChange w:id="1481" w:author="KJ Chow" w:date="2021-05-14T00:32:00Z">
          <w:pPr>
            <w:jc w:val="both"/>
          </w:pPr>
        </w:pPrChange>
      </w:pPr>
      <w:r w:rsidRPr="00131DAA">
        <w:rPr>
          <w:rFonts w:ascii="Helvetica" w:hAnsi="Helvetica" w:cs="Helvetica"/>
        </w:rPr>
        <w:t xml:space="preserve">Seeing the huge disparity between the analytical and CFD counterpart, we then further investigate upon this matter by assessing the fundamental velocity components, in which the results were plotted as shown in </w:t>
      </w:r>
      <w:ins w:id="1482" w:author="KJ Chow" w:date="2021-05-14T00:41:00Z">
        <w:r w:rsidR="008E095E" w:rsidRPr="00131DAA">
          <w:rPr>
            <w:rFonts w:ascii="Helvetica" w:hAnsi="Helvetica" w:cs="Helvetica"/>
            <w:rPrChange w:id="1483" w:author="KJ Chow" w:date="2021-05-14T01:08:00Z">
              <w:rPr>
                <w:rFonts w:ascii="Helvetica" w:hAnsi="Helvetica" w:cs="Helvetica"/>
              </w:rPr>
            </w:rPrChange>
          </w:rPr>
          <w:fldChar w:fldCharType="begin"/>
        </w:r>
        <w:r w:rsidR="008E095E" w:rsidRPr="00131DAA">
          <w:rPr>
            <w:rFonts w:ascii="Helvetica" w:hAnsi="Helvetica" w:cs="Helvetica"/>
          </w:rPr>
          <w:instrText xml:space="preserve"> REF _Ref71845295 \h </w:instrText>
        </w:r>
      </w:ins>
      <w:r w:rsidR="00131DAA">
        <w:rPr>
          <w:rFonts w:ascii="Helvetica" w:hAnsi="Helvetica" w:cs="Helvetica"/>
        </w:rPr>
        <w:instrText xml:space="preserve"> \* MERGEFORMAT </w:instrText>
      </w:r>
      <w:r w:rsidR="008E095E" w:rsidRPr="00131DAA">
        <w:rPr>
          <w:rFonts w:ascii="Helvetica" w:hAnsi="Helvetica" w:cs="Helvetica"/>
          <w:rPrChange w:id="1484" w:author="KJ Chow" w:date="2021-05-14T01:08:00Z">
            <w:rPr>
              <w:rFonts w:ascii="Helvetica" w:hAnsi="Helvetica" w:cs="Helvetica"/>
            </w:rPr>
          </w:rPrChange>
        </w:rPr>
      </w:r>
      <w:r w:rsidR="008E095E" w:rsidRPr="00131DAA">
        <w:rPr>
          <w:rFonts w:ascii="Helvetica" w:hAnsi="Helvetica" w:cs="Helvetica"/>
          <w:rPrChange w:id="1485" w:author="KJ Chow" w:date="2021-05-14T01:08:00Z">
            <w:rPr>
              <w:rFonts w:ascii="Helvetica" w:hAnsi="Helvetica" w:cs="Helvetica"/>
            </w:rPr>
          </w:rPrChange>
        </w:rPr>
        <w:fldChar w:fldCharType="separate"/>
      </w:r>
      <w:ins w:id="1486" w:author="KJ Chow" w:date="2021-05-14T01:11:00Z">
        <w:r w:rsidR="00131DAA" w:rsidRPr="00131DAA">
          <w:rPr>
            <w:rFonts w:ascii="Helvetica" w:hAnsi="Helvetica" w:cs="Helvetica"/>
            <w:b/>
            <w:bCs/>
            <w:rPrChange w:id="1487" w:author="KJ Chow" w:date="2021-05-14T01:11:00Z">
              <w:rPr/>
            </w:rPrChange>
          </w:rPr>
          <w:t xml:space="preserve">Figure </w:t>
        </w:r>
        <w:r w:rsidR="00131DAA" w:rsidRPr="00131DAA">
          <w:rPr>
            <w:rFonts w:ascii="Helvetica" w:hAnsi="Helvetica" w:cs="Helvetica"/>
            <w:b/>
            <w:bCs/>
            <w:i/>
            <w:iCs/>
            <w:noProof/>
            <w:rPrChange w:id="1488" w:author="KJ Chow" w:date="2021-05-14T01:11:00Z">
              <w:rPr>
                <w:rFonts w:ascii="Helvetica" w:hAnsi="Helvetica" w:cs="Helvetica"/>
                <w:b/>
                <w:bCs/>
                <w:i/>
                <w:iCs/>
                <w:noProof/>
                <w:sz w:val="20"/>
                <w:szCs w:val="20"/>
              </w:rPr>
            </w:rPrChange>
          </w:rPr>
          <w:t>9</w:t>
        </w:r>
      </w:ins>
      <w:ins w:id="1489" w:author="KJ Chow" w:date="2021-05-14T00:41:00Z">
        <w:r w:rsidR="008E095E" w:rsidRPr="00131DAA">
          <w:rPr>
            <w:rFonts w:ascii="Helvetica" w:hAnsi="Helvetica" w:cs="Helvetica"/>
            <w:rPrChange w:id="1490" w:author="KJ Chow" w:date="2021-05-14T01:08:00Z">
              <w:rPr>
                <w:rFonts w:ascii="Helvetica" w:hAnsi="Helvetica" w:cs="Helvetica"/>
              </w:rPr>
            </w:rPrChange>
          </w:rPr>
          <w:fldChar w:fldCharType="end"/>
        </w:r>
      </w:ins>
      <w:del w:id="1491" w:author="KJ Chow" w:date="2021-05-14T00:41:00Z">
        <w:r w:rsidRPr="00131DAA" w:rsidDel="008E095E">
          <w:rPr>
            <w:rFonts w:ascii="Helvetica" w:hAnsi="Helvetica" w:cs="Helvetica"/>
          </w:rPr>
          <w:delText xml:space="preserve">Figure </w:delText>
        </w:r>
      </w:del>
      <w:del w:id="1492" w:author="KJ Chow" w:date="2021-05-14T00:31:00Z">
        <w:r w:rsidRPr="00131DAA" w:rsidDel="007B17A0">
          <w:rPr>
            <w:rFonts w:ascii="Helvetica" w:hAnsi="Helvetica" w:cs="Helvetica"/>
          </w:rPr>
          <w:delText>8</w:delText>
        </w:r>
      </w:del>
      <w:r w:rsidRPr="00131DAA">
        <w:rPr>
          <w:rFonts w:ascii="Helvetica" w:hAnsi="Helvetica" w:cs="Helvetica"/>
        </w:rPr>
        <w:t>.</w:t>
      </w:r>
    </w:p>
    <w:p w14:paraId="3974E759" w14:textId="77777777" w:rsidR="007B17A0" w:rsidRPr="00131DAA" w:rsidRDefault="007B17A0" w:rsidP="007B17A0">
      <w:pPr>
        <w:spacing w:after="120" w:line="259" w:lineRule="auto"/>
        <w:jc w:val="both"/>
        <w:rPr>
          <w:ins w:id="1493" w:author="KJ Chow" w:date="2021-05-14T00:32:00Z"/>
          <w:rFonts w:ascii="Helvetica" w:eastAsiaTheme="minorEastAsia" w:hAnsi="Helvetica" w:cs="Helvetica"/>
          <w:sz w:val="24"/>
          <w:szCs w:val="24"/>
        </w:rPr>
      </w:pPr>
      <w:ins w:id="1494" w:author="KJ Chow" w:date="2021-05-14T00:32:00Z">
        <w:r w:rsidRPr="00131DAA">
          <w:rPr>
            <w:rFonts w:ascii="Helvetica" w:hAnsi="Helvetica" w:cs="Helvetica"/>
            <w:sz w:val="24"/>
            <w:szCs w:val="24"/>
          </w:rPr>
          <w:t xml:space="preserve">As observed from Figure 9, it is rather apparent that the CFD profile did not match the analytical dataset (black lines) regardless of what </w:t>
        </w:r>
        <w:r w:rsidRPr="00131DAA">
          <w:rPr>
            <w:rFonts w:ascii="Helvetica" w:hAnsi="Helvetica" w:cs="Helvetica"/>
            <w:i/>
            <w:iCs/>
            <w:sz w:val="24"/>
            <w:szCs w:val="24"/>
          </w:rPr>
          <w:t>n</w:t>
        </w:r>
        <w:r w:rsidRPr="00131DAA">
          <w:rPr>
            <w:rFonts w:ascii="Helvetica" w:hAnsi="Helvetica" w:cs="Helvetica"/>
            <w:sz w:val="24"/>
            <w:szCs w:val="24"/>
          </w:rPr>
          <w:t xml:space="preserve"> modifying values it holds. However, it is worth noting that on average, the flow near the wall shows close resemblance to </w:t>
        </w:r>
        <w:r w:rsidRPr="00131DAA">
          <w:rPr>
            <w:rFonts w:ascii="Helvetica" w:eastAsiaTheme="minorEastAsia" w:hAnsi="Helvetica" w:cs="Helvetica"/>
            <w:sz w:val="24"/>
            <w:szCs w:val="24"/>
          </w:rPr>
          <w:t xml:space="preserve">characteristics of </w:t>
        </w:r>
      </w:ins>
      <m:oMath>
        <m:r>
          <w:ins w:id="1495" w:author="KJ Chow" w:date="2021-05-14T00:32:00Z">
            <w:rPr>
              <w:rFonts w:ascii="Cambria Math" w:hAnsi="Cambria Math" w:cs="Helvetica"/>
              <w:sz w:val="24"/>
              <w:szCs w:val="24"/>
              <w:rPrChange w:id="1496" w:author="KJ Chow" w:date="2021-05-14T01:08:00Z">
                <w:rPr>
                  <w:rFonts w:ascii="Cambria Math" w:hAnsi="Cambria Math" w:cs="Helvetica"/>
                  <w:sz w:val="24"/>
                  <w:szCs w:val="24"/>
                </w:rPr>
              </w:rPrChange>
            </w:rPr>
            <m:t>n=8</m:t>
          </w:ins>
        </m:r>
      </m:oMath>
      <w:ins w:id="1497" w:author="KJ Chow" w:date="2021-05-14T00:32:00Z">
        <w:r w:rsidRPr="00131DAA">
          <w:rPr>
            <w:rFonts w:ascii="Helvetica" w:eastAsiaTheme="minorEastAsia" w:hAnsi="Helvetica" w:cs="Helvetica"/>
            <w:sz w:val="24"/>
            <w:szCs w:val="24"/>
          </w:rPr>
          <w:t xml:space="preserve"> as compared to the rest (</w:t>
        </w:r>
      </w:ins>
      <m:oMath>
        <m:r>
          <w:ins w:id="1498" w:author="KJ Chow" w:date="2021-05-14T00:32:00Z">
            <w:rPr>
              <w:rFonts w:ascii="Cambria Math" w:hAnsi="Cambria Math" w:cs="Helvetica"/>
              <w:sz w:val="24"/>
              <w:szCs w:val="24"/>
              <w:rPrChange w:id="1499" w:author="KJ Chow" w:date="2021-05-14T01:08:00Z">
                <w:rPr>
                  <w:rFonts w:ascii="Cambria Math" w:hAnsi="Cambria Math" w:cs="Helvetica"/>
                  <w:sz w:val="24"/>
                  <w:szCs w:val="24"/>
                </w:rPr>
              </w:rPrChange>
            </w:rPr>
            <m:t>n=2, 4, 6)</m:t>
          </w:ins>
        </m:r>
      </m:oMath>
      <w:ins w:id="1500" w:author="KJ Chow" w:date="2021-05-14T00:32:00Z">
        <w:r w:rsidRPr="00131DAA">
          <w:rPr>
            <w:rFonts w:ascii="Helvetica" w:eastAsiaTheme="minorEastAsia" w:hAnsi="Helvetica" w:cs="Helvetica"/>
            <w:sz w:val="24"/>
            <w:szCs w:val="24"/>
          </w:rPr>
          <w:t xml:space="preserve">. One reasoning to this is the growing turbulence effects due to increasing velocity as it converged to the middle outlet of the discs. Based on mass conservation, the flow’s radial velocity should follow an inverse profile that is dependent on the radial position. Basically, with an inlet radial component of ~2.8 m/s, the outlet radial component will be magnified to as large as ~9 m/s. This will likely cause turbulence effect to occur which also explains why the profile continues to flatten out as </w:t>
        </w:r>
        <w:r w:rsidRPr="00131DAA">
          <w:rPr>
            <w:rFonts w:ascii="Helvetica" w:eastAsiaTheme="minorEastAsia" w:hAnsi="Helvetica" w:cs="Helvetica"/>
            <w:i/>
            <w:iCs/>
            <w:sz w:val="24"/>
            <w:szCs w:val="24"/>
          </w:rPr>
          <w:t>ξ</w:t>
        </w:r>
        <w:r w:rsidRPr="00131DAA">
          <w:rPr>
            <w:rFonts w:ascii="Helvetica" w:eastAsiaTheme="minorEastAsia" w:hAnsi="Helvetica" w:cs="Helvetica"/>
            <w:sz w:val="24"/>
            <w:szCs w:val="24"/>
          </w:rPr>
          <w:t xml:space="preserve"> decreases (in comparison to </w:t>
        </w:r>
        <w:r w:rsidRPr="00131DAA">
          <w:rPr>
            <w:rFonts w:ascii="Helvetica" w:eastAsiaTheme="minorEastAsia" w:hAnsi="Helvetica" w:cs="Helvetica"/>
            <w:i/>
            <w:iCs/>
            <w:sz w:val="24"/>
            <w:szCs w:val="24"/>
          </w:rPr>
          <w:t xml:space="preserve">ξ </w:t>
        </w:r>
        <w:r w:rsidRPr="00131DAA">
          <w:rPr>
            <w:rFonts w:ascii="Helvetica" w:eastAsiaTheme="minorEastAsia" w:hAnsi="Helvetica" w:cs="Helvetica"/>
            <w:sz w:val="24"/>
            <w:szCs w:val="24"/>
          </w:rPr>
          <w:t xml:space="preserve">= 0.924). Correspondingly, the CFD’s near wall velocity gradient will yield higher value and thus, providing greater shear output. The inference here is also supported by the fact that the CFD solver could not converge properly when using a laminar </w:t>
        </w:r>
        <w:proofErr w:type="gramStart"/>
        <w:r w:rsidRPr="00131DAA">
          <w:rPr>
            <w:rFonts w:ascii="Helvetica" w:eastAsiaTheme="minorEastAsia" w:hAnsi="Helvetica" w:cs="Helvetica"/>
            <w:sz w:val="24"/>
            <w:szCs w:val="24"/>
          </w:rPr>
          <w:t>solver, but</w:t>
        </w:r>
        <w:proofErr w:type="gramEnd"/>
        <w:r w:rsidRPr="00131DAA">
          <w:rPr>
            <w:rFonts w:ascii="Helvetica" w:eastAsiaTheme="minorEastAsia" w:hAnsi="Helvetica" w:cs="Helvetica"/>
            <w:sz w:val="24"/>
            <w:szCs w:val="24"/>
          </w:rPr>
          <w:t xml:space="preserve"> did so effectively while using </w:t>
        </w:r>
      </w:ins>
      <m:oMath>
        <m:r>
          <w:ins w:id="1501" w:author="KJ Chow" w:date="2021-05-14T00:32:00Z">
            <w:rPr>
              <w:rFonts w:ascii="Cambria Math" w:eastAsiaTheme="minorEastAsia" w:hAnsi="Cambria Math" w:cs="Helvetica"/>
              <w:sz w:val="24"/>
              <w:szCs w:val="24"/>
              <w:rPrChange w:id="1502" w:author="KJ Chow" w:date="2021-05-14T01:08:00Z">
                <w:rPr>
                  <w:rFonts w:ascii="Cambria Math" w:eastAsiaTheme="minorEastAsia" w:hAnsi="Cambria Math" w:cs="Helvetica"/>
                  <w:sz w:val="24"/>
                  <w:szCs w:val="24"/>
                </w:rPr>
              </w:rPrChange>
            </w:rPr>
            <m:t>k-ε</m:t>
          </w:ins>
        </m:r>
      </m:oMath>
      <w:ins w:id="1503" w:author="KJ Chow" w:date="2021-05-14T00:32:00Z">
        <w:r w:rsidRPr="00131DAA">
          <w:rPr>
            <w:rFonts w:ascii="Helvetica" w:eastAsiaTheme="minorEastAsia" w:hAnsi="Helvetica" w:cs="Helvetica"/>
            <w:sz w:val="24"/>
            <w:szCs w:val="24"/>
          </w:rPr>
          <w:t xml:space="preserve"> modelling. In essence, the laminar assumption in the analytical set may not hold true for our turbine design as such, an improved model would have to be implemented.</w:t>
        </w:r>
      </w:ins>
    </w:p>
    <w:p w14:paraId="0A5D543A" w14:textId="719FB6EA" w:rsidR="007B17A0" w:rsidRPr="00131DAA" w:rsidRDefault="00131DAA" w:rsidP="006F02B0">
      <w:pPr>
        <w:jc w:val="both"/>
        <w:rPr>
          <w:rFonts w:ascii="Helvetica" w:hAnsi="Helvetica" w:cs="Helvetica"/>
        </w:rPr>
      </w:pPr>
      <w:ins w:id="1504" w:author="KJ Chow" w:date="2021-05-14T01:08:00Z">
        <w:r w:rsidRPr="00B01029">
          <w:rPr>
            <w:rFonts w:ascii="Helvetica" w:eastAsiaTheme="minorEastAsia" w:hAnsi="Helvetica" w:cs="Helvetica"/>
            <w:sz w:val="24"/>
            <w:szCs w:val="24"/>
          </w:rPr>
          <w:t xml:space="preserve">Aside from that, another critical observation gotten here was the abrupt profile transition from </w:t>
        </w:r>
        <w:r w:rsidRPr="00B01029">
          <w:rPr>
            <w:rFonts w:ascii="Helvetica" w:eastAsiaTheme="minorEastAsia" w:hAnsi="Helvetica" w:cs="Helvetica"/>
            <w:i/>
            <w:iCs/>
            <w:sz w:val="24"/>
            <w:szCs w:val="24"/>
          </w:rPr>
          <w:t xml:space="preserve">ξ </w:t>
        </w:r>
        <w:r w:rsidRPr="00B01029">
          <w:rPr>
            <w:rFonts w:ascii="Helvetica" w:eastAsiaTheme="minorEastAsia" w:hAnsi="Helvetica" w:cs="Helvetica"/>
            <w:sz w:val="24"/>
            <w:szCs w:val="24"/>
          </w:rPr>
          <w:t xml:space="preserve">= 0.993 to </w:t>
        </w:r>
        <w:r w:rsidRPr="00B01029">
          <w:rPr>
            <w:rFonts w:ascii="Helvetica" w:eastAsiaTheme="minorEastAsia" w:hAnsi="Helvetica" w:cs="Helvetica"/>
            <w:i/>
            <w:iCs/>
            <w:sz w:val="24"/>
            <w:szCs w:val="24"/>
          </w:rPr>
          <w:t xml:space="preserve">ξ </w:t>
        </w:r>
        <w:r w:rsidRPr="00B01029">
          <w:rPr>
            <w:rFonts w:ascii="Helvetica" w:eastAsiaTheme="minorEastAsia" w:hAnsi="Helvetica" w:cs="Helvetica"/>
            <w:sz w:val="24"/>
            <w:szCs w:val="24"/>
          </w:rPr>
          <w:t xml:space="preserve">= 0.924. This is very likely due to entrance effects which were never accounted for in the analytical model, further contributing to the distinction obtained in </w:t>
        </w:r>
        <w:r w:rsidRPr="00B01029">
          <w:rPr>
            <w:rFonts w:ascii="Helvetica" w:eastAsiaTheme="minorEastAsia" w:hAnsi="Helvetica" w:cs="Helvetica"/>
            <w:sz w:val="24"/>
            <w:szCs w:val="24"/>
          </w:rPr>
          <w:fldChar w:fldCharType="begin"/>
        </w:r>
        <w:r w:rsidRPr="00B01029">
          <w:rPr>
            <w:rFonts w:ascii="Helvetica" w:eastAsiaTheme="minorEastAsia" w:hAnsi="Helvetica" w:cs="Helvetica"/>
            <w:sz w:val="24"/>
            <w:szCs w:val="24"/>
          </w:rPr>
          <w:instrText xml:space="preserve"> REF _Ref71845331 \h  \* MERGEFORMAT </w:instrText>
        </w:r>
      </w:ins>
      <w:r w:rsidRPr="00B01029">
        <w:rPr>
          <w:rFonts w:ascii="Helvetica" w:eastAsiaTheme="minorEastAsia" w:hAnsi="Helvetica" w:cs="Helvetica"/>
          <w:sz w:val="24"/>
          <w:szCs w:val="24"/>
        </w:rPr>
      </w:r>
      <w:ins w:id="1505" w:author="KJ Chow" w:date="2021-05-14T01:08:00Z">
        <w:r w:rsidRPr="00B01029">
          <w:rPr>
            <w:rFonts w:ascii="Helvetica" w:eastAsiaTheme="minorEastAsia" w:hAnsi="Helvetica" w:cs="Helvetica"/>
            <w:sz w:val="24"/>
            <w:szCs w:val="24"/>
          </w:rPr>
          <w:fldChar w:fldCharType="separate"/>
        </w:r>
      </w:ins>
      <w:ins w:id="1506" w:author="KJ Chow" w:date="2021-05-14T01:11:00Z">
        <w:r w:rsidRPr="00131DAA">
          <w:rPr>
            <w:rFonts w:ascii="Helvetica" w:hAnsi="Helvetica" w:cs="Helvetica"/>
            <w:b/>
            <w:bCs/>
            <w:rPrChange w:id="1507" w:author="KJ Chow" w:date="2021-05-14T01:11:00Z">
              <w:rPr/>
            </w:rPrChange>
          </w:rPr>
          <w:t xml:space="preserve">Table </w:t>
        </w:r>
        <w:r w:rsidRPr="00131DAA">
          <w:rPr>
            <w:rFonts w:ascii="Helvetica" w:hAnsi="Helvetica" w:cs="Helvetica"/>
            <w:b/>
            <w:bCs/>
            <w:i/>
            <w:iCs/>
            <w:noProof/>
            <w:rPrChange w:id="1508" w:author="KJ Chow" w:date="2021-05-14T01:11:00Z">
              <w:rPr>
                <w:rFonts w:ascii="Helvetica" w:hAnsi="Helvetica" w:cs="Helvetica"/>
                <w:b/>
                <w:bCs/>
                <w:i/>
                <w:iCs/>
                <w:noProof/>
                <w:sz w:val="20"/>
                <w:szCs w:val="20"/>
              </w:rPr>
            </w:rPrChange>
          </w:rPr>
          <w:t>2</w:t>
        </w:r>
      </w:ins>
      <w:ins w:id="1509" w:author="KJ Chow" w:date="2021-05-14T01:08:00Z">
        <w:r w:rsidRPr="00B01029">
          <w:rPr>
            <w:rFonts w:ascii="Helvetica" w:eastAsiaTheme="minorEastAsia" w:hAnsi="Helvetica" w:cs="Helvetica"/>
            <w:sz w:val="24"/>
            <w:szCs w:val="24"/>
          </w:rPr>
          <w:fldChar w:fldCharType="end"/>
        </w:r>
        <w:r w:rsidRPr="00B01029">
          <w:rPr>
            <w:rFonts w:ascii="Helvetica" w:eastAsiaTheme="minorEastAsia" w:hAnsi="Helvetica" w:cs="Helvetica"/>
            <w:sz w:val="24"/>
            <w:szCs w:val="24"/>
          </w:rPr>
          <w:t xml:space="preserve">. From these obtained conclusions, I was then convinced that the model though widely implemented, does not encompass </w:t>
        </w:r>
        <w:proofErr w:type="gramStart"/>
        <w:r w:rsidRPr="00B01029">
          <w:rPr>
            <w:rFonts w:ascii="Helvetica" w:eastAsiaTheme="minorEastAsia" w:hAnsi="Helvetica" w:cs="Helvetica"/>
            <w:sz w:val="24"/>
            <w:szCs w:val="24"/>
          </w:rPr>
          <w:t>all of</w:t>
        </w:r>
        <w:proofErr w:type="gramEnd"/>
        <w:r w:rsidRPr="00B01029">
          <w:rPr>
            <w:rFonts w:ascii="Helvetica" w:eastAsiaTheme="minorEastAsia" w:hAnsi="Helvetica" w:cs="Helvetica"/>
            <w:sz w:val="24"/>
            <w:szCs w:val="24"/>
          </w:rPr>
          <w:t xml:space="preserve"> the necessary flow physics as such, causing wide deviations in the performance values. Adjustments </w:t>
        </w:r>
        <w:proofErr w:type="gramStart"/>
        <w:r w:rsidRPr="00B01029">
          <w:rPr>
            <w:rFonts w:ascii="Helvetica" w:eastAsiaTheme="minorEastAsia" w:hAnsi="Helvetica" w:cs="Helvetica"/>
            <w:sz w:val="24"/>
            <w:szCs w:val="24"/>
          </w:rPr>
          <w:t>have to</w:t>
        </w:r>
        <w:proofErr w:type="gramEnd"/>
        <w:r w:rsidRPr="00B01029">
          <w:rPr>
            <w:rFonts w:ascii="Helvetica" w:eastAsiaTheme="minorEastAsia" w:hAnsi="Helvetica" w:cs="Helvetica"/>
            <w:sz w:val="24"/>
            <w:szCs w:val="24"/>
          </w:rPr>
          <w:t xml:space="preserve"> be inserted to account for the flow state transitions and </w:t>
        </w:r>
        <w:r w:rsidRPr="00B01029">
          <w:rPr>
            <w:rFonts w:ascii="Helvetica" w:eastAsiaTheme="minorEastAsia" w:hAnsi="Helvetica" w:cs="Helvetica"/>
            <w:sz w:val="24"/>
            <w:szCs w:val="24"/>
          </w:rPr>
          <w:lastRenderedPageBreak/>
          <w:t>entrance effects for better results mapping as well as truly leveraging the use of numerical modelling for such applications.</w:t>
        </w:r>
      </w:ins>
    </w:p>
    <w:p w14:paraId="31532399" w14:textId="77777777" w:rsidR="009B0A99" w:rsidRPr="00131DAA" w:rsidRDefault="006F02B0" w:rsidP="009B0A99">
      <w:pPr>
        <w:keepNext/>
        <w:spacing w:after="0" w:line="259" w:lineRule="auto"/>
        <w:jc w:val="center"/>
        <w:rPr>
          <w:rFonts w:ascii="Helvetica" w:hAnsi="Helvetica" w:cs="Helvetica"/>
          <w:rPrChange w:id="1510" w:author="KJ Chow" w:date="2021-05-14T01:08:00Z">
            <w:rPr/>
          </w:rPrChange>
        </w:rPr>
      </w:pPr>
      <w:r w:rsidRPr="00131DAA">
        <w:rPr>
          <w:rFonts w:ascii="Helvetica" w:hAnsi="Helvetica" w:cs="Helvetica"/>
          <w:noProof/>
          <w:rPrChange w:id="1511" w:author="KJ Chow" w:date="2021-05-14T01:08:00Z">
            <w:rPr>
              <w:rFonts w:ascii="Helvetica" w:hAnsi="Helvetica" w:cs="Helvetica"/>
              <w:noProof/>
            </w:rPr>
          </w:rPrChange>
        </w:rPr>
        <w:drawing>
          <wp:inline distT="0" distB="0" distL="0" distR="0" wp14:anchorId="27B77BFD" wp14:editId="1329069E">
            <wp:extent cx="4488873" cy="4351221"/>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88873" cy="4351221"/>
                    </a:xfrm>
                    <a:prstGeom prst="rect">
                      <a:avLst/>
                    </a:prstGeom>
                    <a:noFill/>
                    <a:ln>
                      <a:noFill/>
                    </a:ln>
                  </pic:spPr>
                </pic:pic>
              </a:graphicData>
            </a:graphic>
          </wp:inline>
        </w:drawing>
      </w:r>
    </w:p>
    <w:p w14:paraId="6C263606" w14:textId="08B22ED9" w:rsidR="00936EB2" w:rsidRPr="00131DAA" w:rsidRDefault="009B0A99" w:rsidP="009B0A99">
      <w:pPr>
        <w:pStyle w:val="Caption"/>
        <w:jc w:val="center"/>
        <w:rPr>
          <w:rFonts w:ascii="Helvetica" w:hAnsi="Helvetica" w:cs="Helvetica"/>
          <w:b/>
          <w:bCs/>
          <w:i w:val="0"/>
          <w:iCs w:val="0"/>
          <w:color w:val="auto"/>
          <w:sz w:val="20"/>
          <w:szCs w:val="20"/>
          <w:rPrChange w:id="1512" w:author="KJ Chow" w:date="2021-05-14T01:11:00Z">
            <w:rPr>
              <w:rFonts w:ascii="Helvetica" w:hAnsi="Helvetica" w:cs="Helvetica"/>
              <w:sz w:val="24"/>
              <w:szCs w:val="24"/>
            </w:rPr>
          </w:rPrChange>
        </w:rPr>
      </w:pPr>
      <w:bookmarkStart w:id="1513" w:name="_Ref71845295"/>
      <w:r w:rsidRPr="00131DAA">
        <w:rPr>
          <w:rFonts w:ascii="Helvetica" w:hAnsi="Helvetica" w:cs="Helvetica"/>
          <w:b/>
          <w:bCs/>
          <w:i w:val="0"/>
          <w:iCs w:val="0"/>
          <w:color w:val="auto"/>
          <w:sz w:val="20"/>
          <w:szCs w:val="20"/>
          <w:rPrChange w:id="1514" w:author="KJ Chow" w:date="2021-05-14T01:11:00Z">
            <w:rPr/>
          </w:rPrChange>
        </w:rPr>
        <w:t xml:space="preserve">Figure </w:t>
      </w:r>
      <w:r w:rsidR="005F0FC8" w:rsidRPr="00131DAA">
        <w:rPr>
          <w:rFonts w:ascii="Helvetica" w:hAnsi="Helvetica" w:cs="Helvetica"/>
          <w:b/>
          <w:bCs/>
          <w:i w:val="0"/>
          <w:iCs w:val="0"/>
          <w:color w:val="auto"/>
          <w:sz w:val="20"/>
          <w:szCs w:val="20"/>
          <w:rPrChange w:id="1515" w:author="KJ Chow" w:date="2021-05-14T01:11:00Z">
            <w:rPr/>
          </w:rPrChange>
        </w:rPr>
        <w:fldChar w:fldCharType="begin"/>
      </w:r>
      <w:r w:rsidR="005F0FC8" w:rsidRPr="00131DAA">
        <w:rPr>
          <w:rFonts w:ascii="Helvetica" w:hAnsi="Helvetica" w:cs="Helvetica"/>
          <w:b/>
          <w:bCs/>
          <w:i w:val="0"/>
          <w:iCs w:val="0"/>
          <w:color w:val="auto"/>
          <w:sz w:val="20"/>
          <w:szCs w:val="20"/>
          <w:rPrChange w:id="1516" w:author="KJ Chow" w:date="2021-05-14T01:11:00Z">
            <w:rPr/>
          </w:rPrChange>
        </w:rPr>
        <w:instrText xml:space="preserve"> SEQ Figure \* ARABIC </w:instrText>
      </w:r>
      <w:r w:rsidR="005F0FC8" w:rsidRPr="00131DAA">
        <w:rPr>
          <w:rFonts w:ascii="Helvetica" w:hAnsi="Helvetica" w:cs="Helvetica"/>
          <w:b/>
          <w:bCs/>
          <w:i w:val="0"/>
          <w:iCs w:val="0"/>
          <w:color w:val="auto"/>
          <w:sz w:val="20"/>
          <w:szCs w:val="20"/>
          <w:rPrChange w:id="1517" w:author="KJ Chow" w:date="2021-05-14T01:11:00Z">
            <w:rPr>
              <w:noProof/>
            </w:rPr>
          </w:rPrChange>
        </w:rPr>
        <w:fldChar w:fldCharType="separate"/>
      </w:r>
      <w:ins w:id="1518" w:author="KJ Chow" w:date="2021-05-14T01:11:00Z">
        <w:r w:rsidR="00131DAA">
          <w:rPr>
            <w:rFonts w:ascii="Helvetica" w:hAnsi="Helvetica" w:cs="Helvetica"/>
            <w:b/>
            <w:bCs/>
            <w:i w:val="0"/>
            <w:iCs w:val="0"/>
            <w:noProof/>
            <w:color w:val="auto"/>
            <w:sz w:val="20"/>
            <w:szCs w:val="20"/>
          </w:rPr>
          <w:t>9</w:t>
        </w:r>
      </w:ins>
      <w:del w:id="1519" w:author="KJ Chow" w:date="2021-05-14T00:01:00Z">
        <w:r w:rsidR="00983325" w:rsidRPr="00131DAA" w:rsidDel="005F0FC8">
          <w:rPr>
            <w:rFonts w:ascii="Helvetica" w:hAnsi="Helvetica" w:cs="Helvetica"/>
            <w:b/>
            <w:bCs/>
            <w:i w:val="0"/>
            <w:iCs w:val="0"/>
            <w:noProof/>
            <w:color w:val="auto"/>
            <w:sz w:val="20"/>
            <w:szCs w:val="20"/>
            <w:rPrChange w:id="1520" w:author="KJ Chow" w:date="2021-05-14T01:11:00Z">
              <w:rPr>
                <w:noProof/>
              </w:rPr>
            </w:rPrChange>
          </w:rPr>
          <w:delText>10</w:delText>
        </w:r>
      </w:del>
      <w:r w:rsidR="005F0FC8" w:rsidRPr="00131DAA">
        <w:rPr>
          <w:rFonts w:ascii="Helvetica" w:hAnsi="Helvetica" w:cs="Helvetica"/>
          <w:b/>
          <w:bCs/>
          <w:i w:val="0"/>
          <w:iCs w:val="0"/>
          <w:noProof/>
          <w:color w:val="auto"/>
          <w:sz w:val="20"/>
          <w:szCs w:val="20"/>
          <w:rPrChange w:id="1521" w:author="KJ Chow" w:date="2021-05-14T01:11:00Z">
            <w:rPr>
              <w:noProof/>
            </w:rPr>
          </w:rPrChange>
        </w:rPr>
        <w:fldChar w:fldCharType="end"/>
      </w:r>
      <w:bookmarkEnd w:id="1513"/>
      <w:r w:rsidRPr="00131DAA">
        <w:rPr>
          <w:rFonts w:ascii="Helvetica" w:hAnsi="Helvetica" w:cs="Helvetica"/>
          <w:b/>
          <w:bCs/>
          <w:i w:val="0"/>
          <w:iCs w:val="0"/>
          <w:color w:val="auto"/>
          <w:sz w:val="20"/>
          <w:szCs w:val="20"/>
          <w:rPrChange w:id="1522" w:author="KJ Chow" w:date="2021-05-14T01:11:00Z">
            <w:rPr/>
          </w:rPrChange>
        </w:rPr>
        <w:t xml:space="preserve"> CFD </w:t>
      </w:r>
      <w:r w:rsidR="00DA17D0" w:rsidRPr="00131DAA">
        <w:rPr>
          <w:rFonts w:ascii="Helvetica" w:hAnsi="Helvetica" w:cs="Helvetica"/>
          <w:b/>
          <w:bCs/>
          <w:i w:val="0"/>
          <w:iCs w:val="0"/>
          <w:color w:val="auto"/>
          <w:sz w:val="20"/>
          <w:szCs w:val="20"/>
          <w:rPrChange w:id="1523" w:author="KJ Chow" w:date="2021-05-14T01:11:00Z">
            <w:rPr/>
          </w:rPrChange>
        </w:rPr>
        <w:t>f</w:t>
      </w:r>
      <w:r w:rsidRPr="00131DAA">
        <w:rPr>
          <w:rFonts w:ascii="Helvetica" w:hAnsi="Helvetica" w:cs="Helvetica"/>
          <w:b/>
          <w:bCs/>
          <w:i w:val="0"/>
          <w:iCs w:val="0"/>
          <w:color w:val="auto"/>
          <w:sz w:val="20"/>
          <w:szCs w:val="20"/>
          <w:rPrChange w:id="1524" w:author="KJ Chow" w:date="2021-05-14T01:11:00Z">
            <w:rPr/>
          </w:rPrChange>
        </w:rPr>
        <w:t>low velocity profiles at different radial instan</w:t>
      </w:r>
      <w:r w:rsidR="00DA17D0" w:rsidRPr="00131DAA">
        <w:rPr>
          <w:rFonts w:ascii="Helvetica" w:hAnsi="Helvetica" w:cs="Helvetica"/>
          <w:b/>
          <w:bCs/>
          <w:i w:val="0"/>
          <w:iCs w:val="0"/>
          <w:color w:val="auto"/>
          <w:sz w:val="20"/>
          <w:szCs w:val="20"/>
          <w:rPrChange w:id="1525" w:author="KJ Chow" w:date="2021-05-14T01:11:00Z">
            <w:rPr/>
          </w:rPrChange>
        </w:rPr>
        <w:t>c</w:t>
      </w:r>
      <w:r w:rsidRPr="00131DAA">
        <w:rPr>
          <w:rFonts w:ascii="Helvetica" w:hAnsi="Helvetica" w:cs="Helvetica"/>
          <w:b/>
          <w:bCs/>
          <w:i w:val="0"/>
          <w:iCs w:val="0"/>
          <w:color w:val="auto"/>
          <w:sz w:val="20"/>
          <w:szCs w:val="20"/>
          <w:rPrChange w:id="1526" w:author="KJ Chow" w:date="2021-05-14T01:11:00Z">
            <w:rPr/>
          </w:rPrChange>
        </w:rPr>
        <w:t>es.</w:t>
      </w:r>
    </w:p>
    <w:p w14:paraId="2F5AA93D" w14:textId="50500A29" w:rsidR="001355A5" w:rsidRPr="00131DAA" w:rsidDel="009611C4" w:rsidRDefault="00017A92">
      <w:pPr>
        <w:spacing w:after="120" w:line="259" w:lineRule="auto"/>
        <w:jc w:val="both"/>
        <w:rPr>
          <w:del w:id="1527" w:author="KJ Chow" w:date="2021-05-14T00:29:00Z"/>
          <w:rFonts w:ascii="Helvetica" w:eastAsiaTheme="minorEastAsia" w:hAnsi="Helvetica" w:cs="Helvetica"/>
          <w:sz w:val="24"/>
          <w:szCs w:val="24"/>
        </w:rPr>
        <w:pPrChange w:id="1528" w:author="KJ Chow" w:date="2021-05-14T00:30:00Z">
          <w:pPr>
            <w:spacing w:after="0" w:line="259" w:lineRule="auto"/>
            <w:jc w:val="both"/>
          </w:pPr>
        </w:pPrChange>
      </w:pPr>
      <w:del w:id="1529" w:author="KJ Chow" w:date="2021-05-14T00:31:00Z">
        <w:r w:rsidRPr="00131DAA" w:rsidDel="007B17A0">
          <w:rPr>
            <w:rFonts w:ascii="Helvetica" w:hAnsi="Helvetica" w:cs="Helvetica"/>
            <w:sz w:val="24"/>
            <w:szCs w:val="24"/>
          </w:rPr>
          <w:delText xml:space="preserve">As observed from the diagram, it is rather apparent that the CFD profile did not match the analytical dataset (black lines) regardless of what </w:delText>
        </w:r>
        <w:r w:rsidRPr="00131DAA" w:rsidDel="007B17A0">
          <w:rPr>
            <w:rFonts w:ascii="Helvetica" w:hAnsi="Helvetica" w:cs="Helvetica"/>
            <w:i/>
            <w:iCs/>
            <w:sz w:val="24"/>
            <w:szCs w:val="24"/>
          </w:rPr>
          <w:delText>n</w:delText>
        </w:r>
        <w:r w:rsidRPr="00131DAA" w:rsidDel="007B17A0">
          <w:rPr>
            <w:rFonts w:ascii="Helvetica" w:hAnsi="Helvetica" w:cs="Helvetica"/>
            <w:sz w:val="24"/>
            <w:szCs w:val="24"/>
          </w:rPr>
          <w:delText xml:space="preserve"> modifying values it holds. However, it is worth noting that on average, the flow near the wall shows close resemblance to </w:delText>
        </w:r>
        <w:r w:rsidRPr="00131DAA" w:rsidDel="007B17A0">
          <w:rPr>
            <w:rFonts w:ascii="Helvetica" w:eastAsiaTheme="minorEastAsia" w:hAnsi="Helvetica" w:cs="Helvetica"/>
            <w:sz w:val="24"/>
            <w:szCs w:val="24"/>
          </w:rPr>
          <w:delText xml:space="preserve">characteristics of </w:delText>
        </w:r>
      </w:del>
      <m:oMath>
        <m:r>
          <w:del w:id="1530" w:author="KJ Chow" w:date="2021-05-14T00:31:00Z">
            <w:rPr>
              <w:rFonts w:ascii="Cambria Math" w:hAnsi="Cambria Math" w:cs="Helvetica"/>
              <w:sz w:val="24"/>
              <w:szCs w:val="24"/>
              <w:rPrChange w:id="1531" w:author="KJ Chow" w:date="2021-05-14T01:08:00Z">
                <w:rPr>
                  <w:rFonts w:ascii="Cambria Math" w:hAnsi="Cambria Math" w:cs="Helvetica"/>
                  <w:sz w:val="24"/>
                  <w:szCs w:val="24"/>
                </w:rPr>
              </w:rPrChange>
            </w:rPr>
            <m:t>n=8</m:t>
          </w:del>
        </m:r>
      </m:oMath>
      <w:del w:id="1532" w:author="KJ Chow" w:date="2021-05-14T00:31:00Z">
        <w:r w:rsidRPr="00131DAA" w:rsidDel="007B17A0">
          <w:rPr>
            <w:rFonts w:ascii="Helvetica" w:eastAsiaTheme="minorEastAsia" w:hAnsi="Helvetica" w:cs="Helvetica"/>
            <w:sz w:val="24"/>
            <w:szCs w:val="24"/>
          </w:rPr>
          <w:delText xml:space="preserve"> as compared to the rest (</w:delText>
        </w:r>
      </w:del>
      <m:oMath>
        <m:r>
          <w:del w:id="1533" w:author="KJ Chow" w:date="2021-05-14T00:31:00Z">
            <w:rPr>
              <w:rFonts w:ascii="Cambria Math" w:hAnsi="Cambria Math" w:cs="Helvetica"/>
              <w:sz w:val="24"/>
              <w:szCs w:val="24"/>
              <w:rPrChange w:id="1534" w:author="KJ Chow" w:date="2021-05-14T01:08:00Z">
                <w:rPr>
                  <w:rFonts w:ascii="Cambria Math" w:hAnsi="Cambria Math" w:cs="Helvetica"/>
                  <w:sz w:val="24"/>
                  <w:szCs w:val="24"/>
                </w:rPr>
              </w:rPrChange>
            </w:rPr>
            <m:t>n=2, 4, 6)</m:t>
          </w:del>
        </m:r>
      </m:oMath>
      <w:del w:id="1535" w:author="KJ Chow" w:date="2021-05-14T00:31:00Z">
        <w:r w:rsidRPr="00131DAA" w:rsidDel="007B17A0">
          <w:rPr>
            <w:rFonts w:ascii="Helvetica" w:eastAsiaTheme="minorEastAsia" w:hAnsi="Helvetica" w:cs="Helvetica"/>
            <w:sz w:val="24"/>
            <w:szCs w:val="24"/>
          </w:rPr>
          <w:delText>.</w:delText>
        </w:r>
        <w:r w:rsidR="000C792E" w:rsidRPr="00131DAA" w:rsidDel="007B17A0">
          <w:rPr>
            <w:rFonts w:ascii="Helvetica" w:eastAsiaTheme="minorEastAsia" w:hAnsi="Helvetica" w:cs="Helvetica"/>
            <w:sz w:val="24"/>
            <w:szCs w:val="24"/>
          </w:rPr>
          <w:delText xml:space="preserve"> One reasoning to this is the </w:delText>
        </w:r>
        <w:r w:rsidR="00416E6F" w:rsidRPr="00131DAA" w:rsidDel="007B17A0">
          <w:rPr>
            <w:rFonts w:ascii="Helvetica" w:eastAsiaTheme="minorEastAsia" w:hAnsi="Helvetica" w:cs="Helvetica"/>
            <w:sz w:val="24"/>
            <w:szCs w:val="24"/>
          </w:rPr>
          <w:delText>growing</w:delText>
        </w:r>
        <w:r w:rsidR="000C792E" w:rsidRPr="00131DAA" w:rsidDel="007B17A0">
          <w:rPr>
            <w:rFonts w:ascii="Helvetica" w:eastAsiaTheme="minorEastAsia" w:hAnsi="Helvetica" w:cs="Helvetica"/>
            <w:sz w:val="24"/>
            <w:szCs w:val="24"/>
          </w:rPr>
          <w:delText xml:space="preserve"> </w:delText>
        </w:r>
        <w:r w:rsidR="00416E6F" w:rsidRPr="00131DAA" w:rsidDel="007B17A0">
          <w:rPr>
            <w:rFonts w:ascii="Helvetica" w:eastAsiaTheme="minorEastAsia" w:hAnsi="Helvetica" w:cs="Helvetica"/>
            <w:sz w:val="24"/>
            <w:szCs w:val="24"/>
          </w:rPr>
          <w:delText>turbulence effects</w:delText>
        </w:r>
        <w:r w:rsidR="000C792E" w:rsidRPr="00131DAA" w:rsidDel="007B17A0">
          <w:rPr>
            <w:rFonts w:ascii="Helvetica" w:eastAsiaTheme="minorEastAsia" w:hAnsi="Helvetica" w:cs="Helvetica"/>
            <w:sz w:val="24"/>
            <w:szCs w:val="24"/>
          </w:rPr>
          <w:delText xml:space="preserve"> due to increasing velocity as it converged to the middle outlet of the discs. Based on mass conservation, the flow’s radial velocity should follow an inverse profile that is dependent on the radial position. </w:delText>
        </w:r>
        <w:r w:rsidR="00055CA4" w:rsidRPr="00131DAA" w:rsidDel="007B17A0">
          <w:rPr>
            <w:rFonts w:ascii="Helvetica" w:eastAsiaTheme="minorEastAsia" w:hAnsi="Helvetica" w:cs="Helvetica"/>
            <w:sz w:val="24"/>
            <w:szCs w:val="24"/>
          </w:rPr>
          <w:delText>Basically</w:delText>
        </w:r>
        <w:r w:rsidR="000C792E" w:rsidRPr="00131DAA" w:rsidDel="007B17A0">
          <w:rPr>
            <w:rFonts w:ascii="Helvetica" w:eastAsiaTheme="minorEastAsia" w:hAnsi="Helvetica" w:cs="Helvetica"/>
            <w:sz w:val="24"/>
            <w:szCs w:val="24"/>
          </w:rPr>
          <w:delText xml:space="preserve">, with an inlet radial component of </w:delText>
        </w:r>
        <w:r w:rsidR="00055CA4" w:rsidRPr="00131DAA" w:rsidDel="007B17A0">
          <w:rPr>
            <w:rFonts w:ascii="Helvetica" w:eastAsiaTheme="minorEastAsia" w:hAnsi="Helvetica" w:cs="Helvetica"/>
            <w:sz w:val="24"/>
            <w:szCs w:val="24"/>
          </w:rPr>
          <w:delText>~</w:delText>
        </w:r>
        <w:r w:rsidR="000C792E" w:rsidRPr="00131DAA" w:rsidDel="007B17A0">
          <w:rPr>
            <w:rFonts w:ascii="Helvetica" w:eastAsiaTheme="minorEastAsia" w:hAnsi="Helvetica" w:cs="Helvetica"/>
            <w:sz w:val="24"/>
            <w:szCs w:val="24"/>
          </w:rPr>
          <w:delText>2</w:delText>
        </w:r>
        <w:r w:rsidR="00055CA4" w:rsidRPr="00131DAA" w:rsidDel="007B17A0">
          <w:rPr>
            <w:rFonts w:ascii="Helvetica" w:eastAsiaTheme="minorEastAsia" w:hAnsi="Helvetica" w:cs="Helvetica"/>
            <w:sz w:val="24"/>
            <w:szCs w:val="24"/>
          </w:rPr>
          <w:delText>.8</w:delText>
        </w:r>
        <w:r w:rsidR="000C792E" w:rsidRPr="00131DAA" w:rsidDel="007B17A0">
          <w:rPr>
            <w:rFonts w:ascii="Helvetica" w:eastAsiaTheme="minorEastAsia" w:hAnsi="Helvetica" w:cs="Helvetica"/>
            <w:sz w:val="24"/>
            <w:szCs w:val="24"/>
          </w:rPr>
          <w:delText xml:space="preserve"> m/s, the o</w:delText>
        </w:r>
        <w:r w:rsidR="00055CA4" w:rsidRPr="00131DAA" w:rsidDel="007B17A0">
          <w:rPr>
            <w:rFonts w:ascii="Helvetica" w:eastAsiaTheme="minorEastAsia" w:hAnsi="Helvetica" w:cs="Helvetica"/>
            <w:sz w:val="24"/>
            <w:szCs w:val="24"/>
          </w:rPr>
          <w:delText xml:space="preserve">utlet radial component will be magnified to as large as ~9 m/s. This will likely cause turbulence effect to occur which also explains why the profile continues to </w:delText>
        </w:r>
        <w:r w:rsidR="0076244D" w:rsidRPr="00131DAA" w:rsidDel="007B17A0">
          <w:rPr>
            <w:rFonts w:ascii="Helvetica" w:eastAsiaTheme="minorEastAsia" w:hAnsi="Helvetica" w:cs="Helvetica"/>
            <w:sz w:val="24"/>
            <w:szCs w:val="24"/>
          </w:rPr>
          <w:delText>flatten</w:delText>
        </w:r>
        <w:r w:rsidR="00055CA4" w:rsidRPr="00131DAA" w:rsidDel="007B17A0">
          <w:rPr>
            <w:rFonts w:ascii="Helvetica" w:eastAsiaTheme="minorEastAsia" w:hAnsi="Helvetica" w:cs="Helvetica"/>
            <w:sz w:val="24"/>
            <w:szCs w:val="24"/>
          </w:rPr>
          <w:delText xml:space="preserve"> out as </w:delText>
        </w:r>
        <w:r w:rsidR="00055CA4" w:rsidRPr="00131DAA" w:rsidDel="007B17A0">
          <w:rPr>
            <w:rFonts w:ascii="Helvetica" w:eastAsiaTheme="minorEastAsia" w:hAnsi="Helvetica" w:cs="Helvetica"/>
            <w:i/>
            <w:iCs/>
            <w:sz w:val="24"/>
            <w:szCs w:val="24"/>
          </w:rPr>
          <w:delText>ξ</w:delText>
        </w:r>
        <w:r w:rsidR="00055CA4" w:rsidRPr="00131DAA" w:rsidDel="007B17A0">
          <w:rPr>
            <w:rFonts w:ascii="Helvetica" w:eastAsiaTheme="minorEastAsia" w:hAnsi="Helvetica" w:cs="Helvetica"/>
            <w:sz w:val="24"/>
            <w:szCs w:val="24"/>
          </w:rPr>
          <w:delText xml:space="preserve"> decreases (in comparison to </w:delText>
        </w:r>
        <w:r w:rsidR="00055CA4" w:rsidRPr="00131DAA" w:rsidDel="007B17A0">
          <w:rPr>
            <w:rFonts w:ascii="Helvetica" w:eastAsiaTheme="minorEastAsia" w:hAnsi="Helvetica" w:cs="Helvetica"/>
            <w:i/>
            <w:iCs/>
            <w:sz w:val="24"/>
            <w:szCs w:val="24"/>
          </w:rPr>
          <w:delText xml:space="preserve">ξ </w:delText>
        </w:r>
        <w:r w:rsidR="00055CA4" w:rsidRPr="00131DAA" w:rsidDel="007B17A0">
          <w:rPr>
            <w:rFonts w:ascii="Helvetica" w:eastAsiaTheme="minorEastAsia" w:hAnsi="Helvetica" w:cs="Helvetica"/>
            <w:sz w:val="24"/>
            <w:szCs w:val="24"/>
          </w:rPr>
          <w:delText xml:space="preserve">= 0.924). </w:delText>
        </w:r>
        <w:r w:rsidR="006F1369" w:rsidRPr="00131DAA" w:rsidDel="007B17A0">
          <w:rPr>
            <w:rFonts w:ascii="Helvetica" w:eastAsiaTheme="minorEastAsia" w:hAnsi="Helvetica" w:cs="Helvetica"/>
            <w:sz w:val="24"/>
            <w:szCs w:val="24"/>
          </w:rPr>
          <w:delText xml:space="preserve">Correspondingly, the CFD’s near wall velocity gradient will yield higher value and thus, providing greater shear output. </w:delText>
        </w:r>
        <w:r w:rsidR="00055CA4" w:rsidRPr="00131DAA" w:rsidDel="007B17A0">
          <w:rPr>
            <w:rFonts w:ascii="Helvetica" w:eastAsiaTheme="minorEastAsia" w:hAnsi="Helvetica" w:cs="Helvetica"/>
            <w:sz w:val="24"/>
            <w:szCs w:val="24"/>
          </w:rPr>
          <w:delText xml:space="preserve">The inference here </w:delText>
        </w:r>
        <w:r w:rsidR="0076244D" w:rsidRPr="00131DAA" w:rsidDel="007B17A0">
          <w:rPr>
            <w:rFonts w:ascii="Helvetica" w:eastAsiaTheme="minorEastAsia" w:hAnsi="Helvetica" w:cs="Helvetica"/>
            <w:sz w:val="24"/>
            <w:szCs w:val="24"/>
          </w:rPr>
          <w:delText>is</w:delText>
        </w:r>
        <w:r w:rsidR="00055CA4" w:rsidRPr="00131DAA" w:rsidDel="007B17A0">
          <w:rPr>
            <w:rFonts w:ascii="Helvetica" w:eastAsiaTheme="minorEastAsia" w:hAnsi="Helvetica" w:cs="Helvetica"/>
            <w:sz w:val="24"/>
            <w:szCs w:val="24"/>
          </w:rPr>
          <w:delText xml:space="preserve"> also supported by the fact that the CFD solver could not converge properly when using a laminar solver, but did so effectively while using </w:delText>
        </w:r>
      </w:del>
      <m:oMath>
        <m:r>
          <w:del w:id="1536" w:author="KJ Chow" w:date="2021-05-14T00:31:00Z">
            <w:rPr>
              <w:rFonts w:ascii="Cambria Math" w:eastAsiaTheme="minorEastAsia" w:hAnsi="Cambria Math" w:cs="Helvetica"/>
              <w:sz w:val="24"/>
              <w:szCs w:val="24"/>
              <w:rPrChange w:id="1537" w:author="KJ Chow" w:date="2021-05-14T01:08:00Z">
                <w:rPr>
                  <w:rFonts w:ascii="Cambria Math" w:eastAsiaTheme="minorEastAsia" w:hAnsi="Cambria Math" w:cs="Helvetica"/>
                  <w:sz w:val="24"/>
                  <w:szCs w:val="24"/>
                </w:rPr>
              </w:rPrChange>
            </w:rPr>
            <m:t>k-ε</m:t>
          </w:del>
        </m:r>
      </m:oMath>
      <w:del w:id="1538" w:author="KJ Chow" w:date="2021-05-14T00:31:00Z">
        <w:r w:rsidR="00055CA4" w:rsidRPr="00131DAA" w:rsidDel="007B17A0">
          <w:rPr>
            <w:rFonts w:ascii="Helvetica" w:eastAsiaTheme="minorEastAsia" w:hAnsi="Helvetica" w:cs="Helvetica"/>
            <w:sz w:val="24"/>
            <w:szCs w:val="24"/>
          </w:rPr>
          <w:delText xml:space="preserve"> modelling.</w:delText>
        </w:r>
        <w:r w:rsidR="006F1369" w:rsidRPr="00131DAA" w:rsidDel="007B17A0">
          <w:rPr>
            <w:rFonts w:ascii="Helvetica" w:eastAsiaTheme="minorEastAsia" w:hAnsi="Helvetica" w:cs="Helvetica"/>
            <w:sz w:val="24"/>
            <w:szCs w:val="24"/>
          </w:rPr>
          <w:delText xml:space="preserve"> In essence, the laminar assumption in the analytical set may not hold true for our turbine design as such, an improved model would have to be implemented.</w:delText>
        </w:r>
      </w:del>
    </w:p>
    <w:p w14:paraId="5B1AD548" w14:textId="29A2A8D4" w:rsidR="006F1369" w:rsidRPr="00131DAA" w:rsidDel="007B17A0" w:rsidRDefault="006F1369">
      <w:pPr>
        <w:spacing w:after="120" w:line="259" w:lineRule="auto"/>
        <w:jc w:val="both"/>
        <w:rPr>
          <w:del w:id="1539" w:author="KJ Chow" w:date="2021-05-14T00:31:00Z"/>
          <w:rFonts w:ascii="Helvetica" w:eastAsiaTheme="minorEastAsia" w:hAnsi="Helvetica" w:cs="Helvetica"/>
          <w:sz w:val="24"/>
          <w:szCs w:val="24"/>
        </w:rPr>
        <w:pPrChange w:id="1540" w:author="KJ Chow" w:date="2021-05-14T00:30:00Z">
          <w:pPr>
            <w:spacing w:after="0" w:line="259" w:lineRule="auto"/>
            <w:jc w:val="both"/>
          </w:pPr>
        </w:pPrChange>
      </w:pPr>
    </w:p>
    <w:p w14:paraId="457DB5F9" w14:textId="0B17473C" w:rsidR="009611C4" w:rsidRPr="00131DAA" w:rsidRDefault="006F1369">
      <w:pPr>
        <w:spacing w:after="0" w:line="259" w:lineRule="auto"/>
        <w:jc w:val="both"/>
        <w:rPr>
          <w:rFonts w:ascii="Helvetica" w:eastAsiaTheme="minorEastAsia" w:hAnsi="Helvetica" w:cs="Helvetica"/>
          <w:sz w:val="24"/>
          <w:szCs w:val="24"/>
          <w:rPrChange w:id="1541" w:author="KJ Chow" w:date="2021-05-14T01:08:00Z">
            <w:rPr>
              <w:rFonts w:ascii="Helvetica" w:hAnsi="Helvetica" w:cs="Helvetica"/>
              <w:sz w:val="24"/>
              <w:szCs w:val="24"/>
            </w:rPr>
          </w:rPrChange>
        </w:rPr>
        <w:pPrChange w:id="1542" w:author="KJ Chow" w:date="2021-05-14T00:30:00Z">
          <w:pPr>
            <w:spacing w:after="120" w:line="259" w:lineRule="auto"/>
            <w:jc w:val="both"/>
          </w:pPr>
        </w:pPrChange>
      </w:pPr>
      <w:del w:id="1543" w:author="KJ Chow" w:date="2021-05-14T01:08:00Z">
        <w:r w:rsidRPr="00131DAA" w:rsidDel="00131DAA">
          <w:rPr>
            <w:rFonts w:ascii="Helvetica" w:eastAsiaTheme="minorEastAsia" w:hAnsi="Helvetica" w:cs="Helvetica"/>
            <w:sz w:val="24"/>
            <w:szCs w:val="24"/>
          </w:rPr>
          <w:delText xml:space="preserve">Aside from that, another critical observation gotten here was the </w:delText>
        </w:r>
        <w:r w:rsidR="00D2653A" w:rsidRPr="00131DAA" w:rsidDel="00131DAA">
          <w:rPr>
            <w:rFonts w:ascii="Helvetica" w:eastAsiaTheme="minorEastAsia" w:hAnsi="Helvetica" w:cs="Helvetica"/>
            <w:sz w:val="24"/>
            <w:szCs w:val="24"/>
          </w:rPr>
          <w:delText xml:space="preserve">abrupt profile transition from </w:delText>
        </w:r>
        <w:r w:rsidR="00D2653A" w:rsidRPr="00131DAA" w:rsidDel="00131DAA">
          <w:rPr>
            <w:rFonts w:ascii="Helvetica" w:eastAsiaTheme="minorEastAsia" w:hAnsi="Helvetica" w:cs="Helvetica"/>
            <w:i/>
            <w:iCs/>
            <w:sz w:val="24"/>
            <w:szCs w:val="24"/>
          </w:rPr>
          <w:delText xml:space="preserve">ξ </w:delText>
        </w:r>
        <w:r w:rsidR="00D2653A" w:rsidRPr="00131DAA" w:rsidDel="00131DAA">
          <w:rPr>
            <w:rFonts w:ascii="Helvetica" w:eastAsiaTheme="minorEastAsia" w:hAnsi="Helvetica" w:cs="Helvetica"/>
            <w:sz w:val="24"/>
            <w:szCs w:val="24"/>
          </w:rPr>
          <w:delText xml:space="preserve">= 0.993 to </w:delText>
        </w:r>
        <w:r w:rsidR="00D2653A" w:rsidRPr="00131DAA" w:rsidDel="00131DAA">
          <w:rPr>
            <w:rFonts w:ascii="Helvetica" w:eastAsiaTheme="minorEastAsia" w:hAnsi="Helvetica" w:cs="Helvetica"/>
            <w:i/>
            <w:iCs/>
            <w:sz w:val="24"/>
            <w:szCs w:val="24"/>
          </w:rPr>
          <w:delText xml:space="preserve">ξ </w:delText>
        </w:r>
        <w:r w:rsidR="00D2653A" w:rsidRPr="00131DAA" w:rsidDel="00131DAA">
          <w:rPr>
            <w:rFonts w:ascii="Helvetica" w:eastAsiaTheme="minorEastAsia" w:hAnsi="Helvetica" w:cs="Helvetica"/>
            <w:sz w:val="24"/>
            <w:szCs w:val="24"/>
          </w:rPr>
          <w:delText>= 0.924. This is very likely due to entrance effect</w:delText>
        </w:r>
        <w:r w:rsidR="0076244D" w:rsidRPr="00131DAA" w:rsidDel="00131DAA">
          <w:rPr>
            <w:rFonts w:ascii="Helvetica" w:eastAsiaTheme="minorEastAsia" w:hAnsi="Helvetica" w:cs="Helvetica"/>
            <w:sz w:val="24"/>
            <w:szCs w:val="24"/>
          </w:rPr>
          <w:delText>s</w:delText>
        </w:r>
        <w:r w:rsidR="00D2653A" w:rsidRPr="00131DAA" w:rsidDel="00131DAA">
          <w:rPr>
            <w:rFonts w:ascii="Helvetica" w:eastAsiaTheme="minorEastAsia" w:hAnsi="Helvetica" w:cs="Helvetica"/>
            <w:sz w:val="24"/>
            <w:szCs w:val="24"/>
          </w:rPr>
          <w:delText xml:space="preserve"> which w</w:delText>
        </w:r>
        <w:r w:rsidR="0076244D" w:rsidRPr="00131DAA" w:rsidDel="00131DAA">
          <w:rPr>
            <w:rFonts w:ascii="Helvetica" w:eastAsiaTheme="minorEastAsia" w:hAnsi="Helvetica" w:cs="Helvetica"/>
            <w:sz w:val="24"/>
            <w:szCs w:val="24"/>
          </w:rPr>
          <w:delText>ere</w:delText>
        </w:r>
        <w:r w:rsidR="00D2653A" w:rsidRPr="00131DAA" w:rsidDel="00131DAA">
          <w:rPr>
            <w:rFonts w:ascii="Helvetica" w:eastAsiaTheme="minorEastAsia" w:hAnsi="Helvetica" w:cs="Helvetica"/>
            <w:sz w:val="24"/>
            <w:szCs w:val="24"/>
          </w:rPr>
          <w:delText xml:space="preserve"> never accounted for in the analytical model, further contributing to the distinction obtained in </w:delText>
        </w:r>
      </w:del>
      <w:del w:id="1544" w:author="KJ Chow" w:date="2021-05-14T00:42:00Z">
        <w:r w:rsidR="00D2653A" w:rsidRPr="00131DAA" w:rsidDel="008E095E">
          <w:rPr>
            <w:rFonts w:ascii="Helvetica" w:eastAsiaTheme="minorEastAsia" w:hAnsi="Helvetica" w:cs="Helvetica"/>
            <w:sz w:val="24"/>
            <w:szCs w:val="24"/>
          </w:rPr>
          <w:delText>Table 2</w:delText>
        </w:r>
      </w:del>
      <w:del w:id="1545" w:author="KJ Chow" w:date="2021-05-14T01:08:00Z">
        <w:r w:rsidR="00D2653A" w:rsidRPr="00131DAA" w:rsidDel="00131DAA">
          <w:rPr>
            <w:rFonts w:ascii="Helvetica" w:eastAsiaTheme="minorEastAsia" w:hAnsi="Helvetica" w:cs="Helvetica"/>
            <w:sz w:val="24"/>
            <w:szCs w:val="24"/>
          </w:rPr>
          <w:delText>.</w:delText>
        </w:r>
        <w:r w:rsidR="003F4284" w:rsidRPr="00131DAA" w:rsidDel="00131DAA">
          <w:rPr>
            <w:rFonts w:ascii="Helvetica" w:eastAsiaTheme="minorEastAsia" w:hAnsi="Helvetica" w:cs="Helvetica"/>
            <w:sz w:val="24"/>
            <w:szCs w:val="24"/>
          </w:rPr>
          <w:delText xml:space="preserve"> From these obtained conclusions, I was then convinced that the model though widely implemented, does not encompass all of the necessary flow physics as such, causing wide deviations in the performance values. Adjustments have to be inserted to account for the flow state transitions and entrance effects for better results mapping as well as truly leveraging the use of numerical modelling for such applications.</w:delText>
        </w:r>
      </w:del>
    </w:p>
    <w:p w14:paraId="1A84561D" w14:textId="169A21AA" w:rsidR="00D2653A" w:rsidRPr="00131DAA" w:rsidRDefault="007E77D6">
      <w:pPr>
        <w:pStyle w:val="Heading2"/>
        <w:numPr>
          <w:ilvl w:val="1"/>
          <w:numId w:val="9"/>
        </w:numPr>
        <w:jc w:val="both"/>
        <w:rPr>
          <w:rFonts w:ascii="Helvetica" w:hAnsi="Helvetica" w:cs="Helvetica"/>
          <w:b/>
          <w:bCs/>
          <w:color w:val="auto"/>
          <w:rPrChange w:id="1546" w:author="KJ Chow" w:date="2021-05-14T01:08:00Z">
            <w:rPr>
              <w:rFonts w:ascii="Helvetica" w:hAnsi="Helvetica" w:cs="Helvetica"/>
              <w:b/>
              <w:bCs/>
            </w:rPr>
          </w:rPrChange>
        </w:rPr>
        <w:pPrChange w:id="1547" w:author="KJ Chow" w:date="2021-05-14T01:09:00Z">
          <w:pPr>
            <w:pStyle w:val="Heading2"/>
            <w:numPr>
              <w:ilvl w:val="1"/>
              <w:numId w:val="3"/>
            </w:numPr>
            <w:ind w:left="432" w:hanging="432"/>
          </w:pPr>
        </w:pPrChange>
      </w:pPr>
      <w:bookmarkStart w:id="1548" w:name="_Toc71847096"/>
      <w:r w:rsidRPr="00131DAA">
        <w:rPr>
          <w:rFonts w:ascii="Helvetica" w:hAnsi="Helvetica" w:cs="Helvetica"/>
          <w:b/>
          <w:bCs/>
          <w:color w:val="auto"/>
        </w:rPr>
        <w:t>Embedded programming</w:t>
      </w:r>
      <w:bookmarkEnd w:id="1548"/>
    </w:p>
    <w:p w14:paraId="490121C1" w14:textId="3B195ED6" w:rsidR="00D2653A" w:rsidRDefault="0083010E">
      <w:pPr>
        <w:spacing w:after="120"/>
        <w:jc w:val="both"/>
        <w:rPr>
          <w:ins w:id="1549" w:author="KJ Chow" w:date="2021-05-14T01:09:00Z"/>
          <w:rFonts w:ascii="Helvetica" w:hAnsi="Helvetica" w:cs="Helvetica"/>
        </w:rPr>
        <w:pPrChange w:id="1550" w:author="KJ Chow" w:date="2021-05-14T01:09:00Z">
          <w:pPr>
            <w:spacing w:after="0"/>
            <w:jc w:val="both"/>
          </w:pPr>
        </w:pPrChange>
      </w:pPr>
      <w:r w:rsidRPr="00131DAA">
        <w:rPr>
          <w:rFonts w:ascii="Helvetica" w:hAnsi="Helvetica" w:cs="Helvetica"/>
        </w:rPr>
        <w:t>For this project</w:t>
      </w:r>
      <w:r w:rsidR="00B90AFF" w:rsidRPr="00131DAA">
        <w:rPr>
          <w:rFonts w:ascii="Helvetica" w:hAnsi="Helvetica" w:cs="Helvetica"/>
        </w:rPr>
        <w:t xml:space="preserve">, I also contributed </w:t>
      </w:r>
      <w:r w:rsidRPr="00131DAA">
        <w:rPr>
          <w:rFonts w:ascii="Helvetica" w:hAnsi="Helvetica" w:cs="Helvetica"/>
        </w:rPr>
        <w:t>in writing out the Arduino test code for sensor data extraction. I also supported in searching for Arduino compatible sensors (flow meter, pressure &amp; infrared sensors) as well as constructing the schematic diagram (</w:t>
      </w:r>
      <w:ins w:id="1551" w:author="KJ Chow" w:date="2021-05-14T00:41:00Z">
        <w:r w:rsidR="008E095E" w:rsidRPr="00131DAA">
          <w:rPr>
            <w:rFonts w:ascii="Helvetica" w:hAnsi="Helvetica" w:cs="Helvetica"/>
            <w:rPrChange w:id="1552" w:author="KJ Chow" w:date="2021-05-14T01:08:00Z">
              <w:rPr>
                <w:rFonts w:ascii="Helvetica" w:hAnsi="Helvetica" w:cs="Helvetica"/>
              </w:rPr>
            </w:rPrChange>
          </w:rPr>
          <w:fldChar w:fldCharType="begin"/>
        </w:r>
        <w:r w:rsidR="008E095E" w:rsidRPr="00131DAA">
          <w:rPr>
            <w:rFonts w:ascii="Helvetica" w:hAnsi="Helvetica" w:cs="Helvetica"/>
          </w:rPr>
          <w:instrText xml:space="preserve"> REF _Ref71845307 \h </w:instrText>
        </w:r>
      </w:ins>
      <w:r w:rsidR="00131DAA">
        <w:rPr>
          <w:rFonts w:ascii="Helvetica" w:hAnsi="Helvetica" w:cs="Helvetica"/>
        </w:rPr>
        <w:instrText xml:space="preserve"> \* MERGEFORMAT </w:instrText>
      </w:r>
      <w:r w:rsidR="008E095E" w:rsidRPr="00131DAA">
        <w:rPr>
          <w:rFonts w:ascii="Helvetica" w:hAnsi="Helvetica" w:cs="Helvetica"/>
          <w:rPrChange w:id="1553" w:author="KJ Chow" w:date="2021-05-14T01:08:00Z">
            <w:rPr>
              <w:rFonts w:ascii="Helvetica" w:hAnsi="Helvetica" w:cs="Helvetica"/>
            </w:rPr>
          </w:rPrChange>
        </w:rPr>
      </w:r>
      <w:r w:rsidR="008E095E" w:rsidRPr="00131DAA">
        <w:rPr>
          <w:rFonts w:ascii="Helvetica" w:hAnsi="Helvetica" w:cs="Helvetica"/>
          <w:rPrChange w:id="1554" w:author="KJ Chow" w:date="2021-05-14T01:08:00Z">
            <w:rPr>
              <w:rFonts w:ascii="Helvetica" w:hAnsi="Helvetica" w:cs="Helvetica"/>
            </w:rPr>
          </w:rPrChange>
        </w:rPr>
        <w:fldChar w:fldCharType="separate"/>
      </w:r>
      <w:ins w:id="1555" w:author="KJ Chow" w:date="2021-05-14T01:11:00Z">
        <w:r w:rsidR="00131DAA" w:rsidRPr="00131DAA">
          <w:rPr>
            <w:rFonts w:ascii="Helvetica" w:hAnsi="Helvetica" w:cs="Helvetica"/>
            <w:b/>
            <w:bCs/>
            <w:rPrChange w:id="1556" w:author="KJ Chow" w:date="2021-05-14T01:11:00Z">
              <w:rPr/>
            </w:rPrChange>
          </w:rPr>
          <w:t xml:space="preserve">Figure </w:t>
        </w:r>
        <w:r w:rsidR="00131DAA" w:rsidRPr="00131DAA">
          <w:rPr>
            <w:rFonts w:ascii="Helvetica" w:hAnsi="Helvetica" w:cs="Helvetica"/>
            <w:b/>
            <w:bCs/>
            <w:i/>
            <w:iCs/>
            <w:noProof/>
            <w:rPrChange w:id="1557" w:author="KJ Chow" w:date="2021-05-14T01:11:00Z">
              <w:rPr>
                <w:rFonts w:ascii="Helvetica" w:hAnsi="Helvetica" w:cs="Helvetica"/>
                <w:b/>
                <w:bCs/>
                <w:i/>
                <w:iCs/>
                <w:noProof/>
                <w:sz w:val="20"/>
                <w:szCs w:val="20"/>
              </w:rPr>
            </w:rPrChange>
          </w:rPr>
          <w:t>10</w:t>
        </w:r>
      </w:ins>
      <w:ins w:id="1558" w:author="KJ Chow" w:date="2021-05-14T00:41:00Z">
        <w:r w:rsidR="008E095E" w:rsidRPr="00131DAA">
          <w:rPr>
            <w:rFonts w:ascii="Helvetica" w:hAnsi="Helvetica" w:cs="Helvetica"/>
            <w:rPrChange w:id="1559" w:author="KJ Chow" w:date="2021-05-14T01:08:00Z">
              <w:rPr>
                <w:rFonts w:ascii="Helvetica" w:hAnsi="Helvetica" w:cs="Helvetica"/>
              </w:rPr>
            </w:rPrChange>
          </w:rPr>
          <w:fldChar w:fldCharType="end"/>
        </w:r>
      </w:ins>
      <w:del w:id="1560" w:author="KJ Chow" w:date="2021-05-14T00:41:00Z">
        <w:r w:rsidRPr="00131DAA" w:rsidDel="008E095E">
          <w:rPr>
            <w:rFonts w:ascii="Helvetica" w:hAnsi="Helvetica" w:cs="Helvetica"/>
          </w:rPr>
          <w:delText>Figure 9</w:delText>
        </w:r>
      </w:del>
      <w:r w:rsidRPr="00131DAA">
        <w:rPr>
          <w:rFonts w:ascii="Helvetica" w:hAnsi="Helvetica" w:cs="Helvetica"/>
        </w:rPr>
        <w:t>).</w:t>
      </w:r>
    </w:p>
    <w:p w14:paraId="43E27191" w14:textId="77777777" w:rsidR="00131DAA" w:rsidRPr="00B01029" w:rsidRDefault="00131DAA">
      <w:pPr>
        <w:spacing w:after="120"/>
        <w:jc w:val="both"/>
        <w:rPr>
          <w:moveTo w:id="1561" w:author="KJ Chow" w:date="2021-05-14T01:09:00Z"/>
          <w:rFonts w:ascii="Helvetica" w:hAnsi="Helvetica" w:cs="Helvetica"/>
        </w:rPr>
      </w:pPr>
      <w:moveToRangeStart w:id="1562" w:author="KJ Chow" w:date="2021-05-14T01:09:00Z" w:name="move71846968"/>
      <w:moveTo w:id="1563" w:author="KJ Chow" w:date="2021-05-14T01:09:00Z">
        <w:r w:rsidRPr="00B01029">
          <w:rPr>
            <w:rFonts w:ascii="Helvetica" w:hAnsi="Helvetica" w:cs="Helvetica"/>
          </w:rPr>
          <w:t>With the objective of extracting sensors’ data seamlessly, I investigated the example setups provided in the user manuals, understanding the varying reading methods for each sensor. The flow meter and IR sensor function via pulse frequency operation, whereas the pressure data can be directly obtained through Analog read. Essentially, this will affect the extraction process for each component and hence, a universal sampling rate (1s) was included to sync up the results within an acceptable accuracy margin.</w:t>
        </w:r>
      </w:moveTo>
    </w:p>
    <w:moveToRangeEnd w:id="1562"/>
    <w:p w14:paraId="01AF79DB" w14:textId="5BE41E5D" w:rsidR="00131DAA" w:rsidRPr="00131DAA" w:rsidRDefault="00E162FE" w:rsidP="00D2653A">
      <w:pPr>
        <w:spacing w:after="0"/>
        <w:jc w:val="both"/>
        <w:rPr>
          <w:rFonts w:ascii="Helvetica" w:hAnsi="Helvetica" w:cs="Helvetica"/>
        </w:rPr>
      </w:pPr>
      <w:ins w:id="1564" w:author="KJ Chow" w:date="2021-05-14T01:31:00Z">
        <w:r w:rsidRPr="00B01029">
          <w:rPr>
            <w:rFonts w:ascii="Helvetica" w:hAnsi="Helvetica" w:cs="Helvetica"/>
          </w:rPr>
          <w:t>Although the code and testing samples were ready to be executed, unfortunately due to lockdown restrictions, our team then proceed on with a fully numerical project and thus, abandoning manufacturing and the need for experimental data evaluations</w:t>
        </w:r>
      </w:ins>
    </w:p>
    <w:p w14:paraId="1224C23A" w14:textId="77777777" w:rsidR="0083010E" w:rsidRPr="00131DAA" w:rsidRDefault="0083010E" w:rsidP="0083010E">
      <w:pPr>
        <w:keepNext/>
        <w:spacing w:after="0"/>
        <w:jc w:val="center"/>
        <w:rPr>
          <w:rFonts w:ascii="Helvetica" w:hAnsi="Helvetica" w:cs="Helvetica"/>
          <w:rPrChange w:id="1565" w:author="KJ Chow" w:date="2021-05-14T01:08:00Z">
            <w:rPr/>
          </w:rPrChange>
        </w:rPr>
      </w:pPr>
      <w:r w:rsidRPr="00131DAA">
        <w:rPr>
          <w:rFonts w:ascii="Helvetica" w:hAnsi="Helvetica" w:cs="Helvetica"/>
          <w:noProof/>
          <w:rPrChange w:id="1566" w:author="KJ Chow" w:date="2021-05-14T01:08:00Z">
            <w:rPr>
              <w:rFonts w:ascii="Helvetica" w:hAnsi="Helvetica" w:cs="Helvetica"/>
              <w:noProof/>
            </w:rPr>
          </w:rPrChange>
        </w:rPr>
        <w:lastRenderedPageBreak/>
        <w:drawing>
          <wp:inline distT="0" distB="0" distL="0" distR="0" wp14:anchorId="6C4B5FF1" wp14:editId="022DF48D">
            <wp:extent cx="3514725" cy="298052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0231" cy="2985197"/>
                    </a:xfrm>
                    <a:prstGeom prst="rect">
                      <a:avLst/>
                    </a:prstGeom>
                  </pic:spPr>
                </pic:pic>
              </a:graphicData>
            </a:graphic>
          </wp:inline>
        </w:drawing>
      </w:r>
    </w:p>
    <w:p w14:paraId="7FBEE949" w14:textId="1E9F123D" w:rsidR="0083010E" w:rsidRPr="00131DAA" w:rsidRDefault="0083010E" w:rsidP="0083010E">
      <w:pPr>
        <w:pStyle w:val="Caption"/>
        <w:jc w:val="center"/>
        <w:rPr>
          <w:rFonts w:ascii="Helvetica" w:hAnsi="Helvetica" w:cs="Helvetica"/>
          <w:b/>
          <w:bCs/>
          <w:i w:val="0"/>
          <w:iCs w:val="0"/>
          <w:color w:val="auto"/>
          <w:sz w:val="20"/>
          <w:szCs w:val="20"/>
          <w:rPrChange w:id="1567" w:author="KJ Chow" w:date="2021-05-14T01:11:00Z">
            <w:rPr/>
          </w:rPrChange>
        </w:rPr>
      </w:pPr>
      <w:bookmarkStart w:id="1568" w:name="_Ref71845307"/>
      <w:r w:rsidRPr="00131DAA">
        <w:rPr>
          <w:rFonts w:ascii="Helvetica" w:hAnsi="Helvetica" w:cs="Helvetica"/>
          <w:b/>
          <w:bCs/>
          <w:i w:val="0"/>
          <w:iCs w:val="0"/>
          <w:color w:val="auto"/>
          <w:sz w:val="20"/>
          <w:szCs w:val="20"/>
          <w:rPrChange w:id="1569" w:author="KJ Chow" w:date="2021-05-14T01:11:00Z">
            <w:rPr/>
          </w:rPrChange>
        </w:rPr>
        <w:t xml:space="preserve">Figure </w:t>
      </w:r>
      <w:r w:rsidR="005F0FC8" w:rsidRPr="00131DAA">
        <w:rPr>
          <w:rFonts w:ascii="Helvetica" w:hAnsi="Helvetica" w:cs="Helvetica"/>
          <w:b/>
          <w:bCs/>
          <w:i w:val="0"/>
          <w:iCs w:val="0"/>
          <w:color w:val="auto"/>
          <w:sz w:val="20"/>
          <w:szCs w:val="20"/>
          <w:rPrChange w:id="1570" w:author="KJ Chow" w:date="2021-05-14T01:11:00Z">
            <w:rPr/>
          </w:rPrChange>
        </w:rPr>
        <w:fldChar w:fldCharType="begin"/>
      </w:r>
      <w:r w:rsidR="005F0FC8" w:rsidRPr="00131DAA">
        <w:rPr>
          <w:rFonts w:ascii="Helvetica" w:hAnsi="Helvetica" w:cs="Helvetica"/>
          <w:b/>
          <w:bCs/>
          <w:i w:val="0"/>
          <w:iCs w:val="0"/>
          <w:color w:val="auto"/>
          <w:sz w:val="20"/>
          <w:szCs w:val="20"/>
          <w:rPrChange w:id="1571" w:author="KJ Chow" w:date="2021-05-14T01:11:00Z">
            <w:rPr/>
          </w:rPrChange>
        </w:rPr>
        <w:instrText xml:space="preserve"> SEQ Figure \* ARABIC </w:instrText>
      </w:r>
      <w:r w:rsidR="005F0FC8" w:rsidRPr="00131DAA">
        <w:rPr>
          <w:rFonts w:ascii="Helvetica" w:hAnsi="Helvetica" w:cs="Helvetica"/>
          <w:b/>
          <w:bCs/>
          <w:i w:val="0"/>
          <w:iCs w:val="0"/>
          <w:color w:val="auto"/>
          <w:sz w:val="20"/>
          <w:szCs w:val="20"/>
          <w:rPrChange w:id="1572" w:author="KJ Chow" w:date="2021-05-14T01:11:00Z">
            <w:rPr>
              <w:noProof/>
            </w:rPr>
          </w:rPrChange>
        </w:rPr>
        <w:fldChar w:fldCharType="separate"/>
      </w:r>
      <w:ins w:id="1573" w:author="KJ Chow" w:date="2021-05-14T01:11:00Z">
        <w:r w:rsidR="00131DAA">
          <w:rPr>
            <w:rFonts w:ascii="Helvetica" w:hAnsi="Helvetica" w:cs="Helvetica"/>
            <w:b/>
            <w:bCs/>
            <w:i w:val="0"/>
            <w:iCs w:val="0"/>
            <w:noProof/>
            <w:color w:val="auto"/>
            <w:sz w:val="20"/>
            <w:szCs w:val="20"/>
          </w:rPr>
          <w:t>10</w:t>
        </w:r>
      </w:ins>
      <w:del w:id="1574" w:author="KJ Chow" w:date="2021-05-14T00:01:00Z">
        <w:r w:rsidR="00983325" w:rsidRPr="00131DAA" w:rsidDel="005F0FC8">
          <w:rPr>
            <w:rFonts w:ascii="Helvetica" w:hAnsi="Helvetica" w:cs="Helvetica"/>
            <w:b/>
            <w:bCs/>
            <w:i w:val="0"/>
            <w:iCs w:val="0"/>
            <w:noProof/>
            <w:color w:val="auto"/>
            <w:sz w:val="20"/>
            <w:szCs w:val="20"/>
            <w:rPrChange w:id="1575" w:author="KJ Chow" w:date="2021-05-14T01:11:00Z">
              <w:rPr>
                <w:noProof/>
              </w:rPr>
            </w:rPrChange>
          </w:rPr>
          <w:delText>11</w:delText>
        </w:r>
      </w:del>
      <w:r w:rsidR="005F0FC8" w:rsidRPr="00131DAA">
        <w:rPr>
          <w:rFonts w:ascii="Helvetica" w:hAnsi="Helvetica" w:cs="Helvetica"/>
          <w:b/>
          <w:bCs/>
          <w:i w:val="0"/>
          <w:iCs w:val="0"/>
          <w:noProof/>
          <w:color w:val="auto"/>
          <w:sz w:val="20"/>
          <w:szCs w:val="20"/>
          <w:rPrChange w:id="1576" w:author="KJ Chow" w:date="2021-05-14T01:11:00Z">
            <w:rPr>
              <w:noProof/>
            </w:rPr>
          </w:rPrChange>
        </w:rPr>
        <w:fldChar w:fldCharType="end"/>
      </w:r>
      <w:bookmarkEnd w:id="1568"/>
      <w:r w:rsidRPr="00131DAA">
        <w:rPr>
          <w:rFonts w:ascii="Helvetica" w:hAnsi="Helvetica" w:cs="Helvetica"/>
          <w:b/>
          <w:bCs/>
          <w:i w:val="0"/>
          <w:iCs w:val="0"/>
          <w:color w:val="auto"/>
          <w:sz w:val="20"/>
          <w:szCs w:val="20"/>
          <w:rPrChange w:id="1577" w:author="KJ Chow" w:date="2021-05-14T01:11:00Z">
            <w:rPr/>
          </w:rPrChange>
        </w:rPr>
        <w:t xml:space="preserve"> Arduino Schematic Diagram.</w:t>
      </w:r>
    </w:p>
    <w:p w14:paraId="5BD16AD8" w14:textId="495DC0F9" w:rsidR="000B1BCB" w:rsidRPr="00131DAA" w:rsidDel="00131DAA" w:rsidRDefault="000B1BCB">
      <w:pPr>
        <w:spacing w:after="120"/>
        <w:jc w:val="both"/>
        <w:rPr>
          <w:moveFrom w:id="1578" w:author="KJ Chow" w:date="2021-05-14T01:09:00Z"/>
          <w:rFonts w:ascii="Helvetica" w:hAnsi="Helvetica" w:cs="Helvetica"/>
        </w:rPr>
        <w:pPrChange w:id="1579" w:author="KJ Chow" w:date="2021-05-14T00:30:00Z">
          <w:pPr>
            <w:jc w:val="both"/>
          </w:pPr>
        </w:pPrChange>
      </w:pPr>
      <w:moveFromRangeStart w:id="1580" w:author="KJ Chow" w:date="2021-05-14T01:09:00Z" w:name="move71846968"/>
      <w:moveFrom w:id="1581" w:author="KJ Chow" w:date="2021-05-14T01:09:00Z">
        <w:r w:rsidRPr="00131DAA" w:rsidDel="00131DAA">
          <w:rPr>
            <w:rFonts w:ascii="Helvetica" w:hAnsi="Helvetica" w:cs="Helvetica"/>
          </w:rPr>
          <w:t xml:space="preserve">With the objective of extracting sensors’ data seamlessly, I investigated the example setups provided in the user manuals, understanding the varying reading methods for each sensor. The flow meter and IR sensor function via pulse frequency operation, whereas the pressure data can be directly obtained through Analog read. Essentially, this will affect the </w:t>
        </w:r>
        <w:r w:rsidR="00255CAF" w:rsidRPr="00131DAA" w:rsidDel="00131DAA">
          <w:rPr>
            <w:rFonts w:ascii="Helvetica" w:hAnsi="Helvetica" w:cs="Helvetica"/>
          </w:rPr>
          <w:t>extraction process</w:t>
        </w:r>
        <w:r w:rsidRPr="00131DAA" w:rsidDel="00131DAA">
          <w:rPr>
            <w:rFonts w:ascii="Helvetica" w:hAnsi="Helvetica" w:cs="Helvetica"/>
          </w:rPr>
          <w:t xml:space="preserve"> </w:t>
        </w:r>
        <w:r w:rsidR="00255CAF" w:rsidRPr="00131DAA" w:rsidDel="00131DAA">
          <w:rPr>
            <w:rFonts w:ascii="Helvetica" w:hAnsi="Helvetica" w:cs="Helvetica"/>
          </w:rPr>
          <w:t>for each component and hence, a universal sampling rate (1s) was included to sync up the results within an acceptable accuracy margin.</w:t>
        </w:r>
      </w:moveFrom>
    </w:p>
    <w:moveFromRangeEnd w:id="1580"/>
    <w:p w14:paraId="46BD4137" w14:textId="5F36C776" w:rsidR="009611C4" w:rsidRPr="00131DAA" w:rsidDel="00E162FE" w:rsidRDefault="0083010E">
      <w:pPr>
        <w:spacing w:after="0"/>
        <w:jc w:val="both"/>
        <w:rPr>
          <w:del w:id="1582" w:author="KJ Chow" w:date="2021-05-14T01:31:00Z"/>
          <w:rFonts w:ascii="Helvetica" w:hAnsi="Helvetica" w:cs="Helvetica"/>
        </w:rPr>
        <w:pPrChange w:id="1583" w:author="KJ Chow" w:date="2021-05-14T00:30:00Z">
          <w:pPr>
            <w:jc w:val="both"/>
          </w:pPr>
        </w:pPrChange>
      </w:pPr>
      <w:del w:id="1584" w:author="KJ Chow" w:date="2021-05-14T01:31:00Z">
        <w:r w:rsidRPr="00131DAA" w:rsidDel="00E162FE">
          <w:rPr>
            <w:rFonts w:ascii="Helvetica" w:hAnsi="Helvetica" w:cs="Helvetica"/>
          </w:rPr>
          <w:delText xml:space="preserve">Although the code and testing samples were ready to be executed, unfortunately due to lockdown restrictions, our team then </w:delText>
        </w:r>
        <w:r w:rsidR="005C18DF" w:rsidRPr="00131DAA" w:rsidDel="00E162FE">
          <w:rPr>
            <w:rFonts w:ascii="Helvetica" w:hAnsi="Helvetica" w:cs="Helvetica"/>
          </w:rPr>
          <w:delText>proceed on with a fully numerical project and thus, abandoning manufacturing and the need for experimental data evaluations.</w:delText>
        </w:r>
      </w:del>
    </w:p>
    <w:p w14:paraId="66517EFD" w14:textId="0C65EADA" w:rsidR="00830681" w:rsidRPr="00131DAA" w:rsidRDefault="00830681">
      <w:pPr>
        <w:pStyle w:val="Heading2"/>
        <w:numPr>
          <w:ilvl w:val="1"/>
          <w:numId w:val="9"/>
        </w:numPr>
        <w:rPr>
          <w:rFonts w:ascii="Helvetica" w:hAnsi="Helvetica" w:cs="Helvetica"/>
          <w:b/>
          <w:bCs/>
          <w:color w:val="auto"/>
          <w:rPrChange w:id="1585" w:author="KJ Chow" w:date="2021-05-14T01:08:00Z">
            <w:rPr>
              <w:rFonts w:ascii="Helvetica" w:hAnsi="Helvetica" w:cs="Helvetica"/>
              <w:b/>
              <w:bCs/>
            </w:rPr>
          </w:rPrChange>
        </w:rPr>
        <w:pPrChange w:id="1586" w:author="KJ Chow" w:date="2021-05-14T00:23:00Z">
          <w:pPr>
            <w:pStyle w:val="Heading2"/>
            <w:numPr>
              <w:ilvl w:val="1"/>
              <w:numId w:val="3"/>
            </w:numPr>
            <w:ind w:left="432" w:hanging="432"/>
          </w:pPr>
        </w:pPrChange>
      </w:pPr>
      <w:bookmarkStart w:id="1587" w:name="_Toc71847097"/>
      <w:r w:rsidRPr="00131DAA">
        <w:rPr>
          <w:rFonts w:ascii="Helvetica" w:hAnsi="Helvetica" w:cs="Helvetica"/>
          <w:b/>
          <w:bCs/>
          <w:color w:val="auto"/>
        </w:rPr>
        <w:t>Report Writing</w:t>
      </w:r>
      <w:bookmarkEnd w:id="1587"/>
    </w:p>
    <w:p w14:paraId="21CA2968" w14:textId="0D40E63F" w:rsidR="00830681" w:rsidRPr="00131DAA" w:rsidRDefault="00AF6840" w:rsidP="00AF6840">
      <w:pPr>
        <w:jc w:val="both"/>
        <w:rPr>
          <w:rFonts w:ascii="Helvetica" w:hAnsi="Helvetica" w:cs="Helvetica"/>
        </w:rPr>
      </w:pPr>
      <w:r w:rsidRPr="00131DAA">
        <w:rPr>
          <w:rFonts w:ascii="Helvetica" w:hAnsi="Helvetica" w:cs="Helvetica"/>
        </w:rPr>
        <w:t xml:space="preserve">Having done </w:t>
      </w:r>
      <w:proofErr w:type="gramStart"/>
      <w:r w:rsidRPr="00131DAA">
        <w:rPr>
          <w:rFonts w:ascii="Helvetica" w:hAnsi="Helvetica" w:cs="Helvetica"/>
        </w:rPr>
        <w:t>all of</w:t>
      </w:r>
      <w:proofErr w:type="gramEnd"/>
      <w:r w:rsidRPr="00131DAA">
        <w:rPr>
          <w:rFonts w:ascii="Helvetica" w:hAnsi="Helvetica" w:cs="Helvetica"/>
        </w:rPr>
        <w:t xml:space="preserve"> the numerical work, I was put in charge to write up this section of the group report (</w:t>
      </w:r>
      <w:r w:rsidRPr="00131DAA">
        <w:rPr>
          <w:rFonts w:ascii="Helvetica" w:hAnsi="Helvetica" w:cs="Helvetica"/>
          <w:b/>
          <w:bCs/>
        </w:rPr>
        <w:t>Section 4</w:t>
      </w:r>
      <w:r w:rsidRPr="00131DAA">
        <w:rPr>
          <w:rFonts w:ascii="Helvetica" w:hAnsi="Helvetica" w:cs="Helvetica"/>
        </w:rPr>
        <w:t xml:space="preserve">), properly documenting the entire methodology alongside key analytical results. Furthermore, I also </w:t>
      </w:r>
      <w:proofErr w:type="gramStart"/>
      <w:r w:rsidRPr="00131DAA">
        <w:rPr>
          <w:rFonts w:ascii="Helvetica" w:hAnsi="Helvetica" w:cs="Helvetica"/>
        </w:rPr>
        <w:t>help out</w:t>
      </w:r>
      <w:proofErr w:type="gramEnd"/>
      <w:r w:rsidRPr="00131DAA">
        <w:rPr>
          <w:rFonts w:ascii="Helvetica" w:hAnsi="Helvetica" w:cs="Helvetica"/>
        </w:rPr>
        <w:t xml:space="preserve"> in proof-reading the entire report, </w:t>
      </w:r>
      <w:r w:rsidR="00CD54FD" w:rsidRPr="00131DAA">
        <w:rPr>
          <w:rFonts w:ascii="Helvetica" w:hAnsi="Helvetica" w:cs="Helvetica"/>
        </w:rPr>
        <w:t xml:space="preserve">tidying up and </w:t>
      </w:r>
      <w:r w:rsidRPr="00131DAA">
        <w:rPr>
          <w:rFonts w:ascii="Helvetica" w:hAnsi="Helvetica" w:cs="Helvetica"/>
        </w:rPr>
        <w:t xml:space="preserve">ensuring </w:t>
      </w:r>
      <w:r w:rsidR="00CD54FD" w:rsidRPr="00131DAA">
        <w:rPr>
          <w:rFonts w:ascii="Helvetica" w:hAnsi="Helvetica" w:cs="Helvetica"/>
        </w:rPr>
        <w:t xml:space="preserve">the </w:t>
      </w:r>
      <w:r w:rsidRPr="00131DAA">
        <w:rPr>
          <w:rFonts w:ascii="Helvetica" w:hAnsi="Helvetica" w:cs="Helvetica"/>
        </w:rPr>
        <w:t>content falls in their appropriate places</w:t>
      </w:r>
      <w:r w:rsidR="00CD54FD" w:rsidRPr="00131DAA">
        <w:rPr>
          <w:rFonts w:ascii="Helvetica" w:hAnsi="Helvetica" w:cs="Helvetica"/>
        </w:rPr>
        <w:t>.</w:t>
      </w:r>
    </w:p>
    <w:p w14:paraId="215C792B" w14:textId="7B9144C7" w:rsidR="00AE5BCE" w:rsidRPr="00131DAA" w:rsidRDefault="00927C3E">
      <w:pPr>
        <w:pStyle w:val="Heading1"/>
        <w:numPr>
          <w:ilvl w:val="0"/>
          <w:numId w:val="9"/>
        </w:numPr>
        <w:spacing w:after="240"/>
        <w:ind w:left="357" w:hanging="357"/>
        <w:jc w:val="both"/>
        <w:rPr>
          <w:rFonts w:ascii="Helvetica" w:hAnsi="Helvetica" w:cs="Helvetica"/>
          <w:b/>
          <w:bCs/>
          <w:color w:val="auto"/>
        </w:rPr>
        <w:pPrChange w:id="1588" w:author="KJ Chow" w:date="2021-05-14T00:23:00Z">
          <w:pPr>
            <w:pStyle w:val="Heading1"/>
            <w:numPr>
              <w:numId w:val="3"/>
            </w:numPr>
            <w:spacing w:after="240"/>
            <w:ind w:left="357" w:hanging="357"/>
            <w:jc w:val="both"/>
          </w:pPr>
        </w:pPrChange>
      </w:pPr>
      <w:bookmarkStart w:id="1589" w:name="_Toc71847098"/>
      <w:r w:rsidRPr="00131DAA">
        <w:rPr>
          <w:rFonts w:ascii="Helvetica" w:hAnsi="Helvetica" w:cs="Helvetica"/>
          <w:b/>
          <w:bCs/>
          <w:color w:val="auto"/>
        </w:rPr>
        <w:t>Key achievements</w:t>
      </w:r>
      <w:bookmarkEnd w:id="1589"/>
    </w:p>
    <w:p w14:paraId="2BC16033" w14:textId="195BDCFD" w:rsidR="00E02241" w:rsidRPr="00131DAA" w:rsidRDefault="00E02241" w:rsidP="00E02241">
      <w:pPr>
        <w:pStyle w:val="ListParagraph"/>
        <w:numPr>
          <w:ilvl w:val="0"/>
          <w:numId w:val="8"/>
        </w:numPr>
        <w:spacing w:after="0"/>
        <w:jc w:val="both"/>
        <w:rPr>
          <w:rFonts w:ascii="Helvetica" w:eastAsiaTheme="majorEastAsia" w:hAnsi="Helvetica" w:cs="Helvetica"/>
          <w:sz w:val="32"/>
          <w:szCs w:val="32"/>
        </w:rPr>
      </w:pPr>
      <w:r w:rsidRPr="00131DAA">
        <w:rPr>
          <w:rFonts w:ascii="Helvetica" w:hAnsi="Helvetica" w:cs="Helvetica"/>
        </w:rPr>
        <w:t>Literature Reviews on numerical modelling and their applications in tesla turbine.</w:t>
      </w:r>
    </w:p>
    <w:p w14:paraId="3D64C98D" w14:textId="25CF1437" w:rsidR="00E02241" w:rsidRPr="00131DAA" w:rsidRDefault="00E02241" w:rsidP="00E02241">
      <w:pPr>
        <w:pStyle w:val="ListParagraph"/>
        <w:numPr>
          <w:ilvl w:val="0"/>
          <w:numId w:val="8"/>
        </w:numPr>
        <w:spacing w:after="0"/>
        <w:jc w:val="both"/>
        <w:rPr>
          <w:rFonts w:ascii="Helvetica" w:eastAsiaTheme="majorEastAsia" w:hAnsi="Helvetica" w:cs="Helvetica"/>
          <w:sz w:val="32"/>
          <w:szCs w:val="32"/>
        </w:rPr>
      </w:pPr>
      <w:r w:rsidRPr="00131DAA">
        <w:rPr>
          <w:rFonts w:ascii="Helvetica" w:hAnsi="Helvetica" w:cs="Helvetica"/>
        </w:rPr>
        <w:t>Codebase formulation for numerical simulation purposes.</w:t>
      </w:r>
    </w:p>
    <w:p w14:paraId="24A8C929" w14:textId="088D0A41" w:rsidR="00E02241" w:rsidRPr="00131DAA" w:rsidRDefault="00E02241" w:rsidP="00E02241">
      <w:pPr>
        <w:pStyle w:val="ListParagraph"/>
        <w:numPr>
          <w:ilvl w:val="0"/>
          <w:numId w:val="8"/>
        </w:numPr>
        <w:spacing w:after="0"/>
        <w:jc w:val="both"/>
        <w:rPr>
          <w:rFonts w:ascii="Helvetica" w:eastAsiaTheme="majorEastAsia" w:hAnsi="Helvetica" w:cs="Helvetica"/>
          <w:sz w:val="32"/>
          <w:szCs w:val="32"/>
        </w:rPr>
      </w:pPr>
      <w:r w:rsidRPr="00131DAA">
        <w:rPr>
          <w:rFonts w:ascii="Helvetica" w:hAnsi="Helvetica" w:cs="Helvetica"/>
        </w:rPr>
        <w:t>Turbine design optimisation via simulated results.</w:t>
      </w:r>
    </w:p>
    <w:p w14:paraId="5B904617" w14:textId="77777777" w:rsidR="00E02241" w:rsidRPr="00131DAA" w:rsidRDefault="00E02241" w:rsidP="00E02241">
      <w:pPr>
        <w:pStyle w:val="ListParagraph"/>
        <w:numPr>
          <w:ilvl w:val="0"/>
          <w:numId w:val="8"/>
        </w:numPr>
        <w:spacing w:after="0"/>
        <w:jc w:val="both"/>
        <w:rPr>
          <w:rFonts w:ascii="Helvetica" w:eastAsiaTheme="majorEastAsia" w:hAnsi="Helvetica" w:cs="Helvetica"/>
          <w:sz w:val="32"/>
          <w:szCs w:val="32"/>
        </w:rPr>
      </w:pPr>
      <w:r w:rsidRPr="00131DAA">
        <w:rPr>
          <w:rFonts w:ascii="Helvetica" w:hAnsi="Helvetica" w:cs="Helvetica"/>
        </w:rPr>
        <w:t>Further performance results for analytical studies.</w:t>
      </w:r>
    </w:p>
    <w:p w14:paraId="2BD7EA04" w14:textId="3CD864AC" w:rsidR="00E02241" w:rsidRPr="00131DAA" w:rsidRDefault="00E02241" w:rsidP="00E02241">
      <w:pPr>
        <w:pStyle w:val="ListParagraph"/>
        <w:numPr>
          <w:ilvl w:val="0"/>
          <w:numId w:val="8"/>
        </w:numPr>
        <w:spacing w:after="0"/>
        <w:jc w:val="both"/>
        <w:rPr>
          <w:rFonts w:ascii="Helvetica" w:eastAsiaTheme="majorEastAsia" w:hAnsi="Helvetica" w:cs="Helvetica"/>
          <w:sz w:val="32"/>
          <w:szCs w:val="32"/>
        </w:rPr>
      </w:pPr>
      <w:r w:rsidRPr="00131DAA">
        <w:rPr>
          <w:rFonts w:ascii="Helvetica" w:hAnsi="Helvetica" w:cs="Helvetica"/>
        </w:rPr>
        <w:t>CFD results processing &amp; validation with analytical sets.</w:t>
      </w:r>
    </w:p>
    <w:p w14:paraId="549AEB2E" w14:textId="6950FB7F" w:rsidR="00E02241" w:rsidRPr="00131DAA" w:rsidRDefault="002453C8" w:rsidP="00E02241">
      <w:pPr>
        <w:pStyle w:val="ListParagraph"/>
        <w:numPr>
          <w:ilvl w:val="0"/>
          <w:numId w:val="8"/>
        </w:numPr>
        <w:spacing w:after="0"/>
        <w:jc w:val="both"/>
        <w:rPr>
          <w:rFonts w:ascii="Helvetica" w:eastAsiaTheme="majorEastAsia" w:hAnsi="Helvetica" w:cs="Helvetica"/>
          <w:sz w:val="32"/>
          <w:szCs w:val="32"/>
        </w:rPr>
      </w:pPr>
      <w:r w:rsidRPr="00131DAA">
        <w:rPr>
          <w:rFonts w:ascii="Helvetica" w:hAnsi="Helvetica" w:cs="Helvetica"/>
        </w:rPr>
        <w:t>Results explanations based on literature and fluid mechanics understanding.</w:t>
      </w:r>
    </w:p>
    <w:p w14:paraId="2BADCD49" w14:textId="54A8C7C0" w:rsidR="008019BC" w:rsidRPr="00131DAA" w:rsidRDefault="00E02241" w:rsidP="00E02241">
      <w:pPr>
        <w:pStyle w:val="ListParagraph"/>
        <w:numPr>
          <w:ilvl w:val="0"/>
          <w:numId w:val="8"/>
        </w:numPr>
        <w:spacing w:after="0"/>
        <w:jc w:val="both"/>
        <w:rPr>
          <w:rFonts w:ascii="Helvetica" w:eastAsiaTheme="majorEastAsia" w:hAnsi="Helvetica" w:cs="Helvetica"/>
          <w:sz w:val="32"/>
          <w:szCs w:val="32"/>
        </w:rPr>
      </w:pPr>
      <w:r w:rsidRPr="00131DAA">
        <w:rPr>
          <w:rFonts w:ascii="Helvetica" w:hAnsi="Helvetica" w:cs="Helvetica"/>
        </w:rPr>
        <w:t>Report write-up.</w:t>
      </w:r>
    </w:p>
    <w:p w14:paraId="009EEEAC" w14:textId="1C8E37F1" w:rsidR="00D8246F" w:rsidRPr="00131DAA" w:rsidRDefault="00927C3E">
      <w:pPr>
        <w:pStyle w:val="Heading1"/>
        <w:numPr>
          <w:ilvl w:val="0"/>
          <w:numId w:val="9"/>
        </w:numPr>
        <w:spacing w:after="240"/>
        <w:ind w:left="357" w:hanging="357"/>
        <w:jc w:val="both"/>
        <w:rPr>
          <w:rFonts w:ascii="Helvetica" w:hAnsi="Helvetica" w:cs="Helvetica"/>
          <w:b/>
          <w:bCs/>
          <w:color w:val="auto"/>
        </w:rPr>
        <w:pPrChange w:id="1590" w:author="KJ Chow" w:date="2021-05-14T00:23:00Z">
          <w:pPr>
            <w:pStyle w:val="Heading1"/>
            <w:numPr>
              <w:numId w:val="3"/>
            </w:numPr>
            <w:spacing w:after="240"/>
            <w:ind w:left="357" w:hanging="357"/>
            <w:jc w:val="both"/>
          </w:pPr>
        </w:pPrChange>
      </w:pPr>
      <w:bookmarkStart w:id="1591" w:name="_Toc71847099"/>
      <w:r w:rsidRPr="00131DAA">
        <w:rPr>
          <w:rFonts w:ascii="Helvetica" w:hAnsi="Helvetica" w:cs="Helvetica"/>
          <w:b/>
          <w:bCs/>
          <w:color w:val="auto"/>
        </w:rPr>
        <w:t>Critical review</w:t>
      </w:r>
      <w:bookmarkEnd w:id="1591"/>
    </w:p>
    <w:p w14:paraId="60CB9E21" w14:textId="7585B7CF" w:rsidR="004623D5" w:rsidRPr="00131DAA" w:rsidRDefault="004623D5" w:rsidP="001066AF">
      <w:pPr>
        <w:spacing w:after="0"/>
        <w:jc w:val="both"/>
        <w:rPr>
          <w:rFonts w:ascii="Helvetica" w:hAnsi="Helvetica" w:cs="Helvetica"/>
          <w:sz w:val="24"/>
          <w:szCs w:val="24"/>
        </w:rPr>
      </w:pPr>
      <w:commentRangeStart w:id="1592"/>
      <w:r w:rsidRPr="00131DAA">
        <w:rPr>
          <w:rFonts w:ascii="Helvetica" w:hAnsi="Helvetica" w:cs="Helvetica"/>
          <w:sz w:val="24"/>
          <w:szCs w:val="24"/>
        </w:rPr>
        <w:t>Pros:</w:t>
      </w:r>
    </w:p>
    <w:p w14:paraId="0BD2DE2E" w14:textId="1DB5A75C" w:rsidR="004623D5" w:rsidRPr="00131DAA" w:rsidRDefault="004623D5" w:rsidP="004623D5">
      <w:pPr>
        <w:pStyle w:val="ListParagraph"/>
        <w:numPr>
          <w:ilvl w:val="0"/>
          <w:numId w:val="8"/>
        </w:numPr>
        <w:spacing w:after="0"/>
        <w:jc w:val="both"/>
        <w:rPr>
          <w:rFonts w:ascii="Helvetica" w:hAnsi="Helvetica" w:cs="Helvetica"/>
          <w:sz w:val="24"/>
          <w:szCs w:val="24"/>
        </w:rPr>
      </w:pPr>
      <w:r w:rsidRPr="00131DAA">
        <w:rPr>
          <w:rFonts w:ascii="Helvetica" w:hAnsi="Helvetica" w:cs="Helvetica"/>
          <w:sz w:val="24"/>
          <w:szCs w:val="24"/>
        </w:rPr>
        <w:t>Suitability for rural electrification.</w:t>
      </w:r>
    </w:p>
    <w:p w14:paraId="273CAA31" w14:textId="5CE23ED3" w:rsidR="004623D5" w:rsidRPr="00131DAA" w:rsidRDefault="004623D5" w:rsidP="004623D5">
      <w:pPr>
        <w:pStyle w:val="ListParagraph"/>
        <w:numPr>
          <w:ilvl w:val="0"/>
          <w:numId w:val="8"/>
        </w:numPr>
        <w:spacing w:after="0"/>
        <w:jc w:val="both"/>
        <w:rPr>
          <w:rFonts w:ascii="Helvetica" w:hAnsi="Helvetica" w:cs="Helvetica"/>
          <w:sz w:val="24"/>
          <w:szCs w:val="24"/>
        </w:rPr>
      </w:pPr>
      <w:r w:rsidRPr="00131DAA">
        <w:rPr>
          <w:rFonts w:ascii="Helvetica" w:hAnsi="Helvetica" w:cs="Helvetica"/>
          <w:sz w:val="24"/>
          <w:szCs w:val="24"/>
        </w:rPr>
        <w:t>Design versatility, allowing applications in a wide range of settings.</w:t>
      </w:r>
    </w:p>
    <w:p w14:paraId="3D3DAD72" w14:textId="6F1F4484" w:rsidR="004623D5" w:rsidRPr="00131DAA" w:rsidRDefault="004623D5" w:rsidP="004623D5">
      <w:pPr>
        <w:pStyle w:val="ListParagraph"/>
        <w:numPr>
          <w:ilvl w:val="0"/>
          <w:numId w:val="8"/>
        </w:numPr>
        <w:spacing w:after="0"/>
        <w:jc w:val="both"/>
        <w:rPr>
          <w:rFonts w:ascii="Helvetica" w:hAnsi="Helvetica" w:cs="Helvetica"/>
          <w:sz w:val="24"/>
          <w:szCs w:val="24"/>
        </w:rPr>
      </w:pPr>
      <w:r w:rsidRPr="00131DAA">
        <w:rPr>
          <w:rFonts w:ascii="Helvetica" w:hAnsi="Helvetica" w:cs="Helvetica"/>
          <w:sz w:val="24"/>
          <w:szCs w:val="24"/>
        </w:rPr>
        <w:t>Novel volute design integration that proved much efficient in simulations.</w:t>
      </w:r>
    </w:p>
    <w:p w14:paraId="4142C374" w14:textId="6F9DEFB3" w:rsidR="004623D5" w:rsidRPr="00131DAA" w:rsidRDefault="004623D5" w:rsidP="004623D5">
      <w:pPr>
        <w:pStyle w:val="ListParagraph"/>
        <w:numPr>
          <w:ilvl w:val="0"/>
          <w:numId w:val="8"/>
        </w:numPr>
        <w:spacing w:after="0"/>
        <w:jc w:val="both"/>
        <w:rPr>
          <w:rFonts w:ascii="Helvetica" w:hAnsi="Helvetica" w:cs="Helvetica"/>
          <w:sz w:val="24"/>
          <w:szCs w:val="24"/>
        </w:rPr>
      </w:pPr>
      <w:r w:rsidRPr="00131DAA">
        <w:rPr>
          <w:rFonts w:ascii="Helvetica" w:hAnsi="Helvetica" w:cs="Helvetica"/>
          <w:sz w:val="24"/>
          <w:szCs w:val="24"/>
        </w:rPr>
        <w:t xml:space="preserve">Cheap, </w:t>
      </w:r>
      <w:proofErr w:type="gramStart"/>
      <w:r w:rsidRPr="00131DAA">
        <w:rPr>
          <w:rFonts w:ascii="Helvetica" w:hAnsi="Helvetica" w:cs="Helvetica"/>
          <w:sz w:val="24"/>
          <w:szCs w:val="24"/>
        </w:rPr>
        <w:t>simple</w:t>
      </w:r>
      <w:proofErr w:type="gramEnd"/>
      <w:r w:rsidRPr="00131DAA">
        <w:rPr>
          <w:rFonts w:ascii="Helvetica" w:hAnsi="Helvetica" w:cs="Helvetica"/>
          <w:sz w:val="24"/>
          <w:szCs w:val="24"/>
        </w:rPr>
        <w:t xml:space="preserve"> and scalable device manufacturing.</w:t>
      </w:r>
    </w:p>
    <w:p w14:paraId="004F92D6" w14:textId="12A040F8" w:rsidR="004623D5" w:rsidRPr="00131DAA" w:rsidRDefault="004623D5" w:rsidP="004623D5">
      <w:pPr>
        <w:spacing w:after="0"/>
        <w:jc w:val="both"/>
        <w:rPr>
          <w:rFonts w:ascii="Helvetica" w:hAnsi="Helvetica" w:cs="Helvetica"/>
          <w:sz w:val="24"/>
          <w:szCs w:val="24"/>
        </w:rPr>
      </w:pPr>
    </w:p>
    <w:p w14:paraId="28E91A80" w14:textId="01BED629" w:rsidR="004623D5" w:rsidRPr="00131DAA" w:rsidRDefault="004623D5" w:rsidP="004623D5">
      <w:pPr>
        <w:spacing w:after="0"/>
        <w:jc w:val="both"/>
        <w:rPr>
          <w:rFonts w:ascii="Helvetica" w:hAnsi="Helvetica" w:cs="Helvetica"/>
          <w:sz w:val="24"/>
          <w:szCs w:val="24"/>
        </w:rPr>
      </w:pPr>
      <w:r w:rsidRPr="00131DAA">
        <w:rPr>
          <w:rFonts w:ascii="Helvetica" w:hAnsi="Helvetica" w:cs="Helvetica"/>
          <w:sz w:val="24"/>
          <w:szCs w:val="24"/>
        </w:rPr>
        <w:t>Cons:</w:t>
      </w:r>
    </w:p>
    <w:p w14:paraId="33F7ECC5" w14:textId="0DF3112A" w:rsidR="004623D5" w:rsidRPr="00131DAA" w:rsidRDefault="004623D5" w:rsidP="004623D5">
      <w:pPr>
        <w:pStyle w:val="ListParagraph"/>
        <w:numPr>
          <w:ilvl w:val="0"/>
          <w:numId w:val="8"/>
        </w:numPr>
        <w:spacing w:after="0"/>
        <w:jc w:val="both"/>
        <w:rPr>
          <w:rFonts w:ascii="Helvetica" w:hAnsi="Helvetica" w:cs="Helvetica"/>
          <w:sz w:val="24"/>
          <w:szCs w:val="24"/>
        </w:rPr>
      </w:pPr>
      <w:r w:rsidRPr="00131DAA">
        <w:rPr>
          <w:rFonts w:ascii="Helvetica" w:hAnsi="Helvetica" w:cs="Helvetica"/>
          <w:sz w:val="24"/>
          <w:szCs w:val="24"/>
        </w:rPr>
        <w:t>Credibility of a completely numerical project on how well does its analysis map through in practical settings.</w:t>
      </w:r>
    </w:p>
    <w:p w14:paraId="6B8F9FE9" w14:textId="3DE7C509" w:rsidR="00A539CA" w:rsidRPr="00131DAA" w:rsidRDefault="004623D5" w:rsidP="004623D5">
      <w:pPr>
        <w:pStyle w:val="ListParagraph"/>
        <w:numPr>
          <w:ilvl w:val="0"/>
          <w:numId w:val="8"/>
        </w:numPr>
        <w:spacing w:after="0"/>
        <w:jc w:val="both"/>
        <w:rPr>
          <w:rFonts w:ascii="Helvetica" w:hAnsi="Helvetica" w:cs="Helvetica"/>
          <w:sz w:val="24"/>
          <w:szCs w:val="24"/>
        </w:rPr>
      </w:pPr>
      <w:r w:rsidRPr="00131DAA">
        <w:rPr>
          <w:rFonts w:ascii="Helvetica" w:hAnsi="Helvetica" w:cs="Helvetica"/>
          <w:sz w:val="24"/>
          <w:szCs w:val="24"/>
        </w:rPr>
        <w:t>Simulations only considered ideal scenarios without losses consideration.</w:t>
      </w:r>
      <w:commentRangeEnd w:id="1592"/>
      <w:r w:rsidR="00EA0647" w:rsidRPr="00131DAA">
        <w:rPr>
          <w:rStyle w:val="CommentReference"/>
          <w:rFonts w:ascii="Helvetica" w:hAnsi="Helvetica" w:cs="Helvetica"/>
          <w:rPrChange w:id="1593" w:author="KJ Chow" w:date="2021-05-14T01:08:00Z">
            <w:rPr>
              <w:rStyle w:val="CommentReference"/>
            </w:rPr>
          </w:rPrChange>
        </w:rPr>
        <w:commentReference w:id="1592"/>
      </w:r>
      <w:r w:rsidR="00A539CA" w:rsidRPr="00131DAA">
        <w:rPr>
          <w:rFonts w:ascii="Helvetica" w:hAnsi="Helvetica" w:cs="Helvetica"/>
          <w:sz w:val="24"/>
          <w:szCs w:val="24"/>
        </w:rPr>
        <w:br w:type="page"/>
      </w:r>
    </w:p>
    <w:p w14:paraId="249AFF67" w14:textId="05009094" w:rsidR="00BD5F59" w:rsidRPr="00131DAA" w:rsidRDefault="00BD5F59" w:rsidP="00BD5F59">
      <w:pPr>
        <w:pStyle w:val="Heading1"/>
        <w:spacing w:after="240"/>
        <w:rPr>
          <w:rFonts w:ascii="Helvetica" w:hAnsi="Helvetica" w:cs="Helvetica"/>
          <w:b/>
          <w:bCs/>
          <w:color w:val="auto"/>
        </w:rPr>
      </w:pPr>
      <w:bookmarkStart w:id="1594" w:name="_Toc71847100"/>
      <w:r w:rsidRPr="00131DAA">
        <w:rPr>
          <w:rFonts w:ascii="Helvetica" w:hAnsi="Helvetica" w:cs="Helvetica"/>
          <w:b/>
          <w:bCs/>
          <w:color w:val="auto"/>
        </w:rPr>
        <w:lastRenderedPageBreak/>
        <w:t>References</w:t>
      </w:r>
      <w:bookmarkEnd w:id="1594"/>
    </w:p>
    <w:p w14:paraId="139357D2" w14:textId="52141709" w:rsidR="003672B2" w:rsidRPr="00131DAA" w:rsidRDefault="00BD5F59" w:rsidP="003672B2">
      <w:pPr>
        <w:widowControl w:val="0"/>
        <w:autoSpaceDE w:val="0"/>
        <w:autoSpaceDN w:val="0"/>
        <w:adjustRightInd w:val="0"/>
        <w:spacing w:after="0" w:line="240" w:lineRule="auto"/>
        <w:ind w:left="640" w:hanging="640"/>
        <w:rPr>
          <w:rFonts w:ascii="Helvetica" w:hAnsi="Helvetica" w:cs="Helvetica"/>
          <w:noProof/>
          <w:sz w:val="24"/>
          <w:szCs w:val="24"/>
        </w:rPr>
      </w:pPr>
      <w:r w:rsidRPr="00131DAA">
        <w:rPr>
          <w:rFonts w:ascii="Helvetica" w:hAnsi="Helvetica" w:cs="Helvetica"/>
          <w:sz w:val="24"/>
          <w:szCs w:val="24"/>
          <w:rPrChange w:id="1595" w:author="KJ Chow" w:date="2021-05-14T01:08:00Z">
            <w:rPr>
              <w:rFonts w:ascii="Helvetica" w:hAnsi="Helvetica" w:cs="Helvetica"/>
              <w:sz w:val="24"/>
              <w:szCs w:val="24"/>
            </w:rPr>
          </w:rPrChange>
        </w:rPr>
        <w:fldChar w:fldCharType="begin" w:fldLock="1"/>
      </w:r>
      <w:r w:rsidRPr="00131DAA">
        <w:rPr>
          <w:rFonts w:ascii="Helvetica" w:hAnsi="Helvetica" w:cs="Helvetica"/>
          <w:sz w:val="24"/>
          <w:szCs w:val="24"/>
        </w:rPr>
        <w:instrText xml:space="preserve">ADDIN Mendeley Bibliography CSL_BIBLIOGRAPHY </w:instrText>
      </w:r>
      <w:r w:rsidRPr="00131DAA">
        <w:rPr>
          <w:rFonts w:ascii="Helvetica" w:hAnsi="Helvetica" w:cs="Helvetica"/>
          <w:sz w:val="24"/>
          <w:szCs w:val="24"/>
          <w:rPrChange w:id="1596" w:author="KJ Chow" w:date="2021-05-14T01:08:00Z">
            <w:rPr>
              <w:rFonts w:ascii="Helvetica" w:hAnsi="Helvetica" w:cs="Helvetica"/>
              <w:sz w:val="24"/>
              <w:szCs w:val="24"/>
            </w:rPr>
          </w:rPrChange>
        </w:rPr>
        <w:fldChar w:fldCharType="separate"/>
      </w:r>
      <w:r w:rsidR="003672B2" w:rsidRPr="00131DAA">
        <w:rPr>
          <w:rFonts w:ascii="Helvetica" w:hAnsi="Helvetica" w:cs="Helvetica"/>
          <w:noProof/>
          <w:sz w:val="24"/>
          <w:szCs w:val="24"/>
        </w:rPr>
        <w:t>[1]</w:t>
      </w:r>
      <w:r w:rsidR="003672B2" w:rsidRPr="00131DAA">
        <w:rPr>
          <w:rFonts w:ascii="Helvetica" w:hAnsi="Helvetica" w:cs="Helvetica"/>
          <w:noProof/>
          <w:sz w:val="24"/>
          <w:szCs w:val="24"/>
        </w:rPr>
        <w:tab/>
        <w:t xml:space="preserve">W. Rice, “An Analytical and Experimental Investigation of Multiple-Disk Turbines,” </w:t>
      </w:r>
      <w:r w:rsidR="003672B2" w:rsidRPr="00131DAA">
        <w:rPr>
          <w:rFonts w:ascii="Helvetica" w:hAnsi="Helvetica" w:cs="Helvetica"/>
          <w:i/>
          <w:iCs/>
          <w:noProof/>
          <w:sz w:val="24"/>
          <w:szCs w:val="24"/>
        </w:rPr>
        <w:t>J. Eng. Power</w:t>
      </w:r>
      <w:r w:rsidR="003672B2" w:rsidRPr="00131DAA">
        <w:rPr>
          <w:rFonts w:ascii="Helvetica" w:hAnsi="Helvetica" w:cs="Helvetica"/>
          <w:noProof/>
          <w:sz w:val="24"/>
          <w:szCs w:val="24"/>
        </w:rPr>
        <w:t>, pp. 1–8, 1965.</w:t>
      </w:r>
    </w:p>
    <w:p w14:paraId="169CC7F7" w14:textId="77777777" w:rsidR="003672B2" w:rsidRPr="00131DAA" w:rsidRDefault="003672B2" w:rsidP="003672B2">
      <w:pPr>
        <w:widowControl w:val="0"/>
        <w:autoSpaceDE w:val="0"/>
        <w:autoSpaceDN w:val="0"/>
        <w:adjustRightInd w:val="0"/>
        <w:spacing w:after="0" w:line="240" w:lineRule="auto"/>
        <w:ind w:left="640" w:hanging="640"/>
        <w:rPr>
          <w:rFonts w:ascii="Helvetica" w:hAnsi="Helvetica" w:cs="Helvetica"/>
          <w:noProof/>
          <w:sz w:val="24"/>
          <w:szCs w:val="24"/>
        </w:rPr>
      </w:pPr>
      <w:r w:rsidRPr="00131DAA">
        <w:rPr>
          <w:rFonts w:ascii="Helvetica" w:hAnsi="Helvetica" w:cs="Helvetica"/>
          <w:noProof/>
          <w:sz w:val="24"/>
          <w:szCs w:val="24"/>
        </w:rPr>
        <w:t>[2]</w:t>
      </w:r>
      <w:r w:rsidRPr="00131DAA">
        <w:rPr>
          <w:rFonts w:ascii="Helvetica" w:hAnsi="Helvetica" w:cs="Helvetica"/>
          <w:noProof/>
          <w:sz w:val="24"/>
          <w:szCs w:val="24"/>
        </w:rPr>
        <w:tab/>
        <w:t xml:space="preserve">S. Sengupta and A. Guha, “A theory of Tesla disc turbines,” </w:t>
      </w:r>
      <w:r w:rsidRPr="00131DAA">
        <w:rPr>
          <w:rFonts w:ascii="Helvetica" w:hAnsi="Helvetica" w:cs="Helvetica"/>
          <w:i/>
          <w:iCs/>
          <w:noProof/>
          <w:sz w:val="24"/>
          <w:szCs w:val="24"/>
        </w:rPr>
        <w:t>Proc. Inst. Mech. Eng. Part A J. Power Energy</w:t>
      </w:r>
      <w:r w:rsidRPr="00131DAA">
        <w:rPr>
          <w:rFonts w:ascii="Helvetica" w:hAnsi="Helvetica" w:cs="Helvetica"/>
          <w:noProof/>
          <w:sz w:val="24"/>
          <w:szCs w:val="24"/>
        </w:rPr>
        <w:t>, vol. 226, no. 5, pp. 650–663, 2012, doi: 10.1177/0957650912446402.</w:t>
      </w:r>
    </w:p>
    <w:p w14:paraId="17B01CCF" w14:textId="77777777" w:rsidR="003672B2" w:rsidRPr="00131DAA" w:rsidRDefault="003672B2" w:rsidP="003672B2">
      <w:pPr>
        <w:widowControl w:val="0"/>
        <w:autoSpaceDE w:val="0"/>
        <w:autoSpaceDN w:val="0"/>
        <w:adjustRightInd w:val="0"/>
        <w:spacing w:after="0" w:line="240" w:lineRule="auto"/>
        <w:ind w:left="640" w:hanging="640"/>
        <w:rPr>
          <w:rFonts w:ascii="Helvetica" w:hAnsi="Helvetica" w:cs="Helvetica"/>
          <w:noProof/>
          <w:sz w:val="24"/>
          <w:szCs w:val="24"/>
        </w:rPr>
      </w:pPr>
      <w:r w:rsidRPr="00131DAA">
        <w:rPr>
          <w:rFonts w:ascii="Helvetica" w:hAnsi="Helvetica" w:cs="Helvetica"/>
          <w:noProof/>
          <w:sz w:val="24"/>
          <w:szCs w:val="24"/>
        </w:rPr>
        <w:t>[3]</w:t>
      </w:r>
      <w:r w:rsidRPr="00131DAA">
        <w:rPr>
          <w:rFonts w:ascii="Helvetica" w:hAnsi="Helvetica" w:cs="Helvetica"/>
          <w:noProof/>
          <w:sz w:val="24"/>
          <w:szCs w:val="24"/>
        </w:rPr>
        <w:tab/>
        <w:t>V. D. Romanin, “Theory and Performance of Tesla Turbines,” p. 98, 2012.</w:t>
      </w:r>
    </w:p>
    <w:p w14:paraId="5A4DEF04" w14:textId="77777777" w:rsidR="003672B2" w:rsidRPr="00131DAA" w:rsidRDefault="003672B2" w:rsidP="003672B2">
      <w:pPr>
        <w:widowControl w:val="0"/>
        <w:autoSpaceDE w:val="0"/>
        <w:autoSpaceDN w:val="0"/>
        <w:adjustRightInd w:val="0"/>
        <w:spacing w:after="0" w:line="240" w:lineRule="auto"/>
        <w:ind w:left="640" w:hanging="640"/>
        <w:rPr>
          <w:rFonts w:ascii="Helvetica" w:hAnsi="Helvetica" w:cs="Helvetica"/>
          <w:noProof/>
          <w:sz w:val="24"/>
          <w:szCs w:val="24"/>
        </w:rPr>
      </w:pPr>
      <w:r w:rsidRPr="00131DAA">
        <w:rPr>
          <w:rFonts w:ascii="Helvetica" w:hAnsi="Helvetica" w:cs="Helvetica"/>
          <w:noProof/>
          <w:sz w:val="24"/>
          <w:szCs w:val="24"/>
        </w:rPr>
        <w:t>[4]</w:t>
      </w:r>
      <w:r w:rsidRPr="00131DAA">
        <w:rPr>
          <w:rFonts w:ascii="Helvetica" w:hAnsi="Helvetica" w:cs="Helvetica"/>
          <w:noProof/>
          <w:sz w:val="24"/>
          <w:szCs w:val="24"/>
        </w:rPr>
        <w:tab/>
        <w:t xml:space="preserve">V. G. Krishnan, V. Romanin, V. P. Carey, and M. M. Maharbiz, “Design and scaling of microscale Tesla turbines,” </w:t>
      </w:r>
      <w:r w:rsidRPr="00131DAA">
        <w:rPr>
          <w:rFonts w:ascii="Helvetica" w:hAnsi="Helvetica" w:cs="Helvetica"/>
          <w:i/>
          <w:iCs/>
          <w:noProof/>
          <w:sz w:val="24"/>
          <w:szCs w:val="24"/>
        </w:rPr>
        <w:t>J. Micromechanics Microengineering</w:t>
      </w:r>
      <w:r w:rsidRPr="00131DAA">
        <w:rPr>
          <w:rFonts w:ascii="Helvetica" w:hAnsi="Helvetica" w:cs="Helvetica"/>
          <w:noProof/>
          <w:sz w:val="24"/>
          <w:szCs w:val="24"/>
        </w:rPr>
        <w:t>, vol. 23, no. 12, 2013, doi: 10.1088/0960-1317/23/12/125001.</w:t>
      </w:r>
    </w:p>
    <w:p w14:paraId="7AD740AB" w14:textId="77777777" w:rsidR="003672B2" w:rsidRPr="00131DAA" w:rsidRDefault="003672B2" w:rsidP="003672B2">
      <w:pPr>
        <w:widowControl w:val="0"/>
        <w:autoSpaceDE w:val="0"/>
        <w:autoSpaceDN w:val="0"/>
        <w:adjustRightInd w:val="0"/>
        <w:spacing w:after="0" w:line="240" w:lineRule="auto"/>
        <w:ind w:left="640" w:hanging="640"/>
        <w:rPr>
          <w:rFonts w:ascii="Helvetica" w:hAnsi="Helvetica" w:cs="Helvetica"/>
          <w:noProof/>
          <w:sz w:val="24"/>
        </w:rPr>
      </w:pPr>
      <w:r w:rsidRPr="00131DAA">
        <w:rPr>
          <w:rFonts w:ascii="Helvetica" w:hAnsi="Helvetica" w:cs="Helvetica"/>
          <w:noProof/>
          <w:sz w:val="24"/>
          <w:szCs w:val="24"/>
        </w:rPr>
        <w:t>[5]</w:t>
      </w:r>
      <w:r w:rsidRPr="00131DAA">
        <w:rPr>
          <w:rFonts w:ascii="Helvetica" w:hAnsi="Helvetica" w:cs="Helvetica"/>
          <w:noProof/>
          <w:sz w:val="24"/>
          <w:szCs w:val="24"/>
        </w:rPr>
        <w:tab/>
        <w:t xml:space="preserve">J. A. Keep and I. J. Jahn, “Design method and performance comparison of plenum and volute delivery systems for radial inflow turbines,” </w:t>
      </w:r>
      <w:r w:rsidRPr="00131DAA">
        <w:rPr>
          <w:rFonts w:ascii="Helvetica" w:hAnsi="Helvetica" w:cs="Helvetica"/>
          <w:i/>
          <w:iCs/>
          <w:noProof/>
          <w:sz w:val="24"/>
          <w:szCs w:val="24"/>
        </w:rPr>
        <w:t>Proc. 20th Australas. Fluid Mech. Conf. AFMC 2016</w:t>
      </w:r>
      <w:r w:rsidRPr="00131DAA">
        <w:rPr>
          <w:rFonts w:ascii="Helvetica" w:hAnsi="Helvetica" w:cs="Helvetica"/>
          <w:noProof/>
          <w:sz w:val="24"/>
          <w:szCs w:val="24"/>
        </w:rPr>
        <w:t>, no. December, 2016.</w:t>
      </w:r>
    </w:p>
    <w:p w14:paraId="1E9A7790" w14:textId="427B2949" w:rsidR="00F729AC" w:rsidRPr="00131DAA" w:rsidRDefault="00BD5F59" w:rsidP="001066AF">
      <w:pPr>
        <w:spacing w:after="0"/>
        <w:jc w:val="both"/>
        <w:rPr>
          <w:rFonts w:ascii="Helvetica" w:hAnsi="Helvetica" w:cs="Helvetica"/>
          <w:sz w:val="24"/>
          <w:szCs w:val="24"/>
        </w:rPr>
      </w:pPr>
      <w:r w:rsidRPr="00131DAA">
        <w:rPr>
          <w:rFonts w:ascii="Helvetica" w:hAnsi="Helvetica" w:cs="Helvetica"/>
          <w:sz w:val="24"/>
          <w:szCs w:val="24"/>
          <w:rPrChange w:id="1597" w:author="KJ Chow" w:date="2021-05-14T01:08:00Z">
            <w:rPr>
              <w:rFonts w:ascii="Helvetica" w:hAnsi="Helvetica" w:cs="Helvetica"/>
              <w:sz w:val="24"/>
              <w:szCs w:val="24"/>
            </w:rPr>
          </w:rPrChange>
        </w:rPr>
        <w:fldChar w:fldCharType="end"/>
      </w:r>
    </w:p>
    <w:p w14:paraId="2F6894B4" w14:textId="77777777" w:rsidR="00F729AC" w:rsidRPr="00131DAA" w:rsidRDefault="00F729AC" w:rsidP="00DA0B90">
      <w:pPr>
        <w:jc w:val="both"/>
        <w:rPr>
          <w:rFonts w:ascii="Helvetica" w:hAnsi="Helvetica" w:cs="Helvetica"/>
          <w:sz w:val="24"/>
          <w:szCs w:val="24"/>
        </w:rPr>
      </w:pPr>
    </w:p>
    <w:p w14:paraId="5A1D93C8" w14:textId="77777777" w:rsidR="00F729AC" w:rsidRPr="00131DAA" w:rsidRDefault="00F729AC" w:rsidP="00163E9E">
      <w:pPr>
        <w:rPr>
          <w:rFonts w:ascii="Helvetica" w:hAnsi="Helvetica" w:cs="Helvetica"/>
          <w:sz w:val="24"/>
          <w:szCs w:val="24"/>
          <w:lang w:val="en-MY"/>
        </w:rPr>
      </w:pPr>
    </w:p>
    <w:sectPr w:rsidR="00F729AC" w:rsidRPr="00131DAA" w:rsidSect="00F15C3A">
      <w:headerReference w:type="default" r:id="rId26"/>
      <w:footerReference w:type="default" r:id="rId27"/>
      <w:pgSz w:w="11907" w:h="16839" w:code="9"/>
      <w:pgMar w:top="1440" w:right="1440" w:bottom="1440" w:left="1440" w:header="708" w:footer="708" w:gutter="0"/>
      <w:pgNumType w:start="1"/>
      <w:cols w:space="847"/>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Davide Lasagna" w:date="2021-05-13T13:20:00Z" w:initials="DL">
    <w:p w14:paraId="32ABC8E3" w14:textId="43A05D14" w:rsidR="0098702B" w:rsidRDefault="0098702B">
      <w:pPr>
        <w:pStyle w:val="CommentText"/>
      </w:pPr>
      <w:r>
        <w:rPr>
          <w:rStyle w:val="CommentReference"/>
        </w:rPr>
        <w:annotationRef/>
      </w:r>
      <w:r>
        <w:t>remove</w:t>
      </w:r>
    </w:p>
  </w:comment>
  <w:comment w:id="4" w:author="Mcdonald A.M." w:date="2017-10-18T19:10:00Z" w:initials="MA">
    <w:p w14:paraId="5A3C0DED" w14:textId="77777777" w:rsidR="0098702B" w:rsidRDefault="0098702B">
      <w:pPr>
        <w:pStyle w:val="CommentText"/>
      </w:pPr>
      <w:r>
        <w:rPr>
          <w:rStyle w:val="CommentReference"/>
        </w:rPr>
        <w:annotationRef/>
      </w:r>
      <w:r>
        <w:t>Please write Title, First Name, Surname</w:t>
      </w:r>
    </w:p>
  </w:comment>
  <w:comment w:id="5" w:author="Mcdonald A.M." w:date="2017-10-18T19:08:00Z" w:initials="MA">
    <w:p w14:paraId="4CEF2EFD" w14:textId="77777777" w:rsidR="0098702B" w:rsidRDefault="0098702B">
      <w:pPr>
        <w:pStyle w:val="CommentText"/>
      </w:pPr>
      <w:r>
        <w:rPr>
          <w:rStyle w:val="CommentReference"/>
        </w:rPr>
        <w:annotationRef/>
      </w:r>
      <w:r>
        <w:t>Delete if the project had no Co-Supervisor.</w:t>
      </w:r>
    </w:p>
    <w:p w14:paraId="0EEA7D59" w14:textId="77777777" w:rsidR="0098702B" w:rsidRDefault="0098702B">
      <w:pPr>
        <w:pStyle w:val="CommentText"/>
      </w:pPr>
      <w:r>
        <w:t>Delete (s) if the project only had one Co-Supervisor</w:t>
      </w:r>
    </w:p>
  </w:comment>
  <w:comment w:id="511" w:author="Jerryl Ong (jjwo1e17)" w:date="2021-04-14T12:26:00Z" w:initials="JO(">
    <w:p w14:paraId="13BF04CC" w14:textId="77777777" w:rsidR="0098702B" w:rsidRDefault="0098702B" w:rsidP="00561788">
      <w:pPr>
        <w:pStyle w:val="CommentText"/>
      </w:pPr>
      <w:r>
        <w:rPr>
          <w:rStyle w:val="CommentReference"/>
        </w:rPr>
        <w:annotationRef/>
      </w:r>
      <w:r>
        <w:fldChar w:fldCharType="begin"/>
      </w:r>
      <w:r>
        <w:instrText xml:space="preserve"> HYPERLINK "mailto:kjc1g17@soton.ac.uk" </w:instrText>
      </w:r>
      <w:bookmarkStart w:id="512" w:name="_@_9EEF019E595748918A0F58C260D25122Z"/>
      <w:r>
        <w:rPr>
          <w:rStyle w:val="Mention"/>
        </w:rPr>
        <w:fldChar w:fldCharType="separate"/>
      </w:r>
      <w:bookmarkEnd w:id="512"/>
      <w:r w:rsidRPr="00223B50">
        <w:rPr>
          <w:rStyle w:val="Mention"/>
          <w:noProof/>
        </w:rPr>
        <w:t>@Kai Chow (kjc1g17)</w:t>
      </w:r>
      <w:r>
        <w:fldChar w:fldCharType="end"/>
      </w:r>
      <w:r>
        <w:t xml:space="preserve"> throughout what?</w:t>
      </w:r>
    </w:p>
  </w:comment>
  <w:comment w:id="513" w:author="Jerryl Ong (jjwo1e17)" w:date="2021-04-14T12:29:00Z" w:initials="JO(">
    <w:p w14:paraId="2227D3D0" w14:textId="77777777" w:rsidR="0098702B" w:rsidRDefault="0098702B" w:rsidP="00561788">
      <w:pPr>
        <w:pStyle w:val="CommentText"/>
      </w:pPr>
      <w:r>
        <w:rPr>
          <w:rStyle w:val="CommentReference"/>
        </w:rPr>
        <w:annotationRef/>
      </w:r>
      <w:r>
        <w:t>Theoretical efficiency leads to design optimisation or the other way round?</w:t>
      </w:r>
    </w:p>
  </w:comment>
  <w:comment w:id="520" w:author="Davide Lasagna" w:date="2021-05-13T13:23:00Z" w:initials="DL">
    <w:p w14:paraId="2DACB3FC" w14:textId="4968A915" w:rsidR="0098702B" w:rsidRDefault="0098702B">
      <w:pPr>
        <w:pStyle w:val="CommentText"/>
      </w:pPr>
      <w:r>
        <w:rPr>
          <w:rStyle w:val="CommentReference"/>
        </w:rPr>
        <w:annotationRef/>
      </w:r>
      <w:r>
        <w:t>Of what task? What role?</w:t>
      </w:r>
    </w:p>
  </w:comment>
  <w:comment w:id="607" w:author="Davide Lasagna" w:date="2021-05-13T13:24:00Z" w:initials="DL">
    <w:p w14:paraId="26DC1E94" w14:textId="3017C4E9" w:rsidR="0098702B" w:rsidRDefault="0098702B">
      <w:pPr>
        <w:pStyle w:val="CommentText"/>
      </w:pPr>
      <w:r>
        <w:rPr>
          <w:rStyle w:val="CommentReference"/>
        </w:rPr>
        <w:annotationRef/>
      </w:r>
      <w:r>
        <w:t>You need to summarise also how this activity lead to advancing the project. Was is pointless? No, of course, but you need to summarise key bits.</w:t>
      </w:r>
    </w:p>
  </w:comment>
  <w:comment w:id="657" w:author="Davide Lasagna" w:date="2021-05-13T13:25:00Z" w:initials="DL">
    <w:p w14:paraId="1AE9EEBF" w14:textId="46536136" w:rsidR="0098702B" w:rsidRDefault="0098702B">
      <w:pPr>
        <w:pStyle w:val="CommentText"/>
      </w:pPr>
      <w:r>
        <w:rPr>
          <w:rStyle w:val="CommentReference"/>
        </w:rPr>
        <w:annotationRef/>
      </w:r>
      <w:r>
        <w:t xml:space="preserve">What is the </w:t>
      </w:r>
      <w:proofErr w:type="spellStart"/>
      <w:r>
        <w:t>color</w:t>
      </w:r>
      <w:proofErr w:type="spellEnd"/>
      <w:r>
        <w:t xml:space="preserve"> representing? Any plot that cannot be understood from the caption alone is meaningless and will not be looked at. Also, is it referred to in the text? If it is not referred, a reader might think that it’s a leftover from a previous version and will not even look at it. Seriously, discuss </w:t>
      </w:r>
      <w:proofErr w:type="gramStart"/>
      <w:r>
        <w:t>EACH and EVERY</w:t>
      </w:r>
      <w:proofErr w:type="gramEnd"/>
      <w:r>
        <w:t xml:space="preserve"> figure.</w:t>
      </w:r>
    </w:p>
  </w:comment>
  <w:comment w:id="772" w:author="Davide Lasagna" w:date="2021-05-13T13:27:00Z" w:initials="DL">
    <w:p w14:paraId="6420F9A2" w14:textId="77777777" w:rsidR="0098702B" w:rsidRDefault="0098702B" w:rsidP="001503CF">
      <w:pPr>
        <w:pStyle w:val="CommentText"/>
      </w:pPr>
      <w:r>
        <w:rPr>
          <w:rStyle w:val="CommentReference"/>
        </w:rPr>
        <w:annotationRef/>
      </w:r>
      <w:r>
        <w:t>Too small, can’t see.</w:t>
      </w:r>
    </w:p>
  </w:comment>
  <w:comment w:id="839" w:author="Davide Lasagna" w:date="2021-05-13T13:27:00Z" w:initials="DL">
    <w:p w14:paraId="07C5211F" w14:textId="634973DE" w:rsidR="0098702B" w:rsidRDefault="0098702B">
      <w:pPr>
        <w:pStyle w:val="CommentText"/>
      </w:pPr>
      <w:r>
        <w:rPr>
          <w:rStyle w:val="CommentReference"/>
        </w:rPr>
        <w:annotationRef/>
      </w:r>
      <w:r>
        <w:t>Too small, can’t see.</w:t>
      </w:r>
    </w:p>
  </w:comment>
  <w:comment w:id="948" w:author="Davide Lasagna" w:date="2021-05-13T13:28:00Z" w:initials="DL">
    <w:p w14:paraId="13EEF1EE" w14:textId="4E4FB3F1" w:rsidR="0098702B" w:rsidRDefault="0098702B">
      <w:pPr>
        <w:pStyle w:val="CommentText"/>
      </w:pPr>
      <w:r>
        <w:rPr>
          <w:rStyle w:val="CommentReference"/>
        </w:rPr>
        <w:annotationRef/>
      </w:r>
      <w:r>
        <w:t>What are these constraints for? Some detail would help. Referring to the report is fine, but from this summary it should be at least clear what you mean.</w:t>
      </w:r>
    </w:p>
  </w:comment>
  <w:comment w:id="996" w:author="Davide Lasagna" w:date="2021-05-13T13:29:00Z" w:initials="DL">
    <w:p w14:paraId="62B6F206" w14:textId="2790CC85" w:rsidR="0098702B" w:rsidRDefault="0098702B">
      <w:pPr>
        <w:pStyle w:val="CommentText"/>
      </w:pPr>
      <w:r>
        <w:rPr>
          <w:rStyle w:val="CommentReference"/>
        </w:rPr>
        <w:annotationRef/>
      </w:r>
      <w:r>
        <w:t>Why did you do this? Say it explicitly.</w:t>
      </w:r>
    </w:p>
  </w:comment>
  <w:comment w:id="1167" w:author="Davide Lasagna" w:date="2021-05-13T13:31:00Z" w:initials="DL">
    <w:p w14:paraId="05B22172" w14:textId="5897DAC8" w:rsidR="0098702B" w:rsidRDefault="0098702B">
      <w:pPr>
        <w:pStyle w:val="CommentText"/>
      </w:pPr>
      <w:r>
        <w:rPr>
          <w:rStyle w:val="CommentReference"/>
        </w:rPr>
        <w:annotationRef/>
      </w:r>
      <w:r>
        <w:t>small</w:t>
      </w:r>
    </w:p>
  </w:comment>
  <w:comment w:id="1185" w:author="Davide Lasagna" w:date="2021-05-13T13:31:00Z" w:initials="DL">
    <w:p w14:paraId="09F68984" w14:textId="77777777" w:rsidR="0098702B" w:rsidRDefault="0098702B" w:rsidP="00EB3905">
      <w:pPr>
        <w:pStyle w:val="CommentText"/>
      </w:pPr>
      <w:r>
        <w:rPr>
          <w:rStyle w:val="CommentReference"/>
        </w:rPr>
        <w:annotationRef/>
      </w:r>
      <w:r>
        <w:t>which one? Be explicit to avoid the risk of confusing your examiner.</w:t>
      </w:r>
    </w:p>
  </w:comment>
  <w:comment w:id="1292" w:author="Davide Lasagna" w:date="2021-05-13T13:31:00Z" w:initials="DL">
    <w:p w14:paraId="39C1AAFC" w14:textId="151348A3" w:rsidR="0098702B" w:rsidRDefault="0098702B">
      <w:pPr>
        <w:pStyle w:val="CommentText"/>
      </w:pPr>
      <w:r>
        <w:rPr>
          <w:rStyle w:val="CommentReference"/>
        </w:rPr>
        <w:annotationRef/>
      </w:r>
      <w:r>
        <w:t>which one? Be explicit to avoid the risk of confusing your examiner.</w:t>
      </w:r>
    </w:p>
  </w:comment>
  <w:comment w:id="1592" w:author="Davide Lasagna" w:date="2021-05-13T13:33:00Z" w:initials="DL">
    <w:p w14:paraId="4DB7BBED" w14:textId="137F974A" w:rsidR="0098702B" w:rsidRDefault="0098702B">
      <w:pPr>
        <w:pStyle w:val="CommentText"/>
      </w:pPr>
      <w:r>
        <w:rPr>
          <w:rStyle w:val="CommentReference"/>
        </w:rPr>
        <w:annotationRef/>
      </w:r>
      <w:r>
        <w:t>It is unclear what you are referring to. Just your contribution? Or the whole project?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2ABC8E3" w15:done="0"/>
  <w15:commentEx w15:paraId="5A3C0DED" w15:done="0"/>
  <w15:commentEx w15:paraId="0EEA7D59" w15:done="0"/>
  <w15:commentEx w15:paraId="13BF04CC" w15:done="0"/>
  <w15:commentEx w15:paraId="2227D3D0" w15:done="0"/>
  <w15:commentEx w15:paraId="2DACB3FC" w15:done="0"/>
  <w15:commentEx w15:paraId="26DC1E94" w15:done="0"/>
  <w15:commentEx w15:paraId="1AE9EEBF" w15:done="0"/>
  <w15:commentEx w15:paraId="6420F9A2" w15:done="0"/>
  <w15:commentEx w15:paraId="07C5211F" w15:done="0"/>
  <w15:commentEx w15:paraId="13EEF1EE" w15:done="0"/>
  <w15:commentEx w15:paraId="62B6F206" w15:done="0"/>
  <w15:commentEx w15:paraId="05B22172" w15:done="0"/>
  <w15:commentEx w15:paraId="09F68984" w15:done="0"/>
  <w15:commentEx w15:paraId="39C1AAFC" w15:done="0"/>
  <w15:commentEx w15:paraId="4DB7BBE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47A637" w16cex:dateUtc="2021-05-13T12:20:00Z"/>
  <w16cex:commentExtensible w16cex:durableId="2433E975" w16cex:dateUtc="2021-04-14T11:26:00Z"/>
  <w16cex:commentExtensible w16cex:durableId="24215E8D" w16cex:dateUtc="2021-04-14T11:29:00Z"/>
  <w16cex:commentExtensible w16cex:durableId="2447A6CB" w16cex:dateUtc="2021-05-13T12:23:00Z"/>
  <w16cex:commentExtensible w16cex:durableId="2447A6F8" w16cex:dateUtc="2021-05-13T12:24:00Z"/>
  <w16cex:commentExtensible w16cex:durableId="2447A72D" w16cex:dateUtc="2021-05-13T12:25:00Z"/>
  <w16cex:commentExtensible w16cex:durableId="24484980" w16cex:dateUtc="2021-05-13T12:27:00Z"/>
  <w16cex:commentExtensible w16cex:durableId="2447A7C1" w16cex:dateUtc="2021-05-13T12:27:00Z"/>
  <w16cex:commentExtensible w16cex:durableId="2447A7EC" w16cex:dateUtc="2021-05-13T12:28:00Z"/>
  <w16cex:commentExtensible w16cex:durableId="2447A83D" w16cex:dateUtc="2021-05-13T12:29:00Z"/>
  <w16cex:commentExtensible w16cex:durableId="2447A8A8" w16cex:dateUtc="2021-05-13T12:31:00Z"/>
  <w16cex:commentExtensible w16cex:durableId="244848F0" w16cex:dateUtc="2021-05-13T12:31:00Z"/>
  <w16cex:commentExtensible w16cex:durableId="2447A8B6" w16cex:dateUtc="2021-05-13T12:31:00Z"/>
  <w16cex:commentExtensible w16cex:durableId="2447A92B" w16cex:dateUtc="2021-05-13T12: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2ABC8E3" w16cid:durableId="2447A637"/>
  <w16cid:commentId w16cid:paraId="5A3C0DED" w16cid:durableId="1D92258A"/>
  <w16cid:commentId w16cid:paraId="0EEA7D59" w16cid:durableId="1D922533"/>
  <w16cid:commentId w16cid:paraId="13BF04CC" w16cid:durableId="2433E975"/>
  <w16cid:commentId w16cid:paraId="2227D3D0" w16cid:durableId="24215E8D"/>
  <w16cid:commentId w16cid:paraId="2DACB3FC" w16cid:durableId="2447A6CB"/>
  <w16cid:commentId w16cid:paraId="26DC1E94" w16cid:durableId="2447A6F8"/>
  <w16cid:commentId w16cid:paraId="1AE9EEBF" w16cid:durableId="2447A72D"/>
  <w16cid:commentId w16cid:paraId="6420F9A2" w16cid:durableId="24484980"/>
  <w16cid:commentId w16cid:paraId="07C5211F" w16cid:durableId="2447A7C1"/>
  <w16cid:commentId w16cid:paraId="13EEF1EE" w16cid:durableId="2447A7EC"/>
  <w16cid:commentId w16cid:paraId="62B6F206" w16cid:durableId="2447A83D"/>
  <w16cid:commentId w16cid:paraId="05B22172" w16cid:durableId="2447A8A8"/>
  <w16cid:commentId w16cid:paraId="09F68984" w16cid:durableId="244848F0"/>
  <w16cid:commentId w16cid:paraId="39C1AAFC" w16cid:durableId="2447A8B6"/>
  <w16cid:commentId w16cid:paraId="4DB7BBED" w16cid:durableId="2447A92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087BED" w14:textId="77777777" w:rsidR="00540E85" w:rsidRDefault="00540E85" w:rsidP="008A3295">
      <w:pPr>
        <w:spacing w:after="0" w:line="240" w:lineRule="auto"/>
      </w:pPr>
      <w:r>
        <w:separator/>
      </w:r>
    </w:p>
  </w:endnote>
  <w:endnote w:type="continuationSeparator" w:id="0">
    <w:p w14:paraId="6004C288" w14:textId="77777777" w:rsidR="00540E85" w:rsidRDefault="00540E85" w:rsidP="008A32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Math">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arrow">
    <w:altName w:val="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Lucida Sans">
    <w:panose1 w:val="020B0602030504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43256467"/>
      <w:docPartObj>
        <w:docPartGallery w:val="Page Numbers (Bottom of Page)"/>
        <w:docPartUnique/>
      </w:docPartObj>
    </w:sdtPr>
    <w:sdtEndPr>
      <w:rPr>
        <w:noProof/>
      </w:rPr>
    </w:sdtEndPr>
    <w:sdtContent>
      <w:p w14:paraId="28A566DC" w14:textId="62F84773" w:rsidR="0098702B" w:rsidRDefault="0098702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A181DEB" w14:textId="742C4B9E" w:rsidR="0098702B" w:rsidRDefault="0098702B" w:rsidP="00F15C3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DE6E1F" w14:textId="77777777" w:rsidR="00540E85" w:rsidRDefault="00540E85" w:rsidP="008A3295">
      <w:pPr>
        <w:spacing w:after="0" w:line="240" w:lineRule="auto"/>
      </w:pPr>
      <w:r>
        <w:separator/>
      </w:r>
    </w:p>
  </w:footnote>
  <w:footnote w:type="continuationSeparator" w:id="0">
    <w:p w14:paraId="65F59C96" w14:textId="77777777" w:rsidR="00540E85" w:rsidRDefault="00540E85" w:rsidP="008A32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2C1AF7" w14:textId="41F2BB48" w:rsidR="0098702B" w:rsidRDefault="0098702B" w:rsidP="008A3295">
    <w:pPr>
      <w:pStyle w:val="Header"/>
    </w:pPr>
  </w:p>
  <w:p w14:paraId="6E4B772E" w14:textId="69781DE6" w:rsidR="0098702B" w:rsidRDefault="0098702B" w:rsidP="00163E9E">
    <w:pPr>
      <w:pStyle w:val="Header"/>
      <w:tabs>
        <w:tab w:val="clear" w:pos="4513"/>
        <w:tab w:val="clear" w:pos="9026"/>
        <w:tab w:val="left" w:pos="12474"/>
      </w:tabs>
    </w:pPr>
    <w:r>
      <w:tab/>
    </w:r>
    <w:r>
      <w:rPr>
        <w:noProof/>
        <w:lang w:eastAsia="en-GB"/>
      </w:rPr>
      <w:drawing>
        <wp:anchor distT="0" distB="0" distL="114300" distR="114300" simplePos="0" relativeHeight="251663872" behindDoc="0" locked="0" layoutInCell="1" allowOverlap="1" wp14:anchorId="401FE974" wp14:editId="4D956054">
          <wp:simplePos x="0" y="0"/>
          <wp:positionH relativeFrom="margin">
            <wp:align>right</wp:align>
          </wp:positionH>
          <wp:positionV relativeFrom="topMargin">
            <wp:align>bottom</wp:align>
          </wp:positionV>
          <wp:extent cx="1983600" cy="428400"/>
          <wp:effectExtent l="0" t="0" r="0" b="0"/>
          <wp:wrapNone/>
          <wp:docPr id="4" name="Picture 4" descr="university_southampton_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ty_southampton_black"/>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983600" cy="428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218DA9" w14:textId="087CC351" w:rsidR="0098702B" w:rsidRPr="001412D3" w:rsidRDefault="0098702B" w:rsidP="001412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9444BB"/>
    <w:multiLevelType w:val="hybridMultilevel"/>
    <w:tmpl w:val="69B0EEE2"/>
    <w:lvl w:ilvl="0" w:tplc="153CF44C">
      <w:start w:val="1"/>
      <w:numFmt w:val="bullet"/>
      <w:lvlText w:val="⦁"/>
      <w:lvlJc w:val="left"/>
      <w:pPr>
        <w:ind w:left="3" w:hanging="360"/>
      </w:pPr>
      <w:rPr>
        <w:rFonts w:ascii="Cambria Math" w:hAnsi="Cambria Math" w:hint="default"/>
        <w:color w:val="auto"/>
      </w:rPr>
    </w:lvl>
    <w:lvl w:ilvl="1" w:tplc="ABB24402" w:tentative="1">
      <w:start w:val="1"/>
      <w:numFmt w:val="bullet"/>
      <w:lvlText w:val="o"/>
      <w:lvlJc w:val="left"/>
      <w:pPr>
        <w:ind w:left="723" w:hanging="360"/>
      </w:pPr>
      <w:rPr>
        <w:rFonts w:ascii="Courier New" w:hAnsi="Courier New" w:hint="default"/>
      </w:rPr>
    </w:lvl>
    <w:lvl w:ilvl="2" w:tplc="6B78477E" w:tentative="1">
      <w:start w:val="1"/>
      <w:numFmt w:val="bullet"/>
      <w:lvlText w:val=""/>
      <w:lvlJc w:val="left"/>
      <w:pPr>
        <w:ind w:left="1443" w:hanging="360"/>
      </w:pPr>
      <w:rPr>
        <w:rFonts w:ascii="Wingdings" w:hAnsi="Wingdings" w:hint="default"/>
      </w:rPr>
    </w:lvl>
    <w:lvl w:ilvl="3" w:tplc="42AAFC76" w:tentative="1">
      <w:start w:val="1"/>
      <w:numFmt w:val="bullet"/>
      <w:lvlText w:val=""/>
      <w:lvlJc w:val="left"/>
      <w:pPr>
        <w:ind w:left="2163" w:hanging="360"/>
      </w:pPr>
      <w:rPr>
        <w:rFonts w:ascii="Symbol" w:hAnsi="Symbol" w:hint="default"/>
      </w:rPr>
    </w:lvl>
    <w:lvl w:ilvl="4" w:tplc="F3768A3C" w:tentative="1">
      <w:start w:val="1"/>
      <w:numFmt w:val="bullet"/>
      <w:lvlText w:val="o"/>
      <w:lvlJc w:val="left"/>
      <w:pPr>
        <w:ind w:left="2883" w:hanging="360"/>
      </w:pPr>
      <w:rPr>
        <w:rFonts w:ascii="Courier New" w:hAnsi="Courier New" w:hint="default"/>
      </w:rPr>
    </w:lvl>
    <w:lvl w:ilvl="5" w:tplc="BB02E34A" w:tentative="1">
      <w:start w:val="1"/>
      <w:numFmt w:val="bullet"/>
      <w:lvlText w:val=""/>
      <w:lvlJc w:val="left"/>
      <w:pPr>
        <w:ind w:left="3603" w:hanging="360"/>
      </w:pPr>
      <w:rPr>
        <w:rFonts w:ascii="Wingdings" w:hAnsi="Wingdings" w:hint="default"/>
      </w:rPr>
    </w:lvl>
    <w:lvl w:ilvl="6" w:tplc="48A0AE74" w:tentative="1">
      <w:start w:val="1"/>
      <w:numFmt w:val="bullet"/>
      <w:lvlText w:val=""/>
      <w:lvlJc w:val="left"/>
      <w:pPr>
        <w:ind w:left="4323" w:hanging="360"/>
      </w:pPr>
      <w:rPr>
        <w:rFonts w:ascii="Symbol" w:hAnsi="Symbol" w:hint="default"/>
      </w:rPr>
    </w:lvl>
    <w:lvl w:ilvl="7" w:tplc="1908C0C0" w:tentative="1">
      <w:start w:val="1"/>
      <w:numFmt w:val="bullet"/>
      <w:lvlText w:val="o"/>
      <w:lvlJc w:val="left"/>
      <w:pPr>
        <w:ind w:left="5043" w:hanging="360"/>
      </w:pPr>
      <w:rPr>
        <w:rFonts w:ascii="Courier New" w:hAnsi="Courier New" w:hint="default"/>
      </w:rPr>
    </w:lvl>
    <w:lvl w:ilvl="8" w:tplc="317A6194" w:tentative="1">
      <w:start w:val="1"/>
      <w:numFmt w:val="bullet"/>
      <w:lvlText w:val=""/>
      <w:lvlJc w:val="left"/>
      <w:pPr>
        <w:ind w:left="5763" w:hanging="360"/>
      </w:pPr>
      <w:rPr>
        <w:rFonts w:ascii="Wingdings" w:hAnsi="Wingdings" w:hint="default"/>
      </w:rPr>
    </w:lvl>
  </w:abstractNum>
  <w:abstractNum w:abstractNumId="1" w15:restartNumberingAfterBreak="0">
    <w:nsid w:val="07D230A6"/>
    <w:multiLevelType w:val="hybridMultilevel"/>
    <w:tmpl w:val="190A04B6"/>
    <w:lvl w:ilvl="0" w:tplc="21E24C54">
      <w:start w:val="1"/>
      <w:numFmt w:val="bullet"/>
      <w:lvlText w:val="-"/>
      <w:lvlJc w:val="left"/>
      <w:pPr>
        <w:ind w:left="720" w:hanging="360"/>
      </w:pPr>
      <w:rPr>
        <w:rFonts w:ascii="Arial Narrow" w:eastAsia="Times New Roman" w:hAnsi="Arial Narrow" w:cs="Arial Narro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382C95"/>
    <w:multiLevelType w:val="multilevel"/>
    <w:tmpl w:val="28D6ECEE"/>
    <w:lvl w:ilvl="0">
      <w:start w:val="2"/>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24569C7"/>
    <w:multiLevelType w:val="multilevel"/>
    <w:tmpl w:val="1AC8D2DA"/>
    <w:lvl w:ilvl="0">
      <w:start w:val="1"/>
      <w:numFmt w:val="decimal"/>
      <w:lvlText w:val="%1."/>
      <w:lvlJc w:val="left"/>
      <w:pPr>
        <w:ind w:left="360" w:hanging="360"/>
      </w:pPr>
      <w:rPr>
        <w:rFonts w:hint="default"/>
      </w:rPr>
    </w:lvl>
    <w:lvl w:ilvl="1">
      <w:start w:val="1"/>
      <w:numFmt w:val="decimal"/>
      <w:isLgl/>
      <w:lvlText w:val="%1.%2"/>
      <w:lvlJc w:val="left"/>
      <w:pPr>
        <w:ind w:left="432" w:hanging="432"/>
      </w:pPr>
      <w:rPr>
        <w:rFonts w:hint="default"/>
        <w:b/>
        <w:bCs/>
        <w:color w:val="auto"/>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2A6061BB"/>
    <w:multiLevelType w:val="hybridMultilevel"/>
    <w:tmpl w:val="20C8E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B0E0D05"/>
    <w:multiLevelType w:val="hybridMultilevel"/>
    <w:tmpl w:val="DF4C11C0"/>
    <w:lvl w:ilvl="0" w:tplc="43E03B22">
      <w:start w:val="1"/>
      <w:numFmt w:val="bullet"/>
      <w:lvlText w:val="-"/>
      <w:lvlJc w:val="left"/>
      <w:pPr>
        <w:ind w:left="720" w:hanging="360"/>
      </w:pPr>
      <w:rPr>
        <w:rFonts w:ascii="Calibri" w:eastAsiaTheme="minorHAnsi" w:hAnsi="Calibri" w:cs="Lucida Sans Unicode"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B5707D2"/>
    <w:multiLevelType w:val="hybridMultilevel"/>
    <w:tmpl w:val="348082D6"/>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6D1C2D20"/>
    <w:multiLevelType w:val="hybridMultilevel"/>
    <w:tmpl w:val="77BA8B30"/>
    <w:lvl w:ilvl="0" w:tplc="B53C2D54">
      <w:start w:val="1"/>
      <w:numFmt w:val="bullet"/>
      <w:lvlText w:val="⦁"/>
      <w:lvlJc w:val="left"/>
      <w:pPr>
        <w:ind w:left="360" w:hanging="360"/>
      </w:pPr>
      <w:rPr>
        <w:rFonts w:ascii="Cambria Math" w:hAnsi="Cambria Math" w:hint="default"/>
        <w:color w:val="auto"/>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8" w15:restartNumberingAfterBreak="0">
    <w:nsid w:val="75075821"/>
    <w:multiLevelType w:val="hybridMultilevel"/>
    <w:tmpl w:val="963ABEF4"/>
    <w:lvl w:ilvl="0" w:tplc="90E666F8">
      <w:start w:val="11"/>
      <w:numFmt w:val="bullet"/>
      <w:lvlText w:val="-"/>
      <w:lvlJc w:val="left"/>
      <w:pPr>
        <w:ind w:left="720" w:hanging="360"/>
      </w:pPr>
      <w:rPr>
        <w:rFonts w:ascii="Helvetica" w:eastAsiaTheme="minorHAnsi" w:hAnsi="Helvetica" w:cs="Helvetica" w:hint="default"/>
        <w:sz w:val="24"/>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3"/>
  </w:num>
  <w:num w:numId="4">
    <w:abstractNumId w:val="4"/>
  </w:num>
  <w:num w:numId="5">
    <w:abstractNumId w:val="6"/>
  </w:num>
  <w:num w:numId="6">
    <w:abstractNumId w:val="7"/>
  </w:num>
  <w:num w:numId="7">
    <w:abstractNumId w:val="0"/>
  </w:num>
  <w:num w:numId="8">
    <w:abstractNumId w:val="8"/>
  </w:num>
  <w:num w:numId="9">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J Chow">
    <w15:presenceInfo w15:providerId="Windows Live" w15:userId="7d736a45d8d7f17b"/>
  </w15:person>
  <w15:person w15:author="Davide Lasagna">
    <w15:presenceInfo w15:providerId="AD" w15:userId="S::dl1f12@soton.ac.uk::75cca125-6d78-4fbd-82b3-654183136f0c"/>
  </w15:person>
  <w15:person w15:author="Mcdonald A.M.">
    <w15:presenceInfo w15:providerId="AD" w15:userId="S-1-12-1-3868699019-1096969361-3600034717-3785931393"/>
  </w15:person>
  <w15:person w15:author="Jerryl Ong (jjwo1e17)">
    <w15:presenceInfo w15:providerId="None" w15:userId="Jerryl Ong (jjwo1e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06DF3"/>
    <w:rsid w:val="00002973"/>
    <w:rsid w:val="00003D0A"/>
    <w:rsid w:val="00017A92"/>
    <w:rsid w:val="00021B3D"/>
    <w:rsid w:val="00026CF5"/>
    <w:rsid w:val="00034573"/>
    <w:rsid w:val="00040A37"/>
    <w:rsid w:val="000458C3"/>
    <w:rsid w:val="00055CA4"/>
    <w:rsid w:val="000652A8"/>
    <w:rsid w:val="00072028"/>
    <w:rsid w:val="00075A49"/>
    <w:rsid w:val="0008129C"/>
    <w:rsid w:val="00082E0A"/>
    <w:rsid w:val="00084A2B"/>
    <w:rsid w:val="00096543"/>
    <w:rsid w:val="000B1BCB"/>
    <w:rsid w:val="000B3B79"/>
    <w:rsid w:val="000C4AB6"/>
    <w:rsid w:val="000C792E"/>
    <w:rsid w:val="000D5EDD"/>
    <w:rsid w:val="000F1796"/>
    <w:rsid w:val="000F30BF"/>
    <w:rsid w:val="000F7F00"/>
    <w:rsid w:val="0010283C"/>
    <w:rsid w:val="001066AF"/>
    <w:rsid w:val="0011574D"/>
    <w:rsid w:val="0012167B"/>
    <w:rsid w:val="00127D7F"/>
    <w:rsid w:val="00131DAA"/>
    <w:rsid w:val="001355A5"/>
    <w:rsid w:val="001412D3"/>
    <w:rsid w:val="00141F42"/>
    <w:rsid w:val="00144064"/>
    <w:rsid w:val="001503CF"/>
    <w:rsid w:val="00153CF3"/>
    <w:rsid w:val="00154698"/>
    <w:rsid w:val="00163E9E"/>
    <w:rsid w:val="00173DF6"/>
    <w:rsid w:val="0017683C"/>
    <w:rsid w:val="00182083"/>
    <w:rsid w:val="0018331F"/>
    <w:rsid w:val="00185A93"/>
    <w:rsid w:val="00192AE2"/>
    <w:rsid w:val="001A0071"/>
    <w:rsid w:val="001A0867"/>
    <w:rsid w:val="001A3957"/>
    <w:rsid w:val="001B43A7"/>
    <w:rsid w:val="001C5A01"/>
    <w:rsid w:val="001C6906"/>
    <w:rsid w:val="001D0CE7"/>
    <w:rsid w:val="001D1A9B"/>
    <w:rsid w:val="001E4320"/>
    <w:rsid w:val="00206F9D"/>
    <w:rsid w:val="00232A1B"/>
    <w:rsid w:val="0023408A"/>
    <w:rsid w:val="002453C8"/>
    <w:rsid w:val="00247699"/>
    <w:rsid w:val="00255CAF"/>
    <w:rsid w:val="002616C7"/>
    <w:rsid w:val="002724B4"/>
    <w:rsid w:val="002738D1"/>
    <w:rsid w:val="00276B43"/>
    <w:rsid w:val="00281B31"/>
    <w:rsid w:val="0028294A"/>
    <w:rsid w:val="00291478"/>
    <w:rsid w:val="00294895"/>
    <w:rsid w:val="00295DD3"/>
    <w:rsid w:val="002A39FB"/>
    <w:rsid w:val="002A559A"/>
    <w:rsid w:val="002A73E6"/>
    <w:rsid w:val="002C65C2"/>
    <w:rsid w:val="002D5BB3"/>
    <w:rsid w:val="002D6F83"/>
    <w:rsid w:val="002D7DD5"/>
    <w:rsid w:val="002E47C7"/>
    <w:rsid w:val="002E487B"/>
    <w:rsid w:val="002F7E83"/>
    <w:rsid w:val="003041C0"/>
    <w:rsid w:val="00307AD7"/>
    <w:rsid w:val="003131F5"/>
    <w:rsid w:val="00316646"/>
    <w:rsid w:val="00322625"/>
    <w:rsid w:val="00322E18"/>
    <w:rsid w:val="003246B3"/>
    <w:rsid w:val="00335382"/>
    <w:rsid w:val="00343D34"/>
    <w:rsid w:val="003441E2"/>
    <w:rsid w:val="003503A8"/>
    <w:rsid w:val="003556EA"/>
    <w:rsid w:val="0036565B"/>
    <w:rsid w:val="003672B2"/>
    <w:rsid w:val="0037628F"/>
    <w:rsid w:val="003877E9"/>
    <w:rsid w:val="00397E89"/>
    <w:rsid w:val="003A2425"/>
    <w:rsid w:val="003C3435"/>
    <w:rsid w:val="003F34A8"/>
    <w:rsid w:val="003F4284"/>
    <w:rsid w:val="00401C41"/>
    <w:rsid w:val="00416E6F"/>
    <w:rsid w:val="00423F35"/>
    <w:rsid w:val="00427CE1"/>
    <w:rsid w:val="00430E94"/>
    <w:rsid w:val="00442D5F"/>
    <w:rsid w:val="00455FF2"/>
    <w:rsid w:val="004623D5"/>
    <w:rsid w:val="0048400A"/>
    <w:rsid w:val="00486659"/>
    <w:rsid w:val="00497C57"/>
    <w:rsid w:val="004A3B3F"/>
    <w:rsid w:val="004A4B76"/>
    <w:rsid w:val="004A6DA0"/>
    <w:rsid w:val="004A7137"/>
    <w:rsid w:val="004D2918"/>
    <w:rsid w:val="00507745"/>
    <w:rsid w:val="005079C1"/>
    <w:rsid w:val="005159E2"/>
    <w:rsid w:val="0052452F"/>
    <w:rsid w:val="00530773"/>
    <w:rsid w:val="00540E85"/>
    <w:rsid w:val="00546A5D"/>
    <w:rsid w:val="005547EF"/>
    <w:rsid w:val="00560D3D"/>
    <w:rsid w:val="00561788"/>
    <w:rsid w:val="00561803"/>
    <w:rsid w:val="0056233B"/>
    <w:rsid w:val="0056245D"/>
    <w:rsid w:val="00566344"/>
    <w:rsid w:val="00570E0B"/>
    <w:rsid w:val="00575689"/>
    <w:rsid w:val="0057775B"/>
    <w:rsid w:val="00581F8E"/>
    <w:rsid w:val="00586592"/>
    <w:rsid w:val="0059011D"/>
    <w:rsid w:val="00593060"/>
    <w:rsid w:val="00595DC8"/>
    <w:rsid w:val="00596986"/>
    <w:rsid w:val="005A3F90"/>
    <w:rsid w:val="005A40AB"/>
    <w:rsid w:val="005B298C"/>
    <w:rsid w:val="005B4E4E"/>
    <w:rsid w:val="005C04DD"/>
    <w:rsid w:val="005C18DF"/>
    <w:rsid w:val="005D5BD0"/>
    <w:rsid w:val="005D72BE"/>
    <w:rsid w:val="005F0340"/>
    <w:rsid w:val="005F0FC8"/>
    <w:rsid w:val="005F500F"/>
    <w:rsid w:val="00615874"/>
    <w:rsid w:val="006173C3"/>
    <w:rsid w:val="00626070"/>
    <w:rsid w:val="0062666E"/>
    <w:rsid w:val="0063085B"/>
    <w:rsid w:val="00642C05"/>
    <w:rsid w:val="006500E9"/>
    <w:rsid w:val="00652BAE"/>
    <w:rsid w:val="00653639"/>
    <w:rsid w:val="006641CD"/>
    <w:rsid w:val="00672AF6"/>
    <w:rsid w:val="006742C3"/>
    <w:rsid w:val="00687F42"/>
    <w:rsid w:val="00690B84"/>
    <w:rsid w:val="00693536"/>
    <w:rsid w:val="00696CA3"/>
    <w:rsid w:val="006B0654"/>
    <w:rsid w:val="006B5084"/>
    <w:rsid w:val="006C6665"/>
    <w:rsid w:val="006D1FEE"/>
    <w:rsid w:val="006D76C0"/>
    <w:rsid w:val="006D7FD1"/>
    <w:rsid w:val="006E1750"/>
    <w:rsid w:val="006F02B0"/>
    <w:rsid w:val="006F1369"/>
    <w:rsid w:val="006F3C36"/>
    <w:rsid w:val="00704E55"/>
    <w:rsid w:val="00707EAA"/>
    <w:rsid w:val="00713D4B"/>
    <w:rsid w:val="0071443B"/>
    <w:rsid w:val="00720856"/>
    <w:rsid w:val="00720964"/>
    <w:rsid w:val="00720BD3"/>
    <w:rsid w:val="00725BB7"/>
    <w:rsid w:val="00733226"/>
    <w:rsid w:val="00733535"/>
    <w:rsid w:val="00740465"/>
    <w:rsid w:val="0074259F"/>
    <w:rsid w:val="00753469"/>
    <w:rsid w:val="0076244D"/>
    <w:rsid w:val="00763546"/>
    <w:rsid w:val="00764281"/>
    <w:rsid w:val="00765BB6"/>
    <w:rsid w:val="007705C0"/>
    <w:rsid w:val="00794300"/>
    <w:rsid w:val="007A1731"/>
    <w:rsid w:val="007A2A9A"/>
    <w:rsid w:val="007A686B"/>
    <w:rsid w:val="007B17A0"/>
    <w:rsid w:val="007D4319"/>
    <w:rsid w:val="007D792A"/>
    <w:rsid w:val="007E1B18"/>
    <w:rsid w:val="007E77D6"/>
    <w:rsid w:val="008019BC"/>
    <w:rsid w:val="00805437"/>
    <w:rsid w:val="008073FC"/>
    <w:rsid w:val="00820000"/>
    <w:rsid w:val="0083010E"/>
    <w:rsid w:val="00830681"/>
    <w:rsid w:val="00844C38"/>
    <w:rsid w:val="008461A5"/>
    <w:rsid w:val="0085437E"/>
    <w:rsid w:val="008573D6"/>
    <w:rsid w:val="008765CD"/>
    <w:rsid w:val="00887CAD"/>
    <w:rsid w:val="008A3295"/>
    <w:rsid w:val="008A3809"/>
    <w:rsid w:val="008B397E"/>
    <w:rsid w:val="008B67A3"/>
    <w:rsid w:val="008D3620"/>
    <w:rsid w:val="008E095E"/>
    <w:rsid w:val="008E4375"/>
    <w:rsid w:val="008E4E97"/>
    <w:rsid w:val="008E54E6"/>
    <w:rsid w:val="008E6A47"/>
    <w:rsid w:val="008E6F23"/>
    <w:rsid w:val="008F20BD"/>
    <w:rsid w:val="008F69BF"/>
    <w:rsid w:val="009034BE"/>
    <w:rsid w:val="00906DF3"/>
    <w:rsid w:val="00922C67"/>
    <w:rsid w:val="00924F9B"/>
    <w:rsid w:val="00927C3E"/>
    <w:rsid w:val="00936EB2"/>
    <w:rsid w:val="00943A38"/>
    <w:rsid w:val="00952414"/>
    <w:rsid w:val="009527D4"/>
    <w:rsid w:val="0095507A"/>
    <w:rsid w:val="00955ADC"/>
    <w:rsid w:val="009560C0"/>
    <w:rsid w:val="009578F3"/>
    <w:rsid w:val="009611C4"/>
    <w:rsid w:val="009644DB"/>
    <w:rsid w:val="0097135D"/>
    <w:rsid w:val="009775A8"/>
    <w:rsid w:val="00977B46"/>
    <w:rsid w:val="0098224A"/>
    <w:rsid w:val="00983325"/>
    <w:rsid w:val="00983388"/>
    <w:rsid w:val="009851F4"/>
    <w:rsid w:val="0098702B"/>
    <w:rsid w:val="0098729B"/>
    <w:rsid w:val="00987D63"/>
    <w:rsid w:val="009B005C"/>
    <w:rsid w:val="009B0A99"/>
    <w:rsid w:val="009B64DE"/>
    <w:rsid w:val="009C42BE"/>
    <w:rsid w:val="009C5B6C"/>
    <w:rsid w:val="009D31E6"/>
    <w:rsid w:val="009E1BD3"/>
    <w:rsid w:val="009F23F7"/>
    <w:rsid w:val="009F5AD5"/>
    <w:rsid w:val="009F733D"/>
    <w:rsid w:val="00A04E60"/>
    <w:rsid w:val="00A111CE"/>
    <w:rsid w:val="00A3198E"/>
    <w:rsid w:val="00A344A2"/>
    <w:rsid w:val="00A50561"/>
    <w:rsid w:val="00A539CA"/>
    <w:rsid w:val="00A703F1"/>
    <w:rsid w:val="00A8146F"/>
    <w:rsid w:val="00A95663"/>
    <w:rsid w:val="00AA1472"/>
    <w:rsid w:val="00AA4622"/>
    <w:rsid w:val="00AB6675"/>
    <w:rsid w:val="00AE116F"/>
    <w:rsid w:val="00AE2FB4"/>
    <w:rsid w:val="00AE319F"/>
    <w:rsid w:val="00AE5AAB"/>
    <w:rsid w:val="00AE5BCE"/>
    <w:rsid w:val="00AF4017"/>
    <w:rsid w:val="00AF6840"/>
    <w:rsid w:val="00B1372F"/>
    <w:rsid w:val="00B1791E"/>
    <w:rsid w:val="00B17D95"/>
    <w:rsid w:val="00B270F0"/>
    <w:rsid w:val="00B47D77"/>
    <w:rsid w:val="00B50F23"/>
    <w:rsid w:val="00B53F6F"/>
    <w:rsid w:val="00B57441"/>
    <w:rsid w:val="00B65D03"/>
    <w:rsid w:val="00B67990"/>
    <w:rsid w:val="00B76057"/>
    <w:rsid w:val="00B80EB1"/>
    <w:rsid w:val="00B83587"/>
    <w:rsid w:val="00B83FAC"/>
    <w:rsid w:val="00B845EF"/>
    <w:rsid w:val="00B90395"/>
    <w:rsid w:val="00B90AFF"/>
    <w:rsid w:val="00BA483B"/>
    <w:rsid w:val="00BB6321"/>
    <w:rsid w:val="00BD5F59"/>
    <w:rsid w:val="00BD71E7"/>
    <w:rsid w:val="00BF1F16"/>
    <w:rsid w:val="00BF71D9"/>
    <w:rsid w:val="00C04729"/>
    <w:rsid w:val="00C12F0D"/>
    <w:rsid w:val="00C202EF"/>
    <w:rsid w:val="00C32185"/>
    <w:rsid w:val="00C4670D"/>
    <w:rsid w:val="00C53A1D"/>
    <w:rsid w:val="00C57770"/>
    <w:rsid w:val="00C618CA"/>
    <w:rsid w:val="00C8070D"/>
    <w:rsid w:val="00C85267"/>
    <w:rsid w:val="00C86FCC"/>
    <w:rsid w:val="00C96D15"/>
    <w:rsid w:val="00C9755D"/>
    <w:rsid w:val="00CA5251"/>
    <w:rsid w:val="00CA61E6"/>
    <w:rsid w:val="00CC2D6C"/>
    <w:rsid w:val="00CD13E1"/>
    <w:rsid w:val="00CD2C38"/>
    <w:rsid w:val="00CD3F49"/>
    <w:rsid w:val="00CD54FD"/>
    <w:rsid w:val="00CE4192"/>
    <w:rsid w:val="00D00C64"/>
    <w:rsid w:val="00D027DE"/>
    <w:rsid w:val="00D10D19"/>
    <w:rsid w:val="00D236BB"/>
    <w:rsid w:val="00D2653A"/>
    <w:rsid w:val="00D27EC0"/>
    <w:rsid w:val="00D33C47"/>
    <w:rsid w:val="00D34E4A"/>
    <w:rsid w:val="00D43A65"/>
    <w:rsid w:val="00D54349"/>
    <w:rsid w:val="00D574E5"/>
    <w:rsid w:val="00D70683"/>
    <w:rsid w:val="00D7346B"/>
    <w:rsid w:val="00D80923"/>
    <w:rsid w:val="00D8163F"/>
    <w:rsid w:val="00D8246F"/>
    <w:rsid w:val="00D8404A"/>
    <w:rsid w:val="00D86105"/>
    <w:rsid w:val="00D861CF"/>
    <w:rsid w:val="00DA0B90"/>
    <w:rsid w:val="00DA17D0"/>
    <w:rsid w:val="00DA2CBD"/>
    <w:rsid w:val="00DC1DA1"/>
    <w:rsid w:val="00DC3BA5"/>
    <w:rsid w:val="00DD3753"/>
    <w:rsid w:val="00DF70AC"/>
    <w:rsid w:val="00DF7CD9"/>
    <w:rsid w:val="00E02241"/>
    <w:rsid w:val="00E044C3"/>
    <w:rsid w:val="00E07444"/>
    <w:rsid w:val="00E162FE"/>
    <w:rsid w:val="00E216E7"/>
    <w:rsid w:val="00E24924"/>
    <w:rsid w:val="00E30FA1"/>
    <w:rsid w:val="00E3670A"/>
    <w:rsid w:val="00E50514"/>
    <w:rsid w:val="00E66A73"/>
    <w:rsid w:val="00E74D0B"/>
    <w:rsid w:val="00EA0647"/>
    <w:rsid w:val="00EA3803"/>
    <w:rsid w:val="00EA5017"/>
    <w:rsid w:val="00EB273F"/>
    <w:rsid w:val="00EB3905"/>
    <w:rsid w:val="00EB5702"/>
    <w:rsid w:val="00EB62B4"/>
    <w:rsid w:val="00EB7123"/>
    <w:rsid w:val="00EC3F39"/>
    <w:rsid w:val="00EC5407"/>
    <w:rsid w:val="00ED3798"/>
    <w:rsid w:val="00ED4EE3"/>
    <w:rsid w:val="00EF7AA0"/>
    <w:rsid w:val="00F02566"/>
    <w:rsid w:val="00F108E2"/>
    <w:rsid w:val="00F15C3A"/>
    <w:rsid w:val="00F16E47"/>
    <w:rsid w:val="00F27284"/>
    <w:rsid w:val="00F31D9E"/>
    <w:rsid w:val="00F40D1A"/>
    <w:rsid w:val="00F44600"/>
    <w:rsid w:val="00F57941"/>
    <w:rsid w:val="00F6219F"/>
    <w:rsid w:val="00F729AC"/>
    <w:rsid w:val="00F80CA0"/>
    <w:rsid w:val="00FA2AE2"/>
    <w:rsid w:val="00FA744C"/>
    <w:rsid w:val="00FB5F15"/>
    <w:rsid w:val="00FC4E6F"/>
    <w:rsid w:val="00FC56ED"/>
    <w:rsid w:val="00FD3D39"/>
    <w:rsid w:val="00FE4BAE"/>
    <w:rsid w:val="00FE69B6"/>
    <w:rsid w:val="00FF7DA6"/>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D23442"/>
  <w15:docId w15:val="{88A22293-4BE7-4B74-A7A5-0DDEB1F2A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6DF3"/>
    <w:pPr>
      <w:spacing w:after="200" w:line="276" w:lineRule="auto"/>
    </w:pPr>
  </w:style>
  <w:style w:type="paragraph" w:styleId="Heading1">
    <w:name w:val="heading 1"/>
    <w:basedOn w:val="Normal"/>
    <w:next w:val="Normal"/>
    <w:link w:val="Heading1Char"/>
    <w:uiPriority w:val="9"/>
    <w:qFormat/>
    <w:rsid w:val="00BF71D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5346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5777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06D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B50F23"/>
    <w:pPr>
      <w:spacing w:after="0" w:line="240" w:lineRule="auto"/>
    </w:pPr>
  </w:style>
  <w:style w:type="paragraph" w:customStyle="1" w:styleId="Address">
    <w:name w:val="Address"/>
    <w:basedOn w:val="Normal"/>
    <w:rsid w:val="00733535"/>
    <w:pPr>
      <w:spacing w:after="0" w:line="288" w:lineRule="auto"/>
    </w:pPr>
    <w:rPr>
      <w:rFonts w:ascii="Lucida Sans" w:eastAsia="Times New Roman" w:hAnsi="Lucida Sans" w:cs="Times New Roman"/>
      <w:sz w:val="18"/>
      <w:szCs w:val="24"/>
      <w:lang w:eastAsia="en-GB"/>
    </w:rPr>
  </w:style>
  <w:style w:type="character" w:styleId="CommentReference">
    <w:name w:val="annotation reference"/>
    <w:basedOn w:val="DefaultParagraphFont"/>
    <w:uiPriority w:val="99"/>
    <w:semiHidden/>
    <w:unhideWhenUsed/>
    <w:rsid w:val="00FE69B6"/>
    <w:rPr>
      <w:sz w:val="16"/>
      <w:szCs w:val="16"/>
    </w:rPr>
  </w:style>
  <w:style w:type="paragraph" w:styleId="CommentText">
    <w:name w:val="annotation text"/>
    <w:basedOn w:val="Normal"/>
    <w:link w:val="CommentTextChar"/>
    <w:uiPriority w:val="99"/>
    <w:semiHidden/>
    <w:unhideWhenUsed/>
    <w:rsid w:val="00FE69B6"/>
    <w:pPr>
      <w:spacing w:line="240" w:lineRule="auto"/>
    </w:pPr>
    <w:rPr>
      <w:sz w:val="20"/>
      <w:szCs w:val="20"/>
    </w:rPr>
  </w:style>
  <w:style w:type="character" w:customStyle="1" w:styleId="CommentTextChar">
    <w:name w:val="Comment Text Char"/>
    <w:basedOn w:val="DefaultParagraphFont"/>
    <w:link w:val="CommentText"/>
    <w:uiPriority w:val="99"/>
    <w:semiHidden/>
    <w:rsid w:val="00FE69B6"/>
    <w:rPr>
      <w:sz w:val="20"/>
      <w:szCs w:val="20"/>
    </w:rPr>
  </w:style>
  <w:style w:type="paragraph" w:styleId="CommentSubject">
    <w:name w:val="annotation subject"/>
    <w:basedOn w:val="CommentText"/>
    <w:next w:val="CommentText"/>
    <w:link w:val="CommentSubjectChar"/>
    <w:uiPriority w:val="99"/>
    <w:semiHidden/>
    <w:unhideWhenUsed/>
    <w:rsid w:val="00FE69B6"/>
    <w:rPr>
      <w:b/>
      <w:bCs/>
    </w:rPr>
  </w:style>
  <w:style w:type="character" w:customStyle="1" w:styleId="CommentSubjectChar">
    <w:name w:val="Comment Subject Char"/>
    <w:basedOn w:val="CommentTextChar"/>
    <w:link w:val="CommentSubject"/>
    <w:uiPriority w:val="99"/>
    <w:semiHidden/>
    <w:rsid w:val="00FE69B6"/>
    <w:rPr>
      <w:b/>
      <w:bCs/>
      <w:sz w:val="20"/>
      <w:szCs w:val="20"/>
    </w:rPr>
  </w:style>
  <w:style w:type="paragraph" w:styleId="BalloonText">
    <w:name w:val="Balloon Text"/>
    <w:basedOn w:val="Normal"/>
    <w:link w:val="BalloonTextChar"/>
    <w:uiPriority w:val="99"/>
    <w:semiHidden/>
    <w:unhideWhenUsed/>
    <w:rsid w:val="00FE69B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E69B6"/>
    <w:rPr>
      <w:rFonts w:ascii="Segoe UI" w:hAnsi="Segoe UI" w:cs="Segoe UI"/>
      <w:sz w:val="18"/>
      <w:szCs w:val="18"/>
    </w:rPr>
  </w:style>
  <w:style w:type="paragraph" w:styleId="Revision">
    <w:name w:val="Revision"/>
    <w:hidden/>
    <w:uiPriority w:val="99"/>
    <w:semiHidden/>
    <w:rsid w:val="00720964"/>
    <w:pPr>
      <w:spacing w:after="0" w:line="240" w:lineRule="auto"/>
    </w:pPr>
  </w:style>
  <w:style w:type="paragraph" w:styleId="Header">
    <w:name w:val="header"/>
    <w:basedOn w:val="Normal"/>
    <w:link w:val="HeaderChar"/>
    <w:unhideWhenUsed/>
    <w:rsid w:val="008A32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A3295"/>
  </w:style>
  <w:style w:type="paragraph" w:styleId="Footer">
    <w:name w:val="footer"/>
    <w:basedOn w:val="Normal"/>
    <w:link w:val="FooterChar"/>
    <w:uiPriority w:val="99"/>
    <w:unhideWhenUsed/>
    <w:rsid w:val="008A329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A3295"/>
  </w:style>
  <w:style w:type="paragraph" w:styleId="ListParagraph">
    <w:name w:val="List Paragraph"/>
    <w:basedOn w:val="Normal"/>
    <w:uiPriority w:val="34"/>
    <w:qFormat/>
    <w:rsid w:val="00163E9E"/>
    <w:pPr>
      <w:spacing w:after="160" w:line="259" w:lineRule="auto"/>
      <w:ind w:left="720"/>
      <w:contextualSpacing/>
    </w:pPr>
  </w:style>
  <w:style w:type="character" w:styleId="Hyperlink">
    <w:name w:val="Hyperlink"/>
    <w:basedOn w:val="DefaultParagraphFont"/>
    <w:uiPriority w:val="99"/>
    <w:unhideWhenUsed/>
    <w:rsid w:val="00BF71D9"/>
    <w:rPr>
      <w:color w:val="0563C1" w:themeColor="hyperlink"/>
      <w:u w:val="single"/>
    </w:rPr>
  </w:style>
  <w:style w:type="paragraph" w:styleId="TOC1">
    <w:name w:val="toc 1"/>
    <w:basedOn w:val="Normal"/>
    <w:next w:val="Normal"/>
    <w:autoRedefine/>
    <w:uiPriority w:val="39"/>
    <w:unhideWhenUsed/>
    <w:rsid w:val="00BF71D9"/>
    <w:pPr>
      <w:spacing w:after="100"/>
      <w:jc w:val="both"/>
    </w:pPr>
    <w:rPr>
      <w:rFonts w:ascii="Arial" w:hAnsi="Arial"/>
      <w:sz w:val="24"/>
    </w:rPr>
  </w:style>
  <w:style w:type="paragraph" w:styleId="TOC2">
    <w:name w:val="toc 2"/>
    <w:basedOn w:val="Normal"/>
    <w:next w:val="Normal"/>
    <w:autoRedefine/>
    <w:uiPriority w:val="39"/>
    <w:unhideWhenUsed/>
    <w:rsid w:val="00BF71D9"/>
    <w:pPr>
      <w:spacing w:after="100"/>
      <w:ind w:left="220"/>
      <w:jc w:val="both"/>
    </w:pPr>
    <w:rPr>
      <w:rFonts w:ascii="Arial" w:hAnsi="Arial"/>
      <w:sz w:val="24"/>
    </w:rPr>
  </w:style>
  <w:style w:type="paragraph" w:styleId="TOC3">
    <w:name w:val="toc 3"/>
    <w:basedOn w:val="Normal"/>
    <w:next w:val="Normal"/>
    <w:autoRedefine/>
    <w:uiPriority w:val="39"/>
    <w:unhideWhenUsed/>
    <w:rsid w:val="00BF71D9"/>
    <w:pPr>
      <w:spacing w:after="100"/>
      <w:ind w:left="440"/>
      <w:jc w:val="both"/>
    </w:pPr>
    <w:rPr>
      <w:rFonts w:ascii="Arial" w:hAnsi="Arial"/>
      <w:sz w:val="24"/>
    </w:rPr>
  </w:style>
  <w:style w:type="character" w:customStyle="1" w:styleId="Heading1Char">
    <w:name w:val="Heading 1 Char"/>
    <w:basedOn w:val="DefaultParagraphFont"/>
    <w:link w:val="Heading1"/>
    <w:uiPriority w:val="9"/>
    <w:rsid w:val="00BF71D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semiHidden/>
    <w:unhideWhenUsed/>
    <w:qFormat/>
    <w:rsid w:val="00BF71D9"/>
    <w:pPr>
      <w:spacing w:before="480" w:after="240" w:line="256" w:lineRule="auto"/>
      <w:jc w:val="both"/>
      <w:outlineLvl w:val="9"/>
    </w:pPr>
    <w:rPr>
      <w:rFonts w:ascii="Arial" w:hAnsi="Arial"/>
      <w:b/>
      <w:color w:val="auto"/>
      <w:sz w:val="36"/>
      <w:lang w:val="en-US"/>
    </w:rPr>
  </w:style>
  <w:style w:type="character" w:customStyle="1" w:styleId="Heading2Char">
    <w:name w:val="Heading 2 Char"/>
    <w:basedOn w:val="DefaultParagraphFont"/>
    <w:link w:val="Heading2"/>
    <w:uiPriority w:val="9"/>
    <w:rsid w:val="00753469"/>
    <w:rPr>
      <w:rFonts w:asciiTheme="majorHAnsi" w:eastAsiaTheme="majorEastAsia" w:hAnsiTheme="majorHAnsi" w:cstheme="majorBidi"/>
      <w:color w:val="2F5496" w:themeColor="accent1" w:themeShade="BF"/>
      <w:sz w:val="26"/>
      <w:szCs w:val="26"/>
    </w:rPr>
  </w:style>
  <w:style w:type="character" w:styleId="Mention">
    <w:name w:val="Mention"/>
    <w:basedOn w:val="DefaultParagraphFont"/>
    <w:uiPriority w:val="99"/>
    <w:unhideWhenUsed/>
    <w:rsid w:val="00561788"/>
    <w:rPr>
      <w:color w:val="2B579A"/>
      <w:shd w:val="clear" w:color="auto" w:fill="E1DFDD"/>
    </w:rPr>
  </w:style>
  <w:style w:type="character" w:styleId="PlaceholderText">
    <w:name w:val="Placeholder Text"/>
    <w:basedOn w:val="DefaultParagraphFont"/>
    <w:uiPriority w:val="99"/>
    <w:semiHidden/>
    <w:rsid w:val="00653639"/>
    <w:rPr>
      <w:color w:val="808080"/>
    </w:rPr>
  </w:style>
  <w:style w:type="paragraph" w:styleId="Caption">
    <w:name w:val="caption"/>
    <w:basedOn w:val="Normal"/>
    <w:next w:val="Normal"/>
    <w:uiPriority w:val="35"/>
    <w:unhideWhenUsed/>
    <w:qFormat/>
    <w:rsid w:val="008073FC"/>
    <w:pPr>
      <w:spacing w:line="240" w:lineRule="auto"/>
    </w:pPr>
    <w:rPr>
      <w:i/>
      <w:iCs/>
      <w:color w:val="44546A" w:themeColor="text2"/>
      <w:sz w:val="18"/>
      <w:szCs w:val="18"/>
    </w:rPr>
  </w:style>
  <w:style w:type="character" w:customStyle="1" w:styleId="Heading3Char">
    <w:name w:val="Heading 3 Char"/>
    <w:basedOn w:val="DefaultParagraphFont"/>
    <w:link w:val="Heading3"/>
    <w:uiPriority w:val="9"/>
    <w:rsid w:val="00C57770"/>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4441081">
      <w:bodyDiv w:val="1"/>
      <w:marLeft w:val="0"/>
      <w:marRight w:val="0"/>
      <w:marTop w:val="0"/>
      <w:marBottom w:val="0"/>
      <w:divBdr>
        <w:top w:val="none" w:sz="0" w:space="0" w:color="auto"/>
        <w:left w:val="none" w:sz="0" w:space="0" w:color="auto"/>
        <w:bottom w:val="none" w:sz="0" w:space="0" w:color="auto"/>
        <w:right w:val="none" w:sz="0" w:space="0" w:color="auto"/>
      </w:divBdr>
    </w:div>
    <w:div w:id="2127770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tiff"/><Relationship Id="rId18" Type="http://schemas.openxmlformats.org/officeDocument/2006/relationships/image" Target="media/image7.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6.emf"/><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emf"/><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2.png"/><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8.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oter" Target="foot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4CAAC6-3DC8-40A3-9F63-AAD37CD0FB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2433</TotalTime>
  <Pages>17</Pages>
  <Words>7142</Words>
  <Characters>40710</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University of Southampton</Company>
  <LinksUpToDate>false</LinksUpToDate>
  <CharactersWithSpaces>47757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Mcdonald A.M.</dc:creator>
  <cp:lastModifiedBy>KJ Chow</cp:lastModifiedBy>
  <cp:revision>228</cp:revision>
  <cp:lastPrinted>2018-03-27T12:19:00Z</cp:lastPrinted>
  <dcterms:created xsi:type="dcterms:W3CDTF">2021-04-28T13:16:00Z</dcterms:created>
  <dcterms:modified xsi:type="dcterms:W3CDTF">2021-05-16T13:06:00Z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391a1d16-dc4c-33f1-904c-61ef5e75d4ec</vt:lpwstr>
  </property>
  <property fmtid="{D5CDD505-2E9C-101B-9397-08002B2CF9AE}" pid="24" name="Mendeley Citation Style_1">
    <vt:lpwstr>http://www.zotero.org/styles/ieee</vt:lpwstr>
  </property>
</Properties>
</file>