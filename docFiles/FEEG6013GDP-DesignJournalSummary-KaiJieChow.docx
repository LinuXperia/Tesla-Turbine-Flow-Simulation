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30669E9" w14:textId="770ACA3C" w:rsidR="00B50F23" w:rsidRPr="00131DAA" w:rsidRDefault="00B50F23" w:rsidP="00B50F23">
      <w:pPr>
        <w:pStyle w:val="NoSpacing"/>
        <w:rPr>
          <w:rFonts w:ascii="Helvetica" w:hAnsi="Helvetica" w:cs="Helvetica"/>
          <w:sz w:val="44"/>
          <w:szCs w:val="60"/>
        </w:rPr>
      </w:pPr>
    </w:p>
    <w:p w14:paraId="581A0368" w14:textId="330E36AF" w:rsidR="00B50F23" w:rsidRPr="00131DAA" w:rsidRDefault="00B50F23" w:rsidP="00B50F23">
      <w:pPr>
        <w:pStyle w:val="NoSpacing"/>
        <w:rPr>
          <w:rFonts w:ascii="Helvetica" w:hAnsi="Helvetica" w:cs="Helvetica"/>
          <w:sz w:val="44"/>
          <w:szCs w:val="60"/>
        </w:rPr>
      </w:pPr>
    </w:p>
    <w:p w14:paraId="47A6C18A" w14:textId="252E85DE" w:rsidR="003246B3" w:rsidRPr="00131DAA" w:rsidRDefault="003246B3" w:rsidP="003246B3">
      <w:pPr>
        <w:pStyle w:val="NoSpacing"/>
        <w:rPr>
          <w:rFonts w:ascii="Helvetica" w:hAnsi="Helvetica" w:cs="Helvetica"/>
          <w:b/>
          <w:sz w:val="32"/>
          <w:szCs w:val="60"/>
        </w:rPr>
      </w:pPr>
      <w:r w:rsidRPr="00131DAA">
        <w:rPr>
          <w:rFonts w:ascii="Helvetica" w:hAnsi="Helvetica" w:cs="Helvetica"/>
          <w:b/>
          <w:sz w:val="32"/>
          <w:szCs w:val="60"/>
        </w:rPr>
        <w:t xml:space="preserve">Design </w:t>
      </w:r>
      <w:r w:rsidR="009D31E6" w:rsidRPr="00131DAA">
        <w:rPr>
          <w:rFonts w:ascii="Helvetica" w:hAnsi="Helvetica" w:cs="Helvetica"/>
          <w:b/>
          <w:sz w:val="32"/>
          <w:szCs w:val="60"/>
        </w:rPr>
        <w:t>Journal</w:t>
      </w:r>
      <w:r w:rsidR="00F15C3A" w:rsidRPr="00131DAA">
        <w:rPr>
          <w:rFonts w:ascii="Helvetica" w:hAnsi="Helvetica" w:cs="Helvetica"/>
          <w:b/>
          <w:sz w:val="32"/>
          <w:szCs w:val="60"/>
        </w:rPr>
        <w:t xml:space="preserve"> Summary</w:t>
      </w:r>
    </w:p>
    <w:p w14:paraId="635BACC3" w14:textId="77777777" w:rsidR="003246B3" w:rsidRPr="00131DAA" w:rsidRDefault="003246B3" w:rsidP="003246B3">
      <w:pPr>
        <w:pStyle w:val="NoSpacing"/>
        <w:rPr>
          <w:rFonts w:ascii="Helvetica" w:hAnsi="Helvetica" w:cs="Helvetica"/>
          <w:sz w:val="60"/>
          <w:szCs w:val="60"/>
        </w:rPr>
      </w:pPr>
      <w:r w:rsidRPr="00131DAA">
        <w:rPr>
          <w:rFonts w:ascii="Helvetica" w:hAnsi="Helvetica" w:cs="Helvetica"/>
          <w:sz w:val="32"/>
          <w:szCs w:val="60"/>
        </w:rPr>
        <w:t>FEEG6013 Group Design Project</w:t>
      </w:r>
    </w:p>
    <w:p w14:paraId="71B67B11" w14:textId="77777777" w:rsidR="00B50F23" w:rsidRPr="00131DAA" w:rsidRDefault="00B50F23" w:rsidP="00B50F23">
      <w:pPr>
        <w:pStyle w:val="NoSpacing"/>
        <w:rPr>
          <w:rFonts w:ascii="Helvetica" w:hAnsi="Helvetica" w:cs="Helvetica"/>
          <w:b/>
          <w:sz w:val="32"/>
          <w:szCs w:val="60"/>
        </w:rPr>
      </w:pPr>
    </w:p>
    <w:p w14:paraId="3CDC01E5" w14:textId="77777777" w:rsidR="00672AF6" w:rsidRPr="00131DAA" w:rsidRDefault="00672AF6" w:rsidP="00B50F23">
      <w:pPr>
        <w:pStyle w:val="NoSpacing"/>
        <w:rPr>
          <w:rFonts w:ascii="Helvetica" w:hAnsi="Helvetica" w:cs="Helvetica"/>
          <w:b/>
          <w:sz w:val="32"/>
          <w:szCs w:val="60"/>
        </w:rPr>
      </w:pPr>
    </w:p>
    <w:p w14:paraId="5F4171A0" w14:textId="77777777" w:rsidR="00672AF6" w:rsidRPr="00131DAA" w:rsidRDefault="00672AF6" w:rsidP="00B50F23">
      <w:pPr>
        <w:pStyle w:val="NoSpacing"/>
        <w:rPr>
          <w:rFonts w:ascii="Helvetica" w:hAnsi="Helvetica" w:cs="Helvetica"/>
          <w:b/>
          <w:sz w:val="32"/>
          <w:szCs w:val="60"/>
        </w:rPr>
      </w:pPr>
    </w:p>
    <w:p w14:paraId="6CB0F33E" w14:textId="77777777" w:rsidR="00672AF6" w:rsidRPr="00131DAA" w:rsidRDefault="00672AF6" w:rsidP="00B50F23">
      <w:pPr>
        <w:pStyle w:val="NoSpacing"/>
        <w:rPr>
          <w:rFonts w:ascii="Helvetica" w:hAnsi="Helvetica" w:cs="Helvetica"/>
          <w:b/>
          <w:sz w:val="32"/>
          <w:szCs w:val="60"/>
        </w:rPr>
      </w:pPr>
    </w:p>
    <w:p w14:paraId="5B7095D8" w14:textId="77777777" w:rsidR="00672AF6" w:rsidRPr="00131DAA" w:rsidRDefault="00672AF6" w:rsidP="00B50F23">
      <w:pPr>
        <w:pStyle w:val="NoSpacing"/>
        <w:rPr>
          <w:rFonts w:ascii="Helvetica" w:hAnsi="Helvetica" w:cs="Helvetica"/>
          <w:b/>
          <w:sz w:val="32"/>
          <w:szCs w:val="60"/>
        </w:rPr>
      </w:pPr>
    </w:p>
    <w:p w14:paraId="09317722" w14:textId="77777777" w:rsidR="00672AF6" w:rsidRPr="00131DAA" w:rsidRDefault="00672AF6" w:rsidP="00B50F23">
      <w:pPr>
        <w:pStyle w:val="NoSpacing"/>
        <w:rPr>
          <w:rFonts w:ascii="Helvetica" w:hAnsi="Helvetica" w:cs="Helvetica"/>
          <w:b/>
          <w:sz w:val="32"/>
          <w:szCs w:val="60"/>
        </w:rPr>
      </w:pPr>
    </w:p>
    <w:p w14:paraId="65B95EF4" w14:textId="77777777" w:rsidR="00672AF6" w:rsidRPr="00131DAA" w:rsidRDefault="00672AF6" w:rsidP="00B50F23">
      <w:pPr>
        <w:pStyle w:val="NoSpacing"/>
        <w:rPr>
          <w:rFonts w:ascii="Helvetica" w:hAnsi="Helvetica" w:cs="Helvetica"/>
          <w:b/>
          <w:sz w:val="32"/>
          <w:szCs w:val="60"/>
        </w:rPr>
      </w:pPr>
    </w:p>
    <w:p w14:paraId="137C96B4" w14:textId="77777777" w:rsidR="00672AF6" w:rsidRPr="00131DAA" w:rsidRDefault="00672AF6" w:rsidP="00B50F23">
      <w:pPr>
        <w:pStyle w:val="NoSpacing"/>
        <w:rPr>
          <w:rFonts w:ascii="Helvetica" w:hAnsi="Helvetica" w:cs="Helvetica"/>
          <w:b/>
          <w:sz w:val="32"/>
          <w:szCs w:val="60"/>
        </w:rPr>
      </w:pPr>
    </w:p>
    <w:p w14:paraId="2DAE259F" w14:textId="77777777" w:rsidR="00672AF6" w:rsidRPr="00131DAA" w:rsidRDefault="00672AF6" w:rsidP="00B50F23">
      <w:pPr>
        <w:pStyle w:val="NoSpacing"/>
        <w:rPr>
          <w:rFonts w:ascii="Helvetica" w:hAnsi="Helvetica" w:cs="Helvetica"/>
          <w:b/>
          <w:sz w:val="32"/>
          <w:szCs w:val="60"/>
        </w:rPr>
      </w:pPr>
    </w:p>
    <w:p w14:paraId="0A336F29" w14:textId="12B4B4A2" w:rsidR="008A3295" w:rsidRPr="00131DAA" w:rsidRDefault="00CA61E6" w:rsidP="008A3295">
      <w:pPr>
        <w:pStyle w:val="NoSpacing"/>
        <w:rPr>
          <w:rFonts w:ascii="Helvetica" w:hAnsi="Helvetica" w:cs="Helvetica"/>
          <w:b/>
          <w:sz w:val="48"/>
        </w:rPr>
      </w:pPr>
      <w:r w:rsidRPr="00131DAA">
        <w:rPr>
          <w:rFonts w:ascii="Helvetica" w:hAnsi="Helvetica" w:cs="Helvetica"/>
          <w:b/>
          <w:sz w:val="48"/>
        </w:rPr>
        <w:t>45</w:t>
      </w:r>
    </w:p>
    <w:p w14:paraId="723C4092" w14:textId="0BF91929" w:rsidR="008A3295" w:rsidRPr="00131DAA" w:rsidRDefault="00CA61E6" w:rsidP="008A3295">
      <w:pPr>
        <w:pStyle w:val="NoSpacing"/>
        <w:rPr>
          <w:rFonts w:ascii="Helvetica" w:hAnsi="Helvetica" w:cs="Helvetica"/>
          <w:b/>
          <w:sz w:val="28"/>
        </w:rPr>
      </w:pPr>
      <w:r w:rsidRPr="00131DAA">
        <w:rPr>
          <w:rFonts w:ascii="Helvetica" w:hAnsi="Helvetica" w:cs="Helvetica"/>
          <w:b/>
          <w:sz w:val="48"/>
        </w:rPr>
        <w:t>Tesla Turbine Design</w:t>
      </w:r>
    </w:p>
    <w:p w14:paraId="13F34D73" w14:textId="7E5E08D5" w:rsidR="00B50F23" w:rsidRPr="00131DAA" w:rsidRDefault="00CA61E6" w:rsidP="00B50F23">
      <w:pPr>
        <w:pStyle w:val="NoSpacing"/>
        <w:rPr>
          <w:rFonts w:ascii="Helvetica" w:hAnsi="Helvetica" w:cs="Helvetica"/>
        </w:rPr>
      </w:pPr>
      <w:commentRangeStart w:id="0"/>
      <w:del w:id="1" w:author="KJ Chow" w:date="2021-05-13T23:49:00Z">
        <w:r w:rsidRPr="00131DAA" w:rsidDel="00820000">
          <w:rPr>
            <w:rFonts w:ascii="Helvetica" w:hAnsi="Helvetica" w:cs="Helvetica"/>
            <w:sz w:val="32"/>
          </w:rPr>
          <w:delText>100W for £100</w:delText>
        </w:r>
        <w:commentRangeEnd w:id="0"/>
        <w:r w:rsidR="00D00C64" w:rsidRPr="00131DAA" w:rsidDel="00820000">
          <w:rPr>
            <w:rStyle w:val="CommentReference"/>
            <w:rFonts w:ascii="Helvetica" w:hAnsi="Helvetica" w:cs="Helvetica"/>
            <w:rPrChange w:id="2" w:author="KJ Chow" w:date="2021-05-14T01:08:00Z">
              <w:rPr>
                <w:rStyle w:val="CommentReference"/>
              </w:rPr>
            </w:rPrChange>
          </w:rPr>
          <w:commentReference w:id="0"/>
        </w:r>
      </w:del>
    </w:p>
    <w:p w14:paraId="77EEEF67" w14:textId="1D065632" w:rsidR="00B50F23" w:rsidRPr="00131DAA" w:rsidRDefault="00B50F23" w:rsidP="00B50F23">
      <w:pPr>
        <w:pStyle w:val="NoSpacing"/>
        <w:rPr>
          <w:rFonts w:ascii="Helvetica" w:hAnsi="Helvetica" w:cs="Helvetica"/>
        </w:rPr>
      </w:pPr>
    </w:p>
    <w:p w14:paraId="038D29CD" w14:textId="77777777" w:rsidR="00672AF6" w:rsidRPr="00131DAA" w:rsidRDefault="00672AF6" w:rsidP="00B50F23">
      <w:pPr>
        <w:pStyle w:val="NoSpacing"/>
        <w:rPr>
          <w:rFonts w:ascii="Helvetica" w:hAnsi="Helvetica" w:cs="Helvetica"/>
        </w:rPr>
      </w:pPr>
    </w:p>
    <w:p w14:paraId="59894376" w14:textId="77777777" w:rsidR="00672AF6" w:rsidRPr="00131DAA" w:rsidRDefault="00672AF6" w:rsidP="00B50F23">
      <w:pPr>
        <w:pStyle w:val="NoSpacing"/>
        <w:rPr>
          <w:rFonts w:ascii="Helvetica" w:hAnsi="Helvetica" w:cs="Helvetica"/>
        </w:rPr>
      </w:pPr>
    </w:p>
    <w:p w14:paraId="01EDE33B" w14:textId="77777777" w:rsidR="00672AF6" w:rsidRPr="00131DAA" w:rsidRDefault="00672AF6" w:rsidP="00B50F23">
      <w:pPr>
        <w:pStyle w:val="NoSpacing"/>
        <w:rPr>
          <w:rFonts w:ascii="Helvetica" w:hAnsi="Helvetica" w:cs="Helvetica"/>
        </w:rPr>
      </w:pPr>
    </w:p>
    <w:p w14:paraId="1E330E5A" w14:textId="77777777" w:rsidR="00672AF6" w:rsidRPr="00131DAA" w:rsidRDefault="00672AF6" w:rsidP="00B50F23">
      <w:pPr>
        <w:pStyle w:val="NoSpacing"/>
        <w:rPr>
          <w:rFonts w:ascii="Helvetica" w:hAnsi="Helvetica" w:cs="Helvetica"/>
        </w:rPr>
      </w:pPr>
    </w:p>
    <w:p w14:paraId="27BA43DA" w14:textId="77777777" w:rsidR="00672AF6" w:rsidRPr="00131DAA" w:rsidRDefault="00672AF6" w:rsidP="00B50F23">
      <w:pPr>
        <w:pStyle w:val="NoSpacing"/>
        <w:rPr>
          <w:rFonts w:ascii="Helvetica" w:hAnsi="Helvetica" w:cs="Helvetica"/>
        </w:rPr>
      </w:pPr>
    </w:p>
    <w:p w14:paraId="2FC9D2AB" w14:textId="77777777" w:rsidR="00672AF6" w:rsidRPr="00131DAA" w:rsidRDefault="00672AF6" w:rsidP="00B50F23">
      <w:pPr>
        <w:pStyle w:val="NoSpacing"/>
        <w:rPr>
          <w:rFonts w:ascii="Helvetica" w:hAnsi="Helvetica" w:cs="Helvetica"/>
        </w:rPr>
      </w:pPr>
    </w:p>
    <w:p w14:paraId="6CA3C71B" w14:textId="77777777" w:rsidR="00672AF6" w:rsidRPr="00131DAA" w:rsidRDefault="00672AF6" w:rsidP="00B50F23">
      <w:pPr>
        <w:pStyle w:val="NoSpacing"/>
        <w:rPr>
          <w:rFonts w:ascii="Helvetica" w:hAnsi="Helvetica" w:cs="Helvetica"/>
        </w:rPr>
      </w:pPr>
    </w:p>
    <w:p w14:paraId="621A409B" w14:textId="77777777" w:rsidR="00672AF6" w:rsidRPr="00131DAA" w:rsidRDefault="00672AF6" w:rsidP="00B50F23">
      <w:pPr>
        <w:pStyle w:val="NoSpacing"/>
        <w:rPr>
          <w:rFonts w:ascii="Helvetica" w:hAnsi="Helvetica" w:cs="Helvetica"/>
        </w:rPr>
      </w:pPr>
    </w:p>
    <w:p w14:paraId="242D666F" w14:textId="77777777" w:rsidR="00672AF6" w:rsidRPr="00131DAA" w:rsidRDefault="00672AF6" w:rsidP="00B50F23">
      <w:pPr>
        <w:pStyle w:val="NoSpacing"/>
        <w:rPr>
          <w:rFonts w:ascii="Helvetica" w:hAnsi="Helvetica" w:cs="Helvetica"/>
        </w:rPr>
      </w:pPr>
    </w:p>
    <w:p w14:paraId="7CBF67EB" w14:textId="77777777" w:rsidR="00672AF6" w:rsidRPr="00131DAA" w:rsidRDefault="00672AF6" w:rsidP="00B50F23">
      <w:pPr>
        <w:pStyle w:val="NoSpacing"/>
        <w:rPr>
          <w:rFonts w:ascii="Helvetica" w:hAnsi="Helvetica" w:cs="Helvetica"/>
        </w:rPr>
      </w:pPr>
    </w:p>
    <w:p w14:paraId="56029A08" w14:textId="77777777" w:rsidR="00672AF6" w:rsidRPr="00131DAA" w:rsidRDefault="00672AF6" w:rsidP="00B50F23">
      <w:pPr>
        <w:pStyle w:val="NoSpacing"/>
        <w:rPr>
          <w:rFonts w:ascii="Helvetica" w:hAnsi="Helvetica" w:cs="Helvetica"/>
        </w:rPr>
      </w:pPr>
    </w:p>
    <w:p w14:paraId="110D7079" w14:textId="77777777" w:rsidR="003246B3" w:rsidRPr="00131DAA" w:rsidRDefault="003246B3" w:rsidP="003246B3">
      <w:pPr>
        <w:rPr>
          <w:rFonts w:ascii="Helvetica" w:hAnsi="Helvetica" w:cs="Helvetica"/>
          <w:sz w:val="24"/>
          <w:szCs w:val="24"/>
        </w:rPr>
      </w:pPr>
    </w:p>
    <w:p w14:paraId="69FB2046" w14:textId="65C3E124" w:rsidR="00B50F23" w:rsidRPr="00131DAA" w:rsidRDefault="003246B3" w:rsidP="00B50F23">
      <w:pPr>
        <w:pStyle w:val="NoSpacing"/>
        <w:rPr>
          <w:rFonts w:ascii="Helvetica" w:hAnsi="Helvetica" w:cs="Helvetica"/>
        </w:rPr>
      </w:pPr>
      <w:r w:rsidRPr="00B2202E">
        <w:rPr>
          <w:rFonts w:ascii="Helvetica" w:hAnsi="Helvetica" w:cs="Helvetica"/>
          <w:noProof/>
          <w:lang w:eastAsia="en-GB"/>
        </w:rPr>
        <mc:AlternateContent>
          <mc:Choice Requires="wps">
            <w:drawing>
              <wp:anchor distT="0" distB="0" distL="114300" distR="114300" simplePos="0" relativeHeight="251592704" behindDoc="0" locked="0" layoutInCell="1" allowOverlap="1" wp14:anchorId="26A1097B" wp14:editId="68FD6E26">
                <wp:simplePos x="0" y="0"/>
                <wp:positionH relativeFrom="column">
                  <wp:posOffset>8799</wp:posOffset>
                </wp:positionH>
                <wp:positionV relativeFrom="paragraph">
                  <wp:posOffset>21788</wp:posOffset>
                </wp:positionV>
                <wp:extent cx="6365174" cy="0"/>
                <wp:effectExtent l="0" t="0" r="17145" b="19050"/>
                <wp:wrapNone/>
                <wp:docPr id="1" name="Straight Connector 1"/>
                <wp:cNvGraphicFramePr/>
                <a:graphic xmlns:a="http://schemas.openxmlformats.org/drawingml/2006/main">
                  <a:graphicData uri="http://schemas.microsoft.com/office/word/2010/wordprocessingShape">
                    <wps:wsp>
                      <wps:cNvCnPr/>
                      <wps:spPr>
                        <a:xfrm>
                          <a:off x="0" y="0"/>
                          <a:ext cx="6365174"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274EFD4" id="Straight Connector 1" o:spid="_x0000_s1026" style="position:absolute;z-index:251592704;visibility:visible;mso-wrap-style:square;mso-wrap-distance-left:9pt;mso-wrap-distance-top:0;mso-wrap-distance-right:9pt;mso-wrap-distance-bottom:0;mso-position-horizontal:absolute;mso-position-horizontal-relative:text;mso-position-vertical:absolute;mso-position-vertical-relative:text" from=".7pt,1.7pt" to="501.9pt,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" strokecolor="black [3213]" strokeweight=".5pt">
                <v:stroke joinstyle="miter"/>
              </v:line>
            </w:pict>
          </mc:Fallback>
        </mc:AlternateContent>
      </w:r>
    </w:p>
    <w:p w14:paraId="73F5523B" w14:textId="222CCC1B" w:rsidR="003C3435" w:rsidRPr="00131DAA" w:rsidRDefault="00906DF3" w:rsidP="00B50F23">
      <w:pPr>
        <w:pStyle w:val="NoSpacing"/>
        <w:rPr>
          <w:rFonts w:ascii="Helvetica" w:hAnsi="Helvetica" w:cs="Helvetica"/>
        </w:rPr>
      </w:pPr>
      <w:r w:rsidRPr="00131DAA">
        <w:rPr>
          <w:rFonts w:ascii="Helvetica" w:hAnsi="Helvetica" w:cs="Helvetica"/>
        </w:rPr>
        <w:t>ID Number</w:t>
      </w:r>
      <w:r w:rsidR="007D792A" w:rsidRPr="00131DAA">
        <w:rPr>
          <w:rFonts w:ascii="Helvetica" w:hAnsi="Helvetica" w:cs="Helvetica"/>
        </w:rPr>
        <w:t>:</w:t>
      </w:r>
      <w:r w:rsidR="007D792A" w:rsidRPr="00131DAA">
        <w:rPr>
          <w:rFonts w:ascii="Helvetica" w:hAnsi="Helvetica" w:cs="Helvetica"/>
        </w:rPr>
        <w:tab/>
      </w:r>
      <w:r w:rsidR="00CA61E6" w:rsidRPr="00131DAA">
        <w:rPr>
          <w:rFonts w:ascii="Helvetica" w:hAnsi="Helvetica" w:cs="Helvetica"/>
        </w:rPr>
        <w:t>29070651</w:t>
      </w:r>
    </w:p>
    <w:p w14:paraId="63461863" w14:textId="4D50B2BE" w:rsidR="00FE69B6" w:rsidRPr="00131DAA" w:rsidRDefault="00906DF3" w:rsidP="003C3435">
      <w:pPr>
        <w:pStyle w:val="NoSpacing"/>
        <w:rPr>
          <w:rFonts w:ascii="Helvetica" w:hAnsi="Helvetica" w:cs="Helvetica"/>
        </w:rPr>
      </w:pPr>
      <w:r w:rsidRPr="00131DAA">
        <w:rPr>
          <w:rFonts w:ascii="Helvetica" w:hAnsi="Helvetica" w:cs="Helvetica"/>
        </w:rPr>
        <w:t>Name</w:t>
      </w:r>
      <w:r w:rsidR="007D792A" w:rsidRPr="00131DAA">
        <w:rPr>
          <w:rFonts w:ascii="Helvetica" w:hAnsi="Helvetica" w:cs="Helvetica"/>
        </w:rPr>
        <w:t>:</w:t>
      </w:r>
      <w:r w:rsidR="007D792A" w:rsidRPr="00131DAA">
        <w:rPr>
          <w:rFonts w:ascii="Helvetica" w:hAnsi="Helvetica" w:cs="Helvetica"/>
        </w:rPr>
        <w:tab/>
      </w:r>
      <w:r w:rsidR="007D792A" w:rsidRPr="00131DAA">
        <w:rPr>
          <w:rFonts w:ascii="Helvetica" w:hAnsi="Helvetica" w:cs="Helvetica"/>
        </w:rPr>
        <w:tab/>
      </w:r>
      <w:r w:rsidR="00CA61E6" w:rsidRPr="00131DAA">
        <w:rPr>
          <w:rFonts w:ascii="Helvetica" w:hAnsi="Helvetica" w:cs="Helvetica"/>
        </w:rPr>
        <w:t xml:space="preserve">Kai </w:t>
      </w:r>
      <w:proofErr w:type="spellStart"/>
      <w:r w:rsidR="00CA61E6" w:rsidRPr="00131DAA">
        <w:rPr>
          <w:rFonts w:ascii="Helvetica" w:hAnsi="Helvetica" w:cs="Helvetica"/>
        </w:rPr>
        <w:t>Jie</w:t>
      </w:r>
      <w:proofErr w:type="spellEnd"/>
      <w:r w:rsidR="00CA61E6" w:rsidRPr="00131DAA">
        <w:rPr>
          <w:rFonts w:ascii="Helvetica" w:hAnsi="Helvetica" w:cs="Helvetica"/>
        </w:rPr>
        <w:t xml:space="preserve"> Chow</w:t>
      </w:r>
    </w:p>
    <w:p w14:paraId="3389CAFA" w14:textId="77777777" w:rsidR="003441E2" w:rsidRPr="00131DAA" w:rsidRDefault="003441E2" w:rsidP="003246B3">
      <w:pPr>
        <w:pStyle w:val="NoSpacing"/>
        <w:rPr>
          <w:rFonts w:ascii="Helvetica" w:hAnsi="Helvetica" w:cs="Helvetica"/>
        </w:rPr>
      </w:pPr>
    </w:p>
    <w:p w14:paraId="3293AE83" w14:textId="77777777" w:rsidR="003441E2" w:rsidRPr="00131DAA" w:rsidRDefault="003441E2" w:rsidP="003246B3">
      <w:pPr>
        <w:pStyle w:val="NoSpacing"/>
        <w:rPr>
          <w:rFonts w:ascii="Helvetica" w:hAnsi="Helvetica" w:cs="Helvetica"/>
        </w:rPr>
      </w:pPr>
    </w:p>
    <w:p w14:paraId="586E3216" w14:textId="5857BD99" w:rsidR="00B50F23" w:rsidRPr="00131DAA" w:rsidRDefault="00B50F23" w:rsidP="003246B3">
      <w:pPr>
        <w:pStyle w:val="NoSpacing"/>
        <w:rPr>
          <w:rFonts w:ascii="Helvetica" w:hAnsi="Helvetica" w:cs="Helvetica"/>
        </w:rPr>
      </w:pPr>
      <w:commentRangeStart w:id="3"/>
      <w:r w:rsidRPr="00131DAA">
        <w:rPr>
          <w:rFonts w:ascii="Helvetica" w:hAnsi="Helvetica" w:cs="Helvetica"/>
        </w:rPr>
        <w:t>Primary Superviso</w:t>
      </w:r>
      <w:r w:rsidR="00B845EF" w:rsidRPr="00131DAA">
        <w:rPr>
          <w:rFonts w:ascii="Helvetica" w:hAnsi="Helvetica" w:cs="Helvetica"/>
        </w:rPr>
        <w:t>r</w:t>
      </w:r>
      <w:r w:rsidR="00FE69B6" w:rsidRPr="00131DAA">
        <w:rPr>
          <w:rFonts w:ascii="Helvetica" w:hAnsi="Helvetica" w:cs="Helvetica"/>
        </w:rPr>
        <w:t xml:space="preserve">: </w:t>
      </w:r>
      <w:commentRangeEnd w:id="3"/>
      <w:proofErr w:type="spellStart"/>
      <w:r w:rsidR="00CA61E6" w:rsidRPr="00131DAA">
        <w:rPr>
          <w:rFonts w:ascii="Helvetica" w:hAnsi="Helvetica" w:cs="Helvetica"/>
        </w:rPr>
        <w:t>Dr.</w:t>
      </w:r>
      <w:proofErr w:type="spellEnd"/>
      <w:r w:rsidR="00CA61E6" w:rsidRPr="00131DAA">
        <w:rPr>
          <w:rFonts w:ascii="Helvetica" w:hAnsi="Helvetica" w:cs="Helvetica"/>
        </w:rPr>
        <w:t xml:space="preserve"> Davide </w:t>
      </w:r>
      <w:proofErr w:type="spellStart"/>
      <w:r w:rsidR="00CA61E6" w:rsidRPr="00131DAA">
        <w:rPr>
          <w:rFonts w:ascii="Helvetica" w:hAnsi="Helvetica" w:cs="Helvetica"/>
        </w:rPr>
        <w:t>Lasagna</w:t>
      </w:r>
      <w:proofErr w:type="spellEnd"/>
      <w:r w:rsidR="00FE69B6" w:rsidRPr="00131DAA">
        <w:rPr>
          <w:rStyle w:val="CommentReference"/>
          <w:rFonts w:ascii="Helvetica" w:hAnsi="Helvetica" w:cs="Helvetica"/>
        </w:rPr>
        <w:commentReference w:id="3"/>
      </w:r>
      <w:r w:rsidR="003246B3" w:rsidRPr="00131DAA">
        <w:rPr>
          <w:rFonts w:ascii="Helvetica" w:hAnsi="Helvetica" w:cs="Helvetica"/>
        </w:rPr>
        <w:tab/>
      </w:r>
      <w:r w:rsidR="003246B3" w:rsidRPr="00131DAA">
        <w:rPr>
          <w:rFonts w:ascii="Helvetica" w:hAnsi="Helvetica" w:cs="Helvetica"/>
        </w:rPr>
        <w:tab/>
      </w:r>
      <w:r w:rsidR="003246B3" w:rsidRPr="00131DAA">
        <w:rPr>
          <w:rFonts w:ascii="Helvetica" w:hAnsi="Helvetica" w:cs="Helvetica"/>
        </w:rPr>
        <w:tab/>
      </w:r>
      <w:commentRangeStart w:id="4"/>
      <w:r w:rsidRPr="00131DAA">
        <w:rPr>
          <w:rFonts w:ascii="Helvetica" w:hAnsi="Helvetica" w:cs="Helvetica"/>
        </w:rPr>
        <w:t>Co-Supervisors</w:t>
      </w:r>
      <w:r w:rsidR="00FE69B6" w:rsidRPr="00131DAA">
        <w:rPr>
          <w:rFonts w:ascii="Helvetica" w:hAnsi="Helvetica" w:cs="Helvetica"/>
        </w:rPr>
        <w:t>:</w:t>
      </w:r>
      <w:commentRangeEnd w:id="4"/>
      <w:r w:rsidR="00FE69B6" w:rsidRPr="00131DAA">
        <w:rPr>
          <w:rStyle w:val="CommentReference"/>
          <w:rFonts w:ascii="Helvetica" w:hAnsi="Helvetica" w:cs="Helvetica"/>
        </w:rPr>
        <w:commentReference w:id="4"/>
      </w:r>
      <w:r w:rsidR="00CA61E6" w:rsidRPr="00131DAA">
        <w:rPr>
          <w:rFonts w:ascii="Helvetica" w:hAnsi="Helvetica" w:cs="Helvetica"/>
        </w:rPr>
        <w:t xml:space="preserve"> Prof. John Shrimpton</w:t>
      </w:r>
    </w:p>
    <w:p w14:paraId="16845322" w14:textId="77777777" w:rsidR="00B50F23" w:rsidRPr="00131DAA" w:rsidRDefault="00B50F23" w:rsidP="00B50F23">
      <w:pPr>
        <w:pStyle w:val="NoSpacing"/>
        <w:rPr>
          <w:rFonts w:ascii="Helvetica" w:hAnsi="Helvetica" w:cs="Helvetica"/>
        </w:rPr>
      </w:pPr>
    </w:p>
    <w:p w14:paraId="647F7D70" w14:textId="67783592" w:rsidR="00163E9E" w:rsidRPr="00131DAA" w:rsidRDefault="00B50F23" w:rsidP="00163E9E">
      <w:pPr>
        <w:pStyle w:val="NoSpacing"/>
        <w:rPr>
          <w:rFonts w:ascii="Helvetica" w:hAnsi="Helvetica" w:cs="Helvetica"/>
        </w:rPr>
        <w:sectPr w:rsidR="00163E9E" w:rsidRPr="00131DAA" w:rsidSect="00672AF6">
          <w:headerReference w:type="default" r:id="rId12"/>
          <w:pgSz w:w="11907" w:h="16839" w:code="9"/>
          <w:pgMar w:top="1440" w:right="1440" w:bottom="1440" w:left="1440" w:header="708" w:footer="708" w:gutter="0"/>
          <w:cols w:space="847"/>
          <w:docGrid w:linePitch="360"/>
        </w:sectPr>
      </w:pPr>
      <w:r w:rsidRPr="00131DAA">
        <w:rPr>
          <w:rFonts w:ascii="Helvetica" w:hAnsi="Helvetica" w:cs="Helvetica"/>
        </w:rPr>
        <w:t xml:space="preserve">Submitted on: </w:t>
      </w:r>
      <w:r w:rsidR="00CA61E6" w:rsidRPr="00131DAA">
        <w:rPr>
          <w:rFonts w:ascii="Helvetica" w:hAnsi="Helvetica" w:cs="Helvetica"/>
        </w:rPr>
        <w:t>06</w:t>
      </w:r>
      <w:r w:rsidRPr="00131DAA">
        <w:rPr>
          <w:rFonts w:ascii="Helvetica" w:hAnsi="Helvetica" w:cs="Helvetica"/>
        </w:rPr>
        <w:t>/</w:t>
      </w:r>
      <w:r w:rsidR="00CA61E6" w:rsidRPr="00131DAA">
        <w:rPr>
          <w:rFonts w:ascii="Helvetica" w:hAnsi="Helvetica" w:cs="Helvetica"/>
        </w:rPr>
        <w:t>05</w:t>
      </w:r>
      <w:r w:rsidRPr="00131DAA">
        <w:rPr>
          <w:rFonts w:ascii="Helvetica" w:hAnsi="Helvetica" w:cs="Helvetica"/>
        </w:rPr>
        <w:t>/</w:t>
      </w:r>
      <w:r w:rsidR="00CA61E6" w:rsidRPr="00131DAA">
        <w:rPr>
          <w:rFonts w:ascii="Helvetica" w:hAnsi="Helvetica" w:cs="Helvetica"/>
        </w:rPr>
        <w:t>2021</w:t>
      </w:r>
    </w:p>
    <w:p w14:paraId="4FA5E031" w14:textId="3F9E431F" w:rsidR="00BF71D9" w:rsidRPr="00131DAA" w:rsidDel="00B2202E" w:rsidRDefault="00BF71D9" w:rsidP="00DA0B90">
      <w:pPr>
        <w:jc w:val="both"/>
        <w:rPr>
          <w:del w:id="5" w:author="KJ Chow" w:date="2021-05-20T15:02:00Z"/>
          <w:rFonts w:ascii="Helvetica" w:hAnsi="Helvetica" w:cs="Helvetica"/>
          <w:sz w:val="32"/>
          <w:szCs w:val="32"/>
        </w:rPr>
      </w:pPr>
    </w:p>
    <w:p w14:paraId="0EBA6523" w14:textId="4F1C8AD8" w:rsidR="00BF71D9" w:rsidRPr="00131DAA" w:rsidDel="00B2202E" w:rsidRDefault="00BF71D9" w:rsidP="00B2202E">
      <w:pPr>
        <w:spacing w:after="160" w:line="259" w:lineRule="auto"/>
        <w:ind w:left="357" w:hanging="357"/>
        <w:jc w:val="both"/>
        <w:rPr>
          <w:del w:id="6" w:author="KJ Chow" w:date="2021-05-20T15:02:00Z"/>
          <w:rFonts w:ascii="Helvetica" w:hAnsi="Helvetica" w:cs="Helvetica"/>
          <w:sz w:val="32"/>
          <w:szCs w:val="32"/>
        </w:rPr>
        <w:pPrChange w:id="7" w:author="KJ Chow" w:date="2021-05-20T15:02:00Z">
          <w:pPr>
            <w:spacing w:after="160" w:line="259" w:lineRule="auto"/>
            <w:jc w:val="both"/>
          </w:pPr>
        </w:pPrChange>
      </w:pPr>
      <w:del w:id="8" w:author="KJ Chow" w:date="2021-05-20T15:02:00Z">
        <w:r w:rsidRPr="00131DAA" w:rsidDel="00B2202E">
          <w:rPr>
            <w:rFonts w:ascii="Helvetica" w:hAnsi="Helvetica" w:cs="Helvetica"/>
            <w:sz w:val="32"/>
            <w:szCs w:val="32"/>
          </w:rPr>
          <w:br w:type="page"/>
        </w:r>
      </w:del>
    </w:p>
    <w:p w14:paraId="382E4A44" w14:textId="564D9B7C" w:rsidR="00163E9E" w:rsidRPr="00131DAA" w:rsidRDefault="00F15C3A" w:rsidP="00B2202E">
      <w:pPr>
        <w:pStyle w:val="Heading1"/>
        <w:numPr>
          <w:ilvl w:val="0"/>
          <w:numId w:val="3"/>
        </w:numPr>
        <w:spacing w:before="0" w:after="240"/>
        <w:ind w:left="357" w:hanging="357"/>
        <w:jc w:val="both"/>
        <w:rPr>
          <w:rFonts w:ascii="Helvetica" w:hAnsi="Helvetica" w:cs="Helvetica"/>
          <w:b/>
          <w:bCs/>
          <w:color w:val="auto"/>
        </w:rPr>
        <w:pPrChange w:id="9" w:author="KJ Chow" w:date="2021-05-20T15:02:00Z">
          <w:pPr>
            <w:pStyle w:val="Heading1"/>
            <w:numPr>
              <w:numId w:val="3"/>
            </w:numPr>
            <w:spacing w:after="240"/>
            <w:ind w:left="360" w:hanging="360"/>
            <w:jc w:val="both"/>
          </w:pPr>
        </w:pPrChange>
      </w:pPr>
      <w:r w:rsidRPr="00131DAA">
        <w:rPr>
          <w:rFonts w:ascii="Helvetica" w:hAnsi="Helvetica" w:cs="Helvetica"/>
          <w:b/>
          <w:bCs/>
          <w:color w:val="auto"/>
        </w:rPr>
        <w:t>Summary</w:t>
      </w:r>
      <w:r w:rsidR="00AE5BCE" w:rsidRPr="00131DAA">
        <w:rPr>
          <w:rFonts w:ascii="Helvetica" w:hAnsi="Helvetica" w:cs="Helvetica"/>
          <w:b/>
          <w:bCs/>
          <w:color w:val="auto"/>
        </w:rPr>
        <w:t xml:space="preserve"> of </w:t>
      </w:r>
      <w:r w:rsidR="00B53F6F" w:rsidRPr="00131DAA">
        <w:rPr>
          <w:rFonts w:ascii="Helvetica" w:hAnsi="Helvetica" w:cs="Helvetica"/>
          <w:b/>
          <w:bCs/>
          <w:color w:val="auto"/>
        </w:rPr>
        <w:t>I</w:t>
      </w:r>
      <w:r w:rsidR="00AE5BCE" w:rsidRPr="00131DAA">
        <w:rPr>
          <w:rFonts w:ascii="Helvetica" w:hAnsi="Helvetica" w:cs="Helvetica"/>
          <w:b/>
          <w:bCs/>
          <w:color w:val="auto"/>
        </w:rPr>
        <w:t xml:space="preserve">ndividual </w:t>
      </w:r>
      <w:r w:rsidR="00B53F6F" w:rsidRPr="00131DAA">
        <w:rPr>
          <w:rFonts w:ascii="Helvetica" w:hAnsi="Helvetica" w:cs="Helvetica"/>
          <w:b/>
          <w:bCs/>
          <w:color w:val="auto"/>
        </w:rPr>
        <w:t>C</w:t>
      </w:r>
      <w:r w:rsidR="00AE5BCE" w:rsidRPr="00131DAA">
        <w:rPr>
          <w:rFonts w:ascii="Helvetica" w:hAnsi="Helvetica" w:cs="Helvetica"/>
          <w:b/>
          <w:bCs/>
          <w:color w:val="auto"/>
        </w:rPr>
        <w:t>ontribution</w:t>
      </w:r>
    </w:p>
    <w:p w14:paraId="4BBB1837" w14:textId="4DFDC12B" w:rsidR="00AE5BCE" w:rsidRPr="00DF7CD9" w:rsidDel="009611C4" w:rsidRDefault="005F500F" w:rsidP="00DA0B90">
      <w:pPr>
        <w:jc w:val="both"/>
        <w:rPr>
          <w:del w:id="10" w:author="KJ Chow" w:date="2021-05-14T00:27:00Z"/>
          <w:rFonts w:ascii="Helvetica" w:hAnsi="Helvetica" w:cs="Helvetica"/>
          <w:i/>
          <w:iCs/>
          <w:rPrChange w:id="11" w:author="KJ Chow" w:date="2021-05-16T14:06:00Z">
            <w:rPr>
              <w:del w:id="12" w:author="KJ Chow" w:date="2021-05-14T00:27:00Z"/>
              <w:rFonts w:ascii="Helvetica" w:hAnsi="Helvetica" w:cs="Helvetica"/>
              <w:i/>
              <w:iCs/>
              <w:sz w:val="24"/>
              <w:szCs w:val="24"/>
            </w:rPr>
          </w:rPrChange>
        </w:rPr>
      </w:pPr>
      <w:del w:id="13" w:author="KJ Chow" w:date="2021-05-14T00:27:00Z">
        <w:r w:rsidRPr="00DF7CD9" w:rsidDel="009611C4">
          <w:rPr>
            <w:rFonts w:ascii="Helvetica" w:hAnsi="Helvetica" w:cs="Helvetica"/>
            <w:i/>
            <w:iCs/>
            <w:rPrChange w:id="14" w:author="KJ Chow" w:date="2021-05-16T14:06:00Z">
              <w:rPr>
                <w:rFonts w:ascii="Helvetica" w:hAnsi="Helvetica" w:cs="Helvetica"/>
                <w:i/>
                <w:iCs/>
                <w:sz w:val="24"/>
                <w:szCs w:val="24"/>
              </w:rPr>
            </w:rPrChange>
          </w:rPr>
          <w:delText xml:space="preserve">In this section you </w:delText>
        </w:r>
        <w:r w:rsidR="00AE5BCE" w:rsidRPr="00DF7CD9" w:rsidDel="009611C4">
          <w:rPr>
            <w:rFonts w:ascii="Helvetica" w:hAnsi="Helvetica" w:cs="Helvetica"/>
            <w:i/>
            <w:iCs/>
            <w:rPrChange w:id="15" w:author="KJ Chow" w:date="2021-05-16T14:06:00Z">
              <w:rPr>
                <w:rFonts w:ascii="Helvetica" w:hAnsi="Helvetica" w:cs="Helvetica"/>
                <w:i/>
                <w:iCs/>
                <w:sz w:val="24"/>
                <w:szCs w:val="24"/>
              </w:rPr>
            </w:rPrChange>
          </w:rPr>
          <w:delText xml:space="preserve">must </w:delText>
        </w:r>
        <w:r w:rsidRPr="00DF7CD9" w:rsidDel="009611C4">
          <w:rPr>
            <w:rFonts w:ascii="Helvetica" w:hAnsi="Helvetica" w:cs="Helvetica"/>
            <w:i/>
            <w:iCs/>
            <w:rPrChange w:id="16" w:author="KJ Chow" w:date="2021-05-16T14:06:00Z">
              <w:rPr>
                <w:rFonts w:ascii="Helvetica" w:hAnsi="Helvetica" w:cs="Helvetica"/>
                <w:i/>
                <w:iCs/>
                <w:sz w:val="24"/>
                <w:szCs w:val="24"/>
              </w:rPr>
            </w:rPrChange>
          </w:rPr>
          <w:delText>provide</w:delText>
        </w:r>
        <w:r w:rsidR="00AE5BCE" w:rsidRPr="00DF7CD9" w:rsidDel="009611C4">
          <w:rPr>
            <w:rFonts w:ascii="Helvetica" w:hAnsi="Helvetica" w:cs="Helvetica"/>
            <w:i/>
            <w:iCs/>
            <w:rPrChange w:id="17" w:author="KJ Chow" w:date="2021-05-16T14:06:00Z">
              <w:rPr>
                <w:rFonts w:ascii="Helvetica" w:hAnsi="Helvetica" w:cs="Helvetica"/>
                <w:i/>
                <w:iCs/>
                <w:sz w:val="24"/>
                <w:szCs w:val="24"/>
              </w:rPr>
            </w:rPrChange>
          </w:rPr>
          <w:delText xml:space="preserve"> a 200 word summary of your individual contribution to the design process and </w:delText>
        </w:r>
        <w:r w:rsidR="009C42BE" w:rsidRPr="00DF7CD9" w:rsidDel="009611C4">
          <w:rPr>
            <w:rFonts w:ascii="Helvetica" w:hAnsi="Helvetica" w:cs="Helvetica"/>
            <w:i/>
            <w:iCs/>
            <w:rPrChange w:id="18" w:author="KJ Chow" w:date="2021-05-16T14:06:00Z">
              <w:rPr>
                <w:rFonts w:ascii="Helvetica" w:hAnsi="Helvetica" w:cs="Helvetica"/>
                <w:i/>
                <w:iCs/>
                <w:sz w:val="24"/>
                <w:szCs w:val="24"/>
              </w:rPr>
            </w:rPrChange>
          </w:rPr>
          <w:delText xml:space="preserve">to the </w:delText>
        </w:r>
        <w:r w:rsidR="00AE5BCE" w:rsidRPr="00DF7CD9" w:rsidDel="009611C4">
          <w:rPr>
            <w:rFonts w:ascii="Helvetica" w:hAnsi="Helvetica" w:cs="Helvetica"/>
            <w:i/>
            <w:iCs/>
            <w:rPrChange w:id="19" w:author="KJ Chow" w:date="2021-05-16T14:06:00Z">
              <w:rPr>
                <w:rFonts w:ascii="Helvetica" w:hAnsi="Helvetica" w:cs="Helvetica"/>
                <w:i/>
                <w:iCs/>
                <w:sz w:val="24"/>
                <w:szCs w:val="24"/>
              </w:rPr>
            </w:rPrChange>
          </w:rPr>
          <w:delText>final design proposal of your group.</w:delText>
        </w:r>
      </w:del>
    </w:p>
    <w:p w14:paraId="6ACD20EE" w14:textId="0A16E6BD" w:rsidR="00DA0B90" w:rsidRPr="00DF7CD9" w:rsidRDefault="00DA0B90" w:rsidP="00DA0B90">
      <w:pPr>
        <w:jc w:val="both"/>
        <w:rPr>
          <w:rFonts w:ascii="Helvetica" w:hAnsi="Helvetica" w:cs="Helvetica"/>
          <w:rPrChange w:id="20" w:author="KJ Chow" w:date="2021-05-16T14:06:00Z">
            <w:rPr>
              <w:rFonts w:ascii="Helvetica" w:hAnsi="Helvetica" w:cs="Helvetica"/>
              <w:sz w:val="24"/>
              <w:szCs w:val="24"/>
            </w:rPr>
          </w:rPrChange>
        </w:rPr>
      </w:pPr>
      <w:r w:rsidRPr="00DF7CD9">
        <w:rPr>
          <w:rFonts w:ascii="Helvetica" w:hAnsi="Helvetica" w:cs="Helvetica"/>
          <w:rPrChange w:id="21" w:author="KJ Chow" w:date="2021-05-16T14:06:00Z">
            <w:rPr>
              <w:rFonts w:ascii="Helvetica" w:hAnsi="Helvetica" w:cs="Helvetica"/>
              <w:sz w:val="24"/>
              <w:szCs w:val="24"/>
            </w:rPr>
          </w:rPrChange>
        </w:rPr>
        <w:t xml:space="preserve">Working as the team’s numerical modeller, my </w:t>
      </w:r>
      <w:del w:id="22" w:author="KJ Chow" w:date="2021-05-16T13:52:00Z">
        <w:r w:rsidRPr="00DF7CD9" w:rsidDel="0098702B">
          <w:rPr>
            <w:rFonts w:ascii="Helvetica" w:hAnsi="Helvetica" w:cs="Helvetica"/>
            <w:rPrChange w:id="23" w:author="KJ Chow" w:date="2021-05-16T14:06:00Z">
              <w:rPr>
                <w:rFonts w:ascii="Helvetica" w:hAnsi="Helvetica" w:cs="Helvetica"/>
                <w:sz w:val="24"/>
                <w:szCs w:val="24"/>
              </w:rPr>
            </w:rPrChange>
          </w:rPr>
          <w:delText xml:space="preserve">main </w:delText>
        </w:r>
      </w:del>
      <w:r w:rsidRPr="00DF7CD9">
        <w:rPr>
          <w:rFonts w:ascii="Helvetica" w:hAnsi="Helvetica" w:cs="Helvetica"/>
          <w:rPrChange w:id="24" w:author="KJ Chow" w:date="2021-05-16T14:06:00Z">
            <w:rPr>
              <w:rFonts w:ascii="Helvetica" w:hAnsi="Helvetica" w:cs="Helvetica"/>
              <w:sz w:val="24"/>
              <w:szCs w:val="24"/>
            </w:rPr>
          </w:rPrChange>
        </w:rPr>
        <w:t xml:space="preserve">task was to design, construct and analyse the flow physics established in our </w:t>
      </w:r>
      <w:del w:id="25" w:author="KJ Chow" w:date="2021-05-16T14:03:00Z">
        <w:r w:rsidRPr="00DF7CD9" w:rsidDel="00EA5017">
          <w:rPr>
            <w:rFonts w:ascii="Helvetica" w:hAnsi="Helvetica" w:cs="Helvetica"/>
            <w:rPrChange w:id="26" w:author="KJ Chow" w:date="2021-05-16T14:06:00Z">
              <w:rPr>
                <w:rFonts w:ascii="Helvetica" w:hAnsi="Helvetica" w:cs="Helvetica"/>
                <w:sz w:val="24"/>
                <w:szCs w:val="24"/>
              </w:rPr>
            </w:rPrChange>
          </w:rPr>
          <w:delText xml:space="preserve">team’s </w:delText>
        </w:r>
      </w:del>
      <w:r w:rsidRPr="00DF7CD9">
        <w:rPr>
          <w:rFonts w:ascii="Helvetica" w:hAnsi="Helvetica" w:cs="Helvetica"/>
          <w:rPrChange w:id="27" w:author="KJ Chow" w:date="2021-05-16T14:06:00Z">
            <w:rPr>
              <w:rFonts w:ascii="Helvetica" w:hAnsi="Helvetica" w:cs="Helvetica"/>
              <w:sz w:val="24"/>
              <w:szCs w:val="24"/>
            </w:rPr>
          </w:rPrChange>
        </w:rPr>
        <w:t xml:space="preserve">turbine prototype. Most of my work revolved about choosing and coding </w:t>
      </w:r>
      <w:del w:id="28" w:author="KJ Chow" w:date="2021-05-16T14:05:00Z">
        <w:r w:rsidRPr="00DF7CD9" w:rsidDel="00EA5017">
          <w:rPr>
            <w:rFonts w:ascii="Helvetica" w:hAnsi="Helvetica" w:cs="Helvetica"/>
            <w:rPrChange w:id="29" w:author="KJ Chow" w:date="2021-05-16T14:06:00Z">
              <w:rPr>
                <w:rFonts w:ascii="Helvetica" w:hAnsi="Helvetica" w:cs="Helvetica"/>
                <w:sz w:val="24"/>
                <w:szCs w:val="24"/>
              </w:rPr>
            </w:rPrChange>
          </w:rPr>
          <w:delText xml:space="preserve">out </w:delText>
        </w:r>
      </w:del>
      <w:r w:rsidRPr="00DF7CD9">
        <w:rPr>
          <w:rFonts w:ascii="Helvetica" w:hAnsi="Helvetica" w:cs="Helvetica"/>
          <w:rPrChange w:id="30" w:author="KJ Chow" w:date="2021-05-16T14:06:00Z">
            <w:rPr>
              <w:rFonts w:ascii="Helvetica" w:hAnsi="Helvetica" w:cs="Helvetica"/>
              <w:sz w:val="24"/>
              <w:szCs w:val="24"/>
            </w:rPr>
          </w:rPrChange>
        </w:rPr>
        <w:t xml:space="preserve">an appropriate mathematical model such that it closely represents that in </w:t>
      </w:r>
      <w:r w:rsidR="003556EA" w:rsidRPr="00DF7CD9">
        <w:rPr>
          <w:rFonts w:ascii="Helvetica" w:hAnsi="Helvetica" w:cs="Helvetica"/>
          <w:rPrChange w:id="31" w:author="KJ Chow" w:date="2021-05-16T14:06:00Z">
            <w:rPr>
              <w:rFonts w:ascii="Helvetica" w:hAnsi="Helvetica" w:cs="Helvetica"/>
              <w:sz w:val="24"/>
              <w:szCs w:val="24"/>
            </w:rPr>
          </w:rPrChange>
        </w:rPr>
        <w:t>practical settings</w:t>
      </w:r>
      <w:r w:rsidRPr="00DF7CD9">
        <w:rPr>
          <w:rFonts w:ascii="Helvetica" w:hAnsi="Helvetica" w:cs="Helvetica"/>
          <w:rPrChange w:id="32" w:author="KJ Chow" w:date="2021-05-16T14:06:00Z">
            <w:rPr>
              <w:rFonts w:ascii="Helvetica" w:hAnsi="Helvetica" w:cs="Helvetica"/>
              <w:sz w:val="24"/>
              <w:szCs w:val="24"/>
            </w:rPr>
          </w:rPrChange>
        </w:rPr>
        <w:t xml:space="preserve">. </w:t>
      </w:r>
      <w:r w:rsidR="00560D3D" w:rsidRPr="00DF7CD9">
        <w:rPr>
          <w:rFonts w:ascii="Helvetica" w:hAnsi="Helvetica" w:cs="Helvetica"/>
          <w:rPrChange w:id="33" w:author="KJ Chow" w:date="2021-05-16T14:06:00Z">
            <w:rPr>
              <w:rFonts w:ascii="Helvetica" w:hAnsi="Helvetica" w:cs="Helvetica"/>
              <w:sz w:val="24"/>
              <w:szCs w:val="24"/>
            </w:rPr>
          </w:rPrChange>
        </w:rPr>
        <w:t xml:space="preserve">This was done under the incentive of pacing up </w:t>
      </w:r>
      <w:r w:rsidR="00343D34" w:rsidRPr="00DF7CD9">
        <w:rPr>
          <w:rFonts w:ascii="Helvetica" w:hAnsi="Helvetica" w:cs="Helvetica"/>
          <w:rPrChange w:id="34" w:author="KJ Chow" w:date="2021-05-16T14:06:00Z">
            <w:rPr>
              <w:rFonts w:ascii="Helvetica" w:hAnsi="Helvetica" w:cs="Helvetica"/>
              <w:sz w:val="24"/>
              <w:szCs w:val="24"/>
            </w:rPr>
          </w:rPrChange>
        </w:rPr>
        <w:t>simulation cases for quick design optimisation</w:t>
      </w:r>
      <w:r w:rsidR="00A8146F" w:rsidRPr="00DF7CD9">
        <w:rPr>
          <w:rFonts w:ascii="Helvetica" w:hAnsi="Helvetica" w:cs="Helvetica"/>
          <w:rPrChange w:id="35" w:author="KJ Chow" w:date="2021-05-16T14:06:00Z">
            <w:rPr>
              <w:rFonts w:ascii="Helvetica" w:hAnsi="Helvetica" w:cs="Helvetica"/>
              <w:sz w:val="24"/>
              <w:szCs w:val="24"/>
            </w:rPr>
          </w:rPrChange>
        </w:rPr>
        <w:t xml:space="preserve"> via simpler yet accurate </w:t>
      </w:r>
      <w:del w:id="36" w:author="KJ Chow" w:date="2021-05-16T13:52:00Z">
        <w:r w:rsidR="00A8146F" w:rsidRPr="00DF7CD9" w:rsidDel="0098702B">
          <w:rPr>
            <w:rFonts w:ascii="Helvetica" w:hAnsi="Helvetica" w:cs="Helvetica"/>
            <w:rPrChange w:id="37" w:author="KJ Chow" w:date="2021-05-16T14:06:00Z">
              <w:rPr>
                <w:rFonts w:ascii="Helvetica" w:hAnsi="Helvetica" w:cs="Helvetica"/>
                <w:sz w:val="24"/>
                <w:szCs w:val="24"/>
              </w:rPr>
            </w:rPrChange>
          </w:rPr>
          <w:delText xml:space="preserve">code </w:delText>
        </w:r>
      </w:del>
      <w:r w:rsidR="00A8146F" w:rsidRPr="00DF7CD9">
        <w:rPr>
          <w:rFonts w:ascii="Helvetica" w:hAnsi="Helvetica" w:cs="Helvetica"/>
          <w:rPrChange w:id="38" w:author="KJ Chow" w:date="2021-05-16T14:06:00Z">
            <w:rPr>
              <w:rFonts w:ascii="Helvetica" w:hAnsi="Helvetica" w:cs="Helvetica"/>
              <w:sz w:val="24"/>
              <w:szCs w:val="24"/>
            </w:rPr>
          </w:rPrChange>
        </w:rPr>
        <w:t>model</w:t>
      </w:r>
      <w:r w:rsidR="00343D34" w:rsidRPr="00DF7CD9">
        <w:rPr>
          <w:rFonts w:ascii="Helvetica" w:hAnsi="Helvetica" w:cs="Helvetica"/>
          <w:rPrChange w:id="39" w:author="KJ Chow" w:date="2021-05-16T14:06:00Z">
            <w:rPr>
              <w:rFonts w:ascii="Helvetica" w:hAnsi="Helvetica" w:cs="Helvetica"/>
              <w:sz w:val="24"/>
              <w:szCs w:val="24"/>
            </w:rPr>
          </w:rPrChange>
        </w:rPr>
        <w:t>.</w:t>
      </w:r>
    </w:p>
    <w:p w14:paraId="551CA0F3" w14:textId="18536E4A" w:rsidR="00570E0B" w:rsidRPr="00DF7CD9" w:rsidRDefault="0018331F" w:rsidP="00DA0B90">
      <w:pPr>
        <w:jc w:val="both"/>
        <w:rPr>
          <w:rFonts w:ascii="Helvetica" w:hAnsi="Helvetica" w:cs="Helvetica"/>
          <w:rPrChange w:id="40" w:author="KJ Chow" w:date="2021-05-16T14:06:00Z">
            <w:rPr>
              <w:rFonts w:ascii="Helvetica" w:hAnsi="Helvetica" w:cs="Helvetica"/>
              <w:sz w:val="24"/>
              <w:szCs w:val="24"/>
            </w:rPr>
          </w:rPrChange>
        </w:rPr>
      </w:pPr>
      <w:r w:rsidRPr="00DF7CD9">
        <w:rPr>
          <w:rFonts w:ascii="Helvetica" w:hAnsi="Helvetica" w:cs="Helvetica"/>
          <w:rPrChange w:id="41" w:author="KJ Chow" w:date="2021-05-16T14:06:00Z">
            <w:rPr>
              <w:rFonts w:ascii="Helvetica" w:hAnsi="Helvetica" w:cs="Helvetica"/>
              <w:sz w:val="24"/>
              <w:szCs w:val="24"/>
            </w:rPr>
          </w:rPrChange>
        </w:rPr>
        <w:t xml:space="preserve">Via </w:t>
      </w:r>
      <w:del w:id="42" w:author="KJ Chow" w:date="2021-05-16T13:58:00Z">
        <w:r w:rsidRPr="00DF7CD9" w:rsidDel="0098702B">
          <w:rPr>
            <w:rFonts w:ascii="Helvetica" w:hAnsi="Helvetica" w:cs="Helvetica"/>
            <w:rPrChange w:id="43" w:author="KJ Chow" w:date="2021-05-16T14:06:00Z">
              <w:rPr>
                <w:rFonts w:ascii="Helvetica" w:hAnsi="Helvetica" w:cs="Helvetica"/>
                <w:sz w:val="24"/>
                <w:szCs w:val="24"/>
              </w:rPr>
            </w:rPrChange>
          </w:rPr>
          <w:delText>the use of</w:delText>
        </w:r>
        <w:r w:rsidR="00DA0B90" w:rsidRPr="00DF7CD9" w:rsidDel="0098702B">
          <w:rPr>
            <w:rFonts w:ascii="Helvetica" w:hAnsi="Helvetica" w:cs="Helvetica"/>
            <w:rPrChange w:id="44" w:author="KJ Chow" w:date="2021-05-16T14:06:00Z">
              <w:rPr>
                <w:rFonts w:ascii="Helvetica" w:hAnsi="Helvetica" w:cs="Helvetica"/>
                <w:sz w:val="24"/>
                <w:szCs w:val="24"/>
              </w:rPr>
            </w:rPrChange>
          </w:rPr>
          <w:delText xml:space="preserve"> </w:delText>
        </w:r>
      </w:del>
      <w:r w:rsidR="00DA0B90" w:rsidRPr="00DF7CD9">
        <w:rPr>
          <w:rFonts w:ascii="Helvetica" w:hAnsi="Helvetica" w:cs="Helvetica"/>
          <w:rPrChange w:id="45" w:author="KJ Chow" w:date="2021-05-16T14:06:00Z">
            <w:rPr>
              <w:rFonts w:ascii="Helvetica" w:hAnsi="Helvetica" w:cs="Helvetica"/>
              <w:sz w:val="24"/>
              <w:szCs w:val="24"/>
            </w:rPr>
          </w:rPrChange>
        </w:rPr>
        <w:t xml:space="preserve">Python </w:t>
      </w:r>
      <w:ins w:id="46" w:author="Davide Lasagna" w:date="2021-05-13T13:21:00Z">
        <w:del w:id="47" w:author="KJ Chow" w:date="2021-05-16T13:52:00Z">
          <w:r w:rsidR="00D00C64" w:rsidRPr="00DF7CD9" w:rsidDel="0098702B">
            <w:rPr>
              <w:rFonts w:ascii="Helvetica" w:hAnsi="Helvetica" w:cs="Helvetica"/>
              <w:rPrChange w:id="48" w:author="KJ Chow" w:date="2021-05-16T14:06:00Z">
                <w:rPr>
                  <w:rFonts w:ascii="Helvetica" w:hAnsi="Helvetica" w:cs="Helvetica"/>
                  <w:sz w:val="24"/>
                  <w:szCs w:val="24"/>
                </w:rPr>
              </w:rPrChange>
            </w:rPr>
            <w:delText>n</w:delText>
          </w:r>
        </w:del>
      </w:ins>
      <w:del w:id="49" w:author="KJ Chow" w:date="2021-05-16T13:52:00Z">
        <w:r w:rsidR="00DA0B90" w:rsidRPr="00DF7CD9" w:rsidDel="0098702B">
          <w:rPr>
            <w:rFonts w:ascii="Helvetica" w:hAnsi="Helvetica" w:cs="Helvetica"/>
            <w:rPrChange w:id="50" w:author="KJ Chow" w:date="2021-05-16T14:06:00Z">
              <w:rPr>
                <w:rFonts w:ascii="Helvetica" w:hAnsi="Helvetica" w:cs="Helvetica"/>
                <w:sz w:val="24"/>
                <w:szCs w:val="24"/>
              </w:rPr>
            </w:rPrChange>
          </w:rPr>
          <w:delText xml:space="preserve">Numerical </w:delText>
        </w:r>
      </w:del>
      <w:ins w:id="51" w:author="Davide Lasagna" w:date="2021-05-13T13:21:00Z">
        <w:r w:rsidR="00D00C64" w:rsidRPr="00DF7CD9">
          <w:rPr>
            <w:rFonts w:ascii="Helvetica" w:hAnsi="Helvetica" w:cs="Helvetica"/>
            <w:rPrChange w:id="52" w:author="KJ Chow" w:date="2021-05-16T14:06:00Z">
              <w:rPr>
                <w:rFonts w:ascii="Helvetica" w:hAnsi="Helvetica" w:cs="Helvetica"/>
                <w:sz w:val="24"/>
                <w:szCs w:val="24"/>
              </w:rPr>
            </w:rPrChange>
          </w:rPr>
          <w:t>s</w:t>
        </w:r>
      </w:ins>
      <w:del w:id="53" w:author="Davide Lasagna" w:date="2021-05-13T13:21:00Z">
        <w:r w:rsidR="00DA0B90" w:rsidRPr="00DF7CD9" w:rsidDel="00D00C64">
          <w:rPr>
            <w:rFonts w:ascii="Helvetica" w:hAnsi="Helvetica" w:cs="Helvetica"/>
            <w:rPrChange w:id="54" w:author="KJ Chow" w:date="2021-05-16T14:06:00Z">
              <w:rPr>
                <w:rFonts w:ascii="Helvetica" w:hAnsi="Helvetica" w:cs="Helvetica"/>
                <w:sz w:val="24"/>
                <w:szCs w:val="24"/>
              </w:rPr>
            </w:rPrChange>
          </w:rPr>
          <w:delText>S</w:delText>
        </w:r>
      </w:del>
      <w:r w:rsidR="00DA0B90" w:rsidRPr="00DF7CD9">
        <w:rPr>
          <w:rFonts w:ascii="Helvetica" w:hAnsi="Helvetica" w:cs="Helvetica"/>
          <w:rPrChange w:id="55" w:author="KJ Chow" w:date="2021-05-16T14:06:00Z">
            <w:rPr>
              <w:rFonts w:ascii="Helvetica" w:hAnsi="Helvetica" w:cs="Helvetica"/>
              <w:sz w:val="24"/>
              <w:szCs w:val="24"/>
            </w:rPr>
          </w:rPrChange>
        </w:rPr>
        <w:t>imulation</w:t>
      </w:r>
      <w:r w:rsidRPr="00DF7CD9">
        <w:rPr>
          <w:rFonts w:ascii="Helvetica" w:hAnsi="Helvetica" w:cs="Helvetica"/>
          <w:rPrChange w:id="56" w:author="KJ Chow" w:date="2021-05-16T14:06:00Z">
            <w:rPr>
              <w:rFonts w:ascii="Helvetica" w:hAnsi="Helvetica" w:cs="Helvetica"/>
              <w:sz w:val="24"/>
              <w:szCs w:val="24"/>
            </w:rPr>
          </w:rPrChange>
        </w:rPr>
        <w:t xml:space="preserve"> tools</w:t>
      </w:r>
      <w:r w:rsidR="00DA0B90" w:rsidRPr="00DF7CD9">
        <w:rPr>
          <w:rFonts w:ascii="Helvetica" w:hAnsi="Helvetica" w:cs="Helvetica"/>
          <w:rPrChange w:id="57" w:author="KJ Chow" w:date="2021-05-16T14:06:00Z">
            <w:rPr>
              <w:rFonts w:ascii="Helvetica" w:hAnsi="Helvetica" w:cs="Helvetica"/>
              <w:sz w:val="24"/>
              <w:szCs w:val="24"/>
            </w:rPr>
          </w:rPrChange>
        </w:rPr>
        <w:t>, I formulated a</w:t>
      </w:r>
      <w:r w:rsidR="0074259F" w:rsidRPr="00DF7CD9">
        <w:rPr>
          <w:rFonts w:ascii="Helvetica" w:hAnsi="Helvetica" w:cs="Helvetica"/>
          <w:rPrChange w:id="58" w:author="KJ Chow" w:date="2021-05-16T14:06:00Z">
            <w:rPr>
              <w:rFonts w:ascii="Helvetica" w:hAnsi="Helvetica" w:cs="Helvetica"/>
              <w:sz w:val="24"/>
              <w:szCs w:val="24"/>
            </w:rPr>
          </w:rPrChange>
        </w:rPr>
        <w:t>n entire</w:t>
      </w:r>
      <w:r w:rsidR="00DA0B90" w:rsidRPr="00DF7CD9">
        <w:rPr>
          <w:rFonts w:ascii="Helvetica" w:hAnsi="Helvetica" w:cs="Helvetica"/>
          <w:rPrChange w:id="59" w:author="KJ Chow" w:date="2021-05-16T14:06:00Z">
            <w:rPr>
              <w:rFonts w:ascii="Helvetica" w:hAnsi="Helvetica" w:cs="Helvetica"/>
              <w:sz w:val="24"/>
              <w:szCs w:val="24"/>
            </w:rPr>
          </w:rPrChange>
        </w:rPr>
        <w:t xml:space="preserve"> </w:t>
      </w:r>
      <w:r w:rsidR="00A8146F" w:rsidRPr="00DF7CD9">
        <w:rPr>
          <w:rFonts w:ascii="Helvetica" w:hAnsi="Helvetica" w:cs="Helvetica"/>
          <w:rPrChange w:id="60" w:author="KJ Chow" w:date="2021-05-16T14:06:00Z">
            <w:rPr>
              <w:rFonts w:ascii="Helvetica" w:hAnsi="Helvetica" w:cs="Helvetica"/>
              <w:sz w:val="24"/>
              <w:szCs w:val="24"/>
            </w:rPr>
          </w:rPrChange>
        </w:rPr>
        <w:t>analytical model</w:t>
      </w:r>
      <w:r w:rsidR="00DA0B90" w:rsidRPr="00DF7CD9">
        <w:rPr>
          <w:rFonts w:ascii="Helvetica" w:hAnsi="Helvetica" w:cs="Helvetica"/>
          <w:rPrChange w:id="61" w:author="KJ Chow" w:date="2021-05-16T14:06:00Z">
            <w:rPr>
              <w:rFonts w:ascii="Helvetica" w:hAnsi="Helvetica" w:cs="Helvetica"/>
              <w:sz w:val="24"/>
              <w:szCs w:val="24"/>
            </w:rPr>
          </w:rPrChange>
        </w:rPr>
        <w:t xml:space="preserve">, as well as performing the necessary design optimisation in </w:t>
      </w:r>
      <w:del w:id="62" w:author="KJ Chow" w:date="2021-05-16T13:55:00Z">
        <w:r w:rsidR="00DA0B90" w:rsidRPr="00DF7CD9" w:rsidDel="0098702B">
          <w:rPr>
            <w:rFonts w:ascii="Helvetica" w:hAnsi="Helvetica" w:cs="Helvetica"/>
            <w:rPrChange w:id="63" w:author="KJ Chow" w:date="2021-05-16T14:06:00Z">
              <w:rPr>
                <w:rFonts w:ascii="Helvetica" w:hAnsi="Helvetica" w:cs="Helvetica"/>
                <w:sz w:val="24"/>
                <w:szCs w:val="24"/>
              </w:rPr>
            </w:rPrChange>
          </w:rPr>
          <w:delText xml:space="preserve">light </w:delText>
        </w:r>
      </w:del>
      <w:ins w:id="64" w:author="KJ Chow" w:date="2021-05-16T13:55:00Z">
        <w:r w:rsidR="0098702B" w:rsidRPr="00DF7CD9">
          <w:rPr>
            <w:rFonts w:ascii="Helvetica" w:hAnsi="Helvetica" w:cs="Helvetica"/>
            <w:rPrChange w:id="65" w:author="KJ Chow" w:date="2021-05-16T14:06:00Z">
              <w:rPr>
                <w:rFonts w:ascii="Helvetica" w:hAnsi="Helvetica" w:cs="Helvetica"/>
                <w:sz w:val="24"/>
                <w:szCs w:val="24"/>
              </w:rPr>
            </w:rPrChange>
          </w:rPr>
          <w:t xml:space="preserve">view </w:t>
        </w:r>
      </w:ins>
      <w:r w:rsidR="00DA0B90" w:rsidRPr="00DF7CD9">
        <w:rPr>
          <w:rFonts w:ascii="Helvetica" w:hAnsi="Helvetica" w:cs="Helvetica"/>
          <w:rPrChange w:id="66" w:author="KJ Chow" w:date="2021-05-16T14:06:00Z">
            <w:rPr>
              <w:rFonts w:ascii="Helvetica" w:hAnsi="Helvetica" w:cs="Helvetica"/>
              <w:sz w:val="24"/>
              <w:szCs w:val="24"/>
            </w:rPr>
          </w:rPrChange>
        </w:rPr>
        <w:t xml:space="preserve">of </w:t>
      </w:r>
      <w:del w:id="67" w:author="KJ Chow" w:date="2021-05-16T13:54:00Z">
        <w:r w:rsidR="00DA0B90" w:rsidRPr="00DF7CD9" w:rsidDel="0098702B">
          <w:rPr>
            <w:rFonts w:ascii="Helvetica" w:hAnsi="Helvetica" w:cs="Helvetica"/>
            <w:rPrChange w:id="68" w:author="KJ Chow" w:date="2021-05-16T14:06:00Z">
              <w:rPr>
                <w:rFonts w:ascii="Helvetica" w:hAnsi="Helvetica" w:cs="Helvetica"/>
                <w:sz w:val="24"/>
                <w:szCs w:val="24"/>
              </w:rPr>
            </w:rPrChange>
          </w:rPr>
          <w:delText xml:space="preserve">available </w:delText>
        </w:r>
      </w:del>
      <w:r w:rsidR="00DA0B90" w:rsidRPr="00DF7CD9">
        <w:rPr>
          <w:rFonts w:ascii="Helvetica" w:hAnsi="Helvetica" w:cs="Helvetica"/>
          <w:rPrChange w:id="69" w:author="KJ Chow" w:date="2021-05-16T14:06:00Z">
            <w:rPr>
              <w:rFonts w:ascii="Helvetica" w:hAnsi="Helvetica" w:cs="Helvetica"/>
              <w:sz w:val="24"/>
              <w:szCs w:val="24"/>
            </w:rPr>
          </w:rPrChange>
        </w:rPr>
        <w:t>manufacturing</w:t>
      </w:r>
      <w:del w:id="70" w:author="KJ Chow" w:date="2021-05-16T13:58:00Z">
        <w:r w:rsidR="00DA0B90" w:rsidRPr="00DF7CD9" w:rsidDel="0098702B">
          <w:rPr>
            <w:rFonts w:ascii="Helvetica" w:hAnsi="Helvetica" w:cs="Helvetica"/>
            <w:rPrChange w:id="71" w:author="KJ Chow" w:date="2021-05-16T14:06:00Z">
              <w:rPr>
                <w:rFonts w:ascii="Helvetica" w:hAnsi="Helvetica" w:cs="Helvetica"/>
                <w:sz w:val="24"/>
                <w:szCs w:val="24"/>
              </w:rPr>
            </w:rPrChange>
          </w:rPr>
          <w:delText xml:space="preserve"> </w:delText>
        </w:r>
      </w:del>
      <w:r w:rsidR="00DA0B90" w:rsidRPr="00DF7CD9">
        <w:rPr>
          <w:rFonts w:ascii="Helvetica" w:hAnsi="Helvetica" w:cs="Helvetica"/>
          <w:rPrChange w:id="72" w:author="KJ Chow" w:date="2021-05-16T14:06:00Z">
            <w:rPr>
              <w:rFonts w:ascii="Helvetica" w:hAnsi="Helvetica" w:cs="Helvetica"/>
              <w:sz w:val="24"/>
              <w:szCs w:val="24"/>
            </w:rPr>
          </w:rPrChange>
        </w:rPr>
        <w:t xml:space="preserve"> </w:t>
      </w:r>
      <w:del w:id="73" w:author="KJ Chow" w:date="2021-05-16T13:54:00Z">
        <w:r w:rsidR="00DA0B90" w:rsidRPr="00DF7CD9" w:rsidDel="0098702B">
          <w:rPr>
            <w:rFonts w:ascii="Helvetica" w:hAnsi="Helvetica" w:cs="Helvetica"/>
            <w:rPrChange w:id="74" w:author="KJ Chow" w:date="2021-05-16T14:06:00Z">
              <w:rPr>
                <w:rFonts w:ascii="Helvetica" w:hAnsi="Helvetica" w:cs="Helvetica"/>
                <w:sz w:val="24"/>
                <w:szCs w:val="24"/>
              </w:rPr>
            </w:rPrChange>
          </w:rPr>
          <w:delText>tools/limitations</w:delText>
        </w:r>
      </w:del>
      <w:ins w:id="75" w:author="KJ Chow" w:date="2021-05-16T13:54:00Z">
        <w:r w:rsidR="0098702B" w:rsidRPr="00DF7CD9">
          <w:rPr>
            <w:rFonts w:ascii="Helvetica" w:hAnsi="Helvetica" w:cs="Helvetica"/>
            <w:rPrChange w:id="76" w:author="KJ Chow" w:date="2021-05-16T14:06:00Z">
              <w:rPr>
                <w:rFonts w:ascii="Helvetica" w:hAnsi="Helvetica" w:cs="Helvetica"/>
                <w:sz w:val="24"/>
                <w:szCs w:val="24"/>
              </w:rPr>
            </w:rPrChange>
          </w:rPr>
          <w:t>feasibility</w:t>
        </w:r>
      </w:ins>
      <w:r w:rsidR="00DA0B90" w:rsidRPr="00DF7CD9">
        <w:rPr>
          <w:rFonts w:ascii="Helvetica" w:hAnsi="Helvetica" w:cs="Helvetica"/>
          <w:rPrChange w:id="77" w:author="KJ Chow" w:date="2021-05-16T14:06:00Z">
            <w:rPr>
              <w:rFonts w:ascii="Helvetica" w:hAnsi="Helvetica" w:cs="Helvetica"/>
              <w:sz w:val="24"/>
              <w:szCs w:val="24"/>
            </w:rPr>
          </w:rPrChange>
        </w:rPr>
        <w:t xml:space="preserve"> and desired engineering performances. In conjunction </w:t>
      </w:r>
      <w:r w:rsidR="0074259F" w:rsidRPr="00DF7CD9">
        <w:rPr>
          <w:rFonts w:ascii="Helvetica" w:hAnsi="Helvetica" w:cs="Helvetica"/>
          <w:rPrChange w:id="78" w:author="KJ Chow" w:date="2021-05-16T14:06:00Z">
            <w:rPr>
              <w:rFonts w:ascii="Helvetica" w:hAnsi="Helvetica" w:cs="Helvetica"/>
              <w:sz w:val="24"/>
              <w:szCs w:val="24"/>
            </w:rPr>
          </w:rPrChange>
        </w:rPr>
        <w:t>to</w:t>
      </w:r>
      <w:r w:rsidR="00DA0B90" w:rsidRPr="00DF7CD9">
        <w:rPr>
          <w:rFonts w:ascii="Helvetica" w:hAnsi="Helvetica" w:cs="Helvetica"/>
          <w:rPrChange w:id="79" w:author="KJ Chow" w:date="2021-05-16T14:06:00Z">
            <w:rPr>
              <w:rFonts w:ascii="Helvetica" w:hAnsi="Helvetica" w:cs="Helvetica"/>
              <w:sz w:val="24"/>
              <w:szCs w:val="24"/>
            </w:rPr>
          </w:rPrChange>
        </w:rPr>
        <w:t xml:space="preserve"> that, I worked closely </w:t>
      </w:r>
      <w:del w:id="80" w:author="KJ Chow" w:date="2021-05-16T14:00:00Z">
        <w:r w:rsidR="00DA0B90" w:rsidRPr="00DF7CD9" w:rsidDel="0098702B">
          <w:rPr>
            <w:rFonts w:ascii="Helvetica" w:hAnsi="Helvetica" w:cs="Helvetica"/>
            <w:rPrChange w:id="81" w:author="KJ Chow" w:date="2021-05-16T14:06:00Z">
              <w:rPr>
                <w:rFonts w:ascii="Helvetica" w:hAnsi="Helvetica" w:cs="Helvetica"/>
                <w:sz w:val="24"/>
                <w:szCs w:val="24"/>
              </w:rPr>
            </w:rPrChange>
          </w:rPr>
          <w:delText xml:space="preserve">together </w:delText>
        </w:r>
      </w:del>
      <w:r w:rsidR="00DA0B90" w:rsidRPr="00DF7CD9">
        <w:rPr>
          <w:rFonts w:ascii="Helvetica" w:hAnsi="Helvetica" w:cs="Helvetica"/>
          <w:rPrChange w:id="82" w:author="KJ Chow" w:date="2021-05-16T14:06:00Z">
            <w:rPr>
              <w:rFonts w:ascii="Helvetica" w:hAnsi="Helvetica" w:cs="Helvetica"/>
              <w:sz w:val="24"/>
              <w:szCs w:val="24"/>
            </w:rPr>
          </w:rPrChange>
        </w:rPr>
        <w:t xml:space="preserve">with the design team, coordinating and reiterating </w:t>
      </w:r>
      <w:del w:id="83" w:author="KJ Chow" w:date="2021-05-16T14:00:00Z">
        <w:r w:rsidR="00DA0B90" w:rsidRPr="00DF7CD9" w:rsidDel="0098702B">
          <w:rPr>
            <w:rFonts w:ascii="Helvetica" w:hAnsi="Helvetica" w:cs="Helvetica"/>
            <w:rPrChange w:id="84" w:author="KJ Chow" w:date="2021-05-16T14:06:00Z">
              <w:rPr>
                <w:rFonts w:ascii="Helvetica" w:hAnsi="Helvetica" w:cs="Helvetica"/>
                <w:sz w:val="24"/>
                <w:szCs w:val="24"/>
              </w:rPr>
            </w:rPrChange>
          </w:rPr>
          <w:delText xml:space="preserve">the </w:delText>
        </w:r>
      </w:del>
      <w:del w:id="85" w:author="KJ Chow" w:date="2021-05-16T13:55:00Z">
        <w:r w:rsidR="00DA0B90" w:rsidRPr="00DF7CD9" w:rsidDel="0098702B">
          <w:rPr>
            <w:rFonts w:ascii="Helvetica" w:hAnsi="Helvetica" w:cs="Helvetica"/>
            <w:rPrChange w:id="86" w:author="KJ Chow" w:date="2021-05-16T14:06:00Z">
              <w:rPr>
                <w:rFonts w:ascii="Helvetica" w:hAnsi="Helvetica" w:cs="Helvetica"/>
                <w:sz w:val="24"/>
                <w:szCs w:val="24"/>
              </w:rPr>
            </w:rPrChange>
          </w:rPr>
          <w:delText xml:space="preserve">team’s </w:delText>
        </w:r>
      </w:del>
      <w:r w:rsidR="00DA0B90" w:rsidRPr="00DF7CD9">
        <w:rPr>
          <w:rFonts w:ascii="Helvetica" w:hAnsi="Helvetica" w:cs="Helvetica"/>
          <w:rPrChange w:id="87" w:author="KJ Chow" w:date="2021-05-16T14:06:00Z">
            <w:rPr>
              <w:rFonts w:ascii="Helvetica" w:hAnsi="Helvetica" w:cs="Helvetica"/>
              <w:sz w:val="24"/>
              <w:szCs w:val="24"/>
            </w:rPr>
          </w:rPrChange>
        </w:rPr>
        <w:t xml:space="preserve">design selection based on results obtained. </w:t>
      </w:r>
      <w:r w:rsidR="00764281" w:rsidRPr="00DF7CD9">
        <w:rPr>
          <w:rFonts w:ascii="Helvetica" w:hAnsi="Helvetica" w:cs="Helvetica"/>
          <w:rPrChange w:id="88" w:author="KJ Chow" w:date="2021-05-16T14:06:00Z">
            <w:rPr>
              <w:rFonts w:ascii="Helvetica" w:hAnsi="Helvetica" w:cs="Helvetica"/>
              <w:sz w:val="24"/>
              <w:szCs w:val="24"/>
            </w:rPr>
          </w:rPrChange>
        </w:rPr>
        <w:t>T</w:t>
      </w:r>
      <w:r w:rsidR="0074259F" w:rsidRPr="00DF7CD9">
        <w:rPr>
          <w:rFonts w:ascii="Helvetica" w:hAnsi="Helvetica" w:cs="Helvetica"/>
          <w:rPrChange w:id="89" w:author="KJ Chow" w:date="2021-05-16T14:06:00Z">
            <w:rPr>
              <w:rFonts w:ascii="Helvetica" w:hAnsi="Helvetica" w:cs="Helvetica"/>
              <w:sz w:val="24"/>
              <w:szCs w:val="24"/>
            </w:rPr>
          </w:rPrChange>
        </w:rPr>
        <w:t>h</w:t>
      </w:r>
      <w:r w:rsidR="00764281" w:rsidRPr="00DF7CD9">
        <w:rPr>
          <w:rFonts w:ascii="Helvetica" w:hAnsi="Helvetica" w:cs="Helvetica"/>
          <w:rPrChange w:id="90" w:author="KJ Chow" w:date="2021-05-16T14:06:00Z">
            <w:rPr>
              <w:rFonts w:ascii="Helvetica" w:hAnsi="Helvetica" w:cs="Helvetica"/>
              <w:sz w:val="24"/>
              <w:szCs w:val="24"/>
            </w:rPr>
          </w:rPrChange>
        </w:rPr>
        <w:t>is</w:t>
      </w:r>
      <w:r w:rsidR="0074259F" w:rsidRPr="00DF7CD9">
        <w:rPr>
          <w:rFonts w:ascii="Helvetica" w:hAnsi="Helvetica" w:cs="Helvetica"/>
          <w:rPrChange w:id="91" w:author="KJ Chow" w:date="2021-05-16T14:06:00Z">
            <w:rPr>
              <w:rFonts w:ascii="Helvetica" w:hAnsi="Helvetica" w:cs="Helvetica"/>
              <w:sz w:val="24"/>
              <w:szCs w:val="24"/>
            </w:rPr>
          </w:rPrChange>
        </w:rPr>
        <w:t xml:space="preserve"> selected design point will then be pushed into CFD analysis </w:t>
      </w:r>
      <w:r w:rsidR="00764281" w:rsidRPr="00DF7CD9">
        <w:rPr>
          <w:rFonts w:ascii="Helvetica" w:hAnsi="Helvetica" w:cs="Helvetica"/>
          <w:rPrChange w:id="92" w:author="KJ Chow" w:date="2021-05-16T14:06:00Z">
            <w:rPr>
              <w:rFonts w:ascii="Helvetica" w:hAnsi="Helvetica" w:cs="Helvetica"/>
              <w:sz w:val="24"/>
              <w:szCs w:val="24"/>
            </w:rPr>
          </w:rPrChange>
        </w:rPr>
        <w:t>at</w:t>
      </w:r>
      <w:r w:rsidR="0074259F" w:rsidRPr="00DF7CD9">
        <w:rPr>
          <w:rFonts w:ascii="Helvetica" w:hAnsi="Helvetica" w:cs="Helvetica"/>
          <w:rPrChange w:id="93" w:author="KJ Chow" w:date="2021-05-16T14:06:00Z">
            <w:rPr>
              <w:rFonts w:ascii="Helvetica" w:hAnsi="Helvetica" w:cs="Helvetica"/>
              <w:sz w:val="24"/>
              <w:szCs w:val="24"/>
            </w:rPr>
          </w:rPrChange>
        </w:rPr>
        <w:t xml:space="preserve"> which I played the part of bridging the process, giving detailed modelling and fluid mechanics insights</w:t>
      </w:r>
      <w:r w:rsidR="00764281" w:rsidRPr="00DF7CD9">
        <w:rPr>
          <w:rFonts w:ascii="Helvetica" w:hAnsi="Helvetica" w:cs="Helvetica"/>
          <w:rPrChange w:id="94" w:author="KJ Chow" w:date="2021-05-16T14:06:00Z">
            <w:rPr>
              <w:rFonts w:ascii="Helvetica" w:hAnsi="Helvetica" w:cs="Helvetica"/>
              <w:sz w:val="24"/>
              <w:szCs w:val="24"/>
            </w:rPr>
          </w:rPrChange>
        </w:rPr>
        <w:t xml:space="preserve"> for subsequent improvements</w:t>
      </w:r>
      <w:r w:rsidR="0074259F" w:rsidRPr="00DF7CD9">
        <w:rPr>
          <w:rFonts w:ascii="Helvetica" w:hAnsi="Helvetica" w:cs="Helvetica"/>
          <w:rPrChange w:id="95" w:author="KJ Chow" w:date="2021-05-16T14:06:00Z">
            <w:rPr>
              <w:rFonts w:ascii="Helvetica" w:hAnsi="Helvetica" w:cs="Helvetica"/>
              <w:sz w:val="24"/>
              <w:szCs w:val="24"/>
            </w:rPr>
          </w:rPrChange>
        </w:rPr>
        <w:t>.</w:t>
      </w:r>
      <w:r w:rsidR="00B57441" w:rsidRPr="00DF7CD9">
        <w:rPr>
          <w:rFonts w:ascii="Helvetica" w:hAnsi="Helvetica" w:cs="Helvetica"/>
          <w:rPrChange w:id="96" w:author="KJ Chow" w:date="2021-05-16T14:06:00Z">
            <w:rPr>
              <w:rFonts w:ascii="Helvetica" w:hAnsi="Helvetica" w:cs="Helvetica"/>
              <w:sz w:val="24"/>
              <w:szCs w:val="24"/>
            </w:rPr>
          </w:rPrChange>
        </w:rPr>
        <w:t xml:space="preserve"> Furthermore, I also </w:t>
      </w:r>
      <w:del w:id="97" w:author="KJ Chow" w:date="2021-05-16T14:01:00Z">
        <w:r w:rsidR="00B57441" w:rsidRPr="00DF7CD9" w:rsidDel="0098702B">
          <w:rPr>
            <w:rFonts w:ascii="Helvetica" w:hAnsi="Helvetica" w:cs="Helvetica"/>
            <w:rPrChange w:id="98" w:author="KJ Chow" w:date="2021-05-16T14:06:00Z">
              <w:rPr>
                <w:rFonts w:ascii="Helvetica" w:hAnsi="Helvetica" w:cs="Helvetica"/>
                <w:sz w:val="24"/>
                <w:szCs w:val="24"/>
              </w:rPr>
            </w:rPrChange>
          </w:rPr>
          <w:delText xml:space="preserve">actively </w:delText>
        </w:r>
      </w:del>
      <w:r w:rsidR="00B57441" w:rsidRPr="00DF7CD9">
        <w:rPr>
          <w:rFonts w:ascii="Helvetica" w:hAnsi="Helvetica" w:cs="Helvetica"/>
          <w:rPrChange w:id="99" w:author="KJ Chow" w:date="2021-05-16T14:06:00Z">
            <w:rPr>
              <w:rFonts w:ascii="Helvetica" w:hAnsi="Helvetica" w:cs="Helvetica"/>
              <w:sz w:val="24"/>
              <w:szCs w:val="24"/>
            </w:rPr>
          </w:rPrChange>
        </w:rPr>
        <w:t xml:space="preserve">took part in the CFD result </w:t>
      </w:r>
      <w:r w:rsidR="003556EA" w:rsidRPr="00DF7CD9">
        <w:rPr>
          <w:rFonts w:ascii="Helvetica" w:hAnsi="Helvetica" w:cs="Helvetica"/>
          <w:rPrChange w:id="100" w:author="KJ Chow" w:date="2021-05-16T14:06:00Z">
            <w:rPr>
              <w:rFonts w:ascii="Helvetica" w:hAnsi="Helvetica" w:cs="Helvetica"/>
              <w:sz w:val="24"/>
              <w:szCs w:val="24"/>
            </w:rPr>
          </w:rPrChange>
        </w:rPr>
        <w:t>extrapolation</w:t>
      </w:r>
      <w:r w:rsidR="00B57441" w:rsidRPr="00DF7CD9">
        <w:rPr>
          <w:rFonts w:ascii="Helvetica" w:hAnsi="Helvetica" w:cs="Helvetica"/>
          <w:rPrChange w:id="101" w:author="KJ Chow" w:date="2021-05-16T14:06:00Z">
            <w:rPr>
              <w:rFonts w:ascii="Helvetica" w:hAnsi="Helvetica" w:cs="Helvetica"/>
              <w:sz w:val="24"/>
              <w:szCs w:val="24"/>
            </w:rPr>
          </w:rPrChange>
        </w:rPr>
        <w:t xml:space="preserve"> phase, comparing and </w:t>
      </w:r>
      <w:r w:rsidR="00626070" w:rsidRPr="00DF7CD9">
        <w:rPr>
          <w:rFonts w:ascii="Helvetica" w:hAnsi="Helvetica" w:cs="Helvetica"/>
          <w:rPrChange w:id="102" w:author="KJ Chow" w:date="2021-05-16T14:06:00Z">
            <w:rPr>
              <w:rFonts w:ascii="Helvetica" w:hAnsi="Helvetica" w:cs="Helvetica"/>
              <w:sz w:val="24"/>
              <w:szCs w:val="24"/>
            </w:rPr>
          </w:rPrChange>
        </w:rPr>
        <w:t xml:space="preserve">validating results with that </w:t>
      </w:r>
      <w:r w:rsidR="003556EA" w:rsidRPr="00DF7CD9">
        <w:rPr>
          <w:rFonts w:ascii="Helvetica" w:hAnsi="Helvetica" w:cs="Helvetica"/>
          <w:rPrChange w:id="103" w:author="KJ Chow" w:date="2021-05-16T14:06:00Z">
            <w:rPr>
              <w:rFonts w:ascii="Helvetica" w:hAnsi="Helvetica" w:cs="Helvetica"/>
              <w:sz w:val="24"/>
              <w:szCs w:val="24"/>
            </w:rPr>
          </w:rPrChange>
        </w:rPr>
        <w:t>extracted</w:t>
      </w:r>
      <w:r w:rsidR="00626070" w:rsidRPr="00DF7CD9">
        <w:rPr>
          <w:rFonts w:ascii="Helvetica" w:hAnsi="Helvetica" w:cs="Helvetica"/>
          <w:rPrChange w:id="104" w:author="KJ Chow" w:date="2021-05-16T14:06:00Z">
            <w:rPr>
              <w:rFonts w:ascii="Helvetica" w:hAnsi="Helvetica" w:cs="Helvetica"/>
              <w:sz w:val="24"/>
              <w:szCs w:val="24"/>
            </w:rPr>
          </w:rPrChange>
        </w:rPr>
        <w:t xml:space="preserve"> from </w:t>
      </w:r>
      <w:r w:rsidR="003556EA" w:rsidRPr="00DF7CD9">
        <w:rPr>
          <w:rFonts w:ascii="Helvetica" w:hAnsi="Helvetica" w:cs="Helvetica"/>
          <w:rPrChange w:id="105" w:author="KJ Chow" w:date="2021-05-16T14:06:00Z">
            <w:rPr>
              <w:rFonts w:ascii="Helvetica" w:hAnsi="Helvetica" w:cs="Helvetica"/>
              <w:sz w:val="24"/>
              <w:szCs w:val="24"/>
            </w:rPr>
          </w:rPrChange>
        </w:rPr>
        <w:t>the</w:t>
      </w:r>
      <w:r w:rsidR="00626070" w:rsidRPr="00DF7CD9">
        <w:rPr>
          <w:rFonts w:ascii="Helvetica" w:hAnsi="Helvetica" w:cs="Helvetica"/>
          <w:rPrChange w:id="106" w:author="KJ Chow" w:date="2021-05-16T14:06:00Z">
            <w:rPr>
              <w:rFonts w:ascii="Helvetica" w:hAnsi="Helvetica" w:cs="Helvetica"/>
              <w:sz w:val="24"/>
              <w:szCs w:val="24"/>
            </w:rPr>
          </w:rPrChange>
        </w:rPr>
        <w:t xml:space="preserve"> numerical set</w:t>
      </w:r>
      <w:r w:rsidR="00B57441" w:rsidRPr="00DF7CD9">
        <w:rPr>
          <w:rFonts w:ascii="Helvetica" w:hAnsi="Helvetica" w:cs="Helvetica"/>
          <w:rPrChange w:id="107" w:author="KJ Chow" w:date="2021-05-16T14:06:00Z">
            <w:rPr>
              <w:rFonts w:ascii="Helvetica" w:hAnsi="Helvetica" w:cs="Helvetica"/>
              <w:sz w:val="24"/>
              <w:szCs w:val="24"/>
            </w:rPr>
          </w:rPrChange>
        </w:rPr>
        <w:t>.</w:t>
      </w:r>
    </w:p>
    <w:p w14:paraId="29D06A2F" w14:textId="2F68259B" w:rsidR="008019BC" w:rsidRPr="00DF7CD9" w:rsidRDefault="00A344A2" w:rsidP="00B57441">
      <w:pPr>
        <w:jc w:val="both"/>
        <w:rPr>
          <w:rFonts w:ascii="Helvetica" w:hAnsi="Helvetica" w:cs="Helvetica"/>
          <w:rPrChange w:id="108" w:author="KJ Chow" w:date="2021-05-16T14:06:00Z">
            <w:rPr>
              <w:rFonts w:ascii="Helvetica" w:hAnsi="Helvetica" w:cs="Helvetica"/>
              <w:sz w:val="24"/>
              <w:szCs w:val="24"/>
            </w:rPr>
          </w:rPrChange>
        </w:rPr>
      </w:pPr>
      <w:del w:id="109" w:author="KJ Chow" w:date="2021-05-16T13:56:00Z">
        <w:r w:rsidRPr="00DF7CD9" w:rsidDel="0098702B">
          <w:rPr>
            <w:rFonts w:ascii="Helvetica" w:hAnsi="Helvetica" w:cs="Helvetica"/>
            <w:rPrChange w:id="110" w:author="KJ Chow" w:date="2021-05-16T14:06:00Z">
              <w:rPr>
                <w:rFonts w:ascii="Helvetica" w:hAnsi="Helvetica" w:cs="Helvetica"/>
                <w:sz w:val="24"/>
                <w:szCs w:val="24"/>
              </w:rPr>
            </w:rPrChange>
          </w:rPr>
          <w:delText>Aside from numerical simulations</w:delText>
        </w:r>
      </w:del>
      <w:ins w:id="111" w:author="KJ Chow" w:date="2021-05-16T13:56:00Z">
        <w:r w:rsidR="0098702B" w:rsidRPr="00DF7CD9">
          <w:rPr>
            <w:rFonts w:ascii="Helvetica" w:hAnsi="Helvetica" w:cs="Helvetica"/>
            <w:rPrChange w:id="112" w:author="KJ Chow" w:date="2021-05-16T14:06:00Z">
              <w:rPr>
                <w:rFonts w:ascii="Helvetica" w:hAnsi="Helvetica" w:cs="Helvetica"/>
                <w:sz w:val="24"/>
                <w:szCs w:val="24"/>
              </w:rPr>
            </w:rPrChange>
          </w:rPr>
          <w:t>Additionally</w:t>
        </w:r>
      </w:ins>
      <w:r w:rsidR="005D72BE" w:rsidRPr="00DF7CD9">
        <w:rPr>
          <w:rFonts w:ascii="Helvetica" w:hAnsi="Helvetica" w:cs="Helvetica"/>
          <w:rPrChange w:id="113" w:author="KJ Chow" w:date="2021-05-16T14:06:00Z">
            <w:rPr>
              <w:rFonts w:ascii="Helvetica" w:hAnsi="Helvetica" w:cs="Helvetica"/>
              <w:sz w:val="24"/>
              <w:szCs w:val="24"/>
            </w:rPr>
          </w:rPrChange>
        </w:rPr>
        <w:t xml:space="preserve">, I </w:t>
      </w:r>
      <w:r w:rsidR="000C4AB6" w:rsidRPr="00DF7CD9">
        <w:rPr>
          <w:rFonts w:ascii="Helvetica" w:hAnsi="Helvetica" w:cs="Helvetica"/>
          <w:rPrChange w:id="114" w:author="KJ Chow" w:date="2021-05-16T14:06:00Z">
            <w:rPr>
              <w:rFonts w:ascii="Helvetica" w:hAnsi="Helvetica" w:cs="Helvetica"/>
              <w:sz w:val="24"/>
              <w:szCs w:val="24"/>
            </w:rPr>
          </w:rPrChange>
        </w:rPr>
        <w:t xml:space="preserve">was also in charge of managing </w:t>
      </w:r>
      <w:r w:rsidRPr="00DF7CD9">
        <w:rPr>
          <w:rFonts w:ascii="Helvetica" w:hAnsi="Helvetica" w:cs="Helvetica"/>
          <w:rPrChange w:id="115" w:author="KJ Chow" w:date="2021-05-16T14:06:00Z">
            <w:rPr>
              <w:rFonts w:ascii="Helvetica" w:hAnsi="Helvetica" w:cs="Helvetica"/>
              <w:sz w:val="24"/>
              <w:szCs w:val="24"/>
            </w:rPr>
          </w:rPrChange>
        </w:rPr>
        <w:t xml:space="preserve">the </w:t>
      </w:r>
      <w:ins w:id="116" w:author="KJ Chow" w:date="2021-05-16T14:01:00Z">
        <w:r w:rsidR="00084A2B" w:rsidRPr="00DF7CD9">
          <w:rPr>
            <w:rFonts w:ascii="Helvetica" w:hAnsi="Helvetica" w:cs="Helvetica"/>
            <w:rPrChange w:id="117" w:author="KJ Chow" w:date="2021-05-16T14:06:00Z">
              <w:rPr>
                <w:rFonts w:ascii="Helvetica" w:hAnsi="Helvetica" w:cs="Helvetica"/>
                <w:sz w:val="24"/>
                <w:szCs w:val="24"/>
              </w:rPr>
            </w:rPrChange>
          </w:rPr>
          <w:t xml:space="preserve">project’s </w:t>
        </w:r>
      </w:ins>
      <w:r w:rsidR="00B57441" w:rsidRPr="00DF7CD9">
        <w:rPr>
          <w:rFonts w:ascii="Helvetica" w:hAnsi="Helvetica" w:cs="Helvetica"/>
          <w:rPrChange w:id="118" w:author="KJ Chow" w:date="2021-05-16T14:06:00Z">
            <w:rPr>
              <w:rFonts w:ascii="Helvetica" w:hAnsi="Helvetica" w:cs="Helvetica"/>
              <w:sz w:val="24"/>
              <w:szCs w:val="24"/>
            </w:rPr>
          </w:rPrChange>
        </w:rPr>
        <w:t>embedded</w:t>
      </w:r>
      <w:r w:rsidR="000C4AB6" w:rsidRPr="00DF7CD9">
        <w:rPr>
          <w:rFonts w:ascii="Helvetica" w:hAnsi="Helvetica" w:cs="Helvetica"/>
          <w:rPrChange w:id="119" w:author="KJ Chow" w:date="2021-05-16T14:06:00Z">
            <w:rPr>
              <w:rFonts w:ascii="Helvetica" w:hAnsi="Helvetica" w:cs="Helvetica"/>
              <w:sz w:val="24"/>
              <w:szCs w:val="24"/>
            </w:rPr>
          </w:rPrChange>
        </w:rPr>
        <w:t xml:space="preserve"> </w:t>
      </w:r>
      <w:r w:rsidRPr="00DF7CD9">
        <w:rPr>
          <w:rFonts w:ascii="Helvetica" w:hAnsi="Helvetica" w:cs="Helvetica"/>
          <w:rPrChange w:id="120" w:author="KJ Chow" w:date="2021-05-16T14:06:00Z">
            <w:rPr>
              <w:rFonts w:ascii="Helvetica" w:hAnsi="Helvetica" w:cs="Helvetica"/>
              <w:sz w:val="24"/>
              <w:szCs w:val="24"/>
            </w:rPr>
          </w:rPrChange>
        </w:rPr>
        <w:t xml:space="preserve">system </w:t>
      </w:r>
      <w:r w:rsidR="000C4AB6" w:rsidRPr="00DF7CD9">
        <w:rPr>
          <w:rFonts w:ascii="Helvetica" w:hAnsi="Helvetica" w:cs="Helvetica"/>
          <w:rPrChange w:id="121" w:author="KJ Chow" w:date="2021-05-16T14:06:00Z">
            <w:rPr>
              <w:rFonts w:ascii="Helvetica" w:hAnsi="Helvetica" w:cs="Helvetica"/>
              <w:sz w:val="24"/>
              <w:szCs w:val="24"/>
            </w:rPr>
          </w:rPrChange>
        </w:rPr>
        <w:t>programming for</w:t>
      </w:r>
      <w:ins w:id="122" w:author="KJ Chow" w:date="2021-05-16T14:06:00Z">
        <w:r w:rsidR="00EA5017" w:rsidRPr="00DF7CD9">
          <w:rPr>
            <w:rFonts w:ascii="Helvetica" w:hAnsi="Helvetica" w:cs="Helvetica"/>
            <w:rPrChange w:id="123" w:author="KJ Chow" w:date="2021-05-16T14:06:00Z">
              <w:rPr>
                <w:rFonts w:ascii="Helvetica" w:hAnsi="Helvetica" w:cs="Helvetica"/>
                <w:sz w:val="24"/>
                <w:szCs w:val="24"/>
              </w:rPr>
            </w:rPrChange>
          </w:rPr>
          <w:t xml:space="preserve"> processing</w:t>
        </w:r>
      </w:ins>
      <w:del w:id="124" w:author="KJ Chow" w:date="2021-05-16T14:02:00Z">
        <w:r w:rsidR="000C4AB6" w:rsidRPr="00DF7CD9" w:rsidDel="00084A2B">
          <w:rPr>
            <w:rFonts w:ascii="Helvetica" w:hAnsi="Helvetica" w:cs="Helvetica"/>
            <w:rPrChange w:id="125" w:author="KJ Chow" w:date="2021-05-16T14:06:00Z">
              <w:rPr>
                <w:rFonts w:ascii="Helvetica" w:hAnsi="Helvetica" w:cs="Helvetica"/>
                <w:sz w:val="24"/>
                <w:szCs w:val="24"/>
              </w:rPr>
            </w:rPrChange>
          </w:rPr>
          <w:delText xml:space="preserve"> processing</w:delText>
        </w:r>
      </w:del>
      <w:r w:rsidR="000C4AB6" w:rsidRPr="00DF7CD9">
        <w:rPr>
          <w:rFonts w:ascii="Helvetica" w:hAnsi="Helvetica" w:cs="Helvetica"/>
          <w:rPrChange w:id="126" w:author="KJ Chow" w:date="2021-05-16T14:06:00Z">
            <w:rPr>
              <w:rFonts w:ascii="Helvetica" w:hAnsi="Helvetica" w:cs="Helvetica"/>
              <w:sz w:val="24"/>
              <w:szCs w:val="24"/>
            </w:rPr>
          </w:rPrChange>
        </w:rPr>
        <w:t xml:space="preserve"> </w:t>
      </w:r>
      <w:r w:rsidRPr="00DF7CD9">
        <w:rPr>
          <w:rFonts w:ascii="Helvetica" w:hAnsi="Helvetica" w:cs="Helvetica"/>
          <w:rPrChange w:id="127" w:author="KJ Chow" w:date="2021-05-16T14:06:00Z">
            <w:rPr>
              <w:rFonts w:ascii="Helvetica" w:hAnsi="Helvetica" w:cs="Helvetica"/>
              <w:sz w:val="24"/>
              <w:szCs w:val="24"/>
            </w:rPr>
          </w:rPrChange>
        </w:rPr>
        <w:t>sensor</w:t>
      </w:r>
      <w:ins w:id="128" w:author="KJ Chow" w:date="2021-05-16T14:06:00Z">
        <w:r w:rsidR="00EA5017" w:rsidRPr="00DF7CD9">
          <w:rPr>
            <w:rFonts w:ascii="Helvetica" w:hAnsi="Helvetica" w:cs="Helvetica"/>
            <w:rPrChange w:id="129" w:author="KJ Chow" w:date="2021-05-16T14:06:00Z">
              <w:rPr>
                <w:rFonts w:ascii="Helvetica" w:hAnsi="Helvetica" w:cs="Helvetica"/>
                <w:sz w:val="24"/>
                <w:szCs w:val="24"/>
              </w:rPr>
            </w:rPrChange>
          </w:rPr>
          <w:t>s’</w:t>
        </w:r>
      </w:ins>
      <w:del w:id="130" w:author="KJ Chow" w:date="2021-05-16T14:02:00Z">
        <w:r w:rsidRPr="00DF7CD9" w:rsidDel="00084A2B">
          <w:rPr>
            <w:rFonts w:ascii="Helvetica" w:hAnsi="Helvetica" w:cs="Helvetica"/>
            <w:rPrChange w:id="131" w:author="KJ Chow" w:date="2021-05-16T14:06:00Z">
              <w:rPr>
                <w:rFonts w:ascii="Helvetica" w:hAnsi="Helvetica" w:cs="Helvetica"/>
                <w:sz w:val="24"/>
                <w:szCs w:val="24"/>
              </w:rPr>
            </w:rPrChange>
          </w:rPr>
          <w:delText>s’</w:delText>
        </w:r>
      </w:del>
      <w:r w:rsidRPr="00DF7CD9">
        <w:rPr>
          <w:rFonts w:ascii="Helvetica" w:hAnsi="Helvetica" w:cs="Helvetica"/>
          <w:rPrChange w:id="132" w:author="KJ Chow" w:date="2021-05-16T14:06:00Z">
            <w:rPr>
              <w:rFonts w:ascii="Helvetica" w:hAnsi="Helvetica" w:cs="Helvetica"/>
              <w:sz w:val="24"/>
              <w:szCs w:val="24"/>
            </w:rPr>
          </w:rPrChange>
        </w:rPr>
        <w:t xml:space="preserve"> data</w:t>
      </w:r>
      <w:r w:rsidR="000C4AB6" w:rsidRPr="00DF7CD9">
        <w:rPr>
          <w:rFonts w:ascii="Helvetica" w:hAnsi="Helvetica" w:cs="Helvetica"/>
          <w:rPrChange w:id="133" w:author="KJ Chow" w:date="2021-05-16T14:06:00Z">
            <w:rPr>
              <w:rFonts w:ascii="Helvetica" w:hAnsi="Helvetica" w:cs="Helvetica"/>
              <w:sz w:val="24"/>
              <w:szCs w:val="24"/>
            </w:rPr>
          </w:rPrChange>
        </w:rPr>
        <w:t>. Th</w:t>
      </w:r>
      <w:r w:rsidR="00B57441" w:rsidRPr="00DF7CD9">
        <w:rPr>
          <w:rFonts w:ascii="Helvetica" w:hAnsi="Helvetica" w:cs="Helvetica"/>
          <w:rPrChange w:id="134" w:author="KJ Chow" w:date="2021-05-16T14:06:00Z">
            <w:rPr>
              <w:rFonts w:ascii="Helvetica" w:hAnsi="Helvetica" w:cs="Helvetica"/>
              <w:sz w:val="24"/>
              <w:szCs w:val="24"/>
            </w:rPr>
          </w:rPrChange>
        </w:rPr>
        <w:t>e</w:t>
      </w:r>
      <w:r w:rsidR="000C4AB6" w:rsidRPr="00DF7CD9">
        <w:rPr>
          <w:rFonts w:ascii="Helvetica" w:hAnsi="Helvetica" w:cs="Helvetica"/>
          <w:rPrChange w:id="135" w:author="KJ Chow" w:date="2021-05-16T14:06:00Z">
            <w:rPr>
              <w:rFonts w:ascii="Helvetica" w:hAnsi="Helvetica" w:cs="Helvetica"/>
              <w:sz w:val="24"/>
              <w:szCs w:val="24"/>
            </w:rPr>
          </w:rPrChange>
        </w:rPr>
        <w:t xml:space="preserve"> platform </w:t>
      </w:r>
      <w:r w:rsidR="00B57441" w:rsidRPr="00DF7CD9">
        <w:rPr>
          <w:rFonts w:ascii="Helvetica" w:hAnsi="Helvetica" w:cs="Helvetica"/>
          <w:rPrChange w:id="136" w:author="KJ Chow" w:date="2021-05-16T14:06:00Z">
            <w:rPr>
              <w:rFonts w:ascii="Helvetica" w:hAnsi="Helvetica" w:cs="Helvetica"/>
              <w:sz w:val="24"/>
              <w:szCs w:val="24"/>
            </w:rPr>
          </w:rPrChange>
        </w:rPr>
        <w:t xml:space="preserve">for this </w:t>
      </w:r>
      <w:r w:rsidR="008E4E97" w:rsidRPr="00DF7CD9">
        <w:rPr>
          <w:rFonts w:ascii="Helvetica" w:hAnsi="Helvetica" w:cs="Helvetica"/>
          <w:rPrChange w:id="137" w:author="KJ Chow" w:date="2021-05-16T14:06:00Z">
            <w:rPr>
              <w:rFonts w:ascii="Helvetica" w:hAnsi="Helvetica" w:cs="Helvetica"/>
              <w:sz w:val="24"/>
              <w:szCs w:val="24"/>
            </w:rPr>
          </w:rPrChange>
        </w:rPr>
        <w:t xml:space="preserve">has been </w:t>
      </w:r>
      <w:r w:rsidR="00B57441" w:rsidRPr="00DF7CD9">
        <w:rPr>
          <w:rFonts w:ascii="Helvetica" w:hAnsi="Helvetica" w:cs="Helvetica"/>
          <w:rPrChange w:id="138" w:author="KJ Chow" w:date="2021-05-16T14:06:00Z">
            <w:rPr>
              <w:rFonts w:ascii="Helvetica" w:hAnsi="Helvetica" w:cs="Helvetica"/>
              <w:sz w:val="24"/>
              <w:szCs w:val="24"/>
            </w:rPr>
          </w:rPrChange>
        </w:rPr>
        <w:t>constructed but</w:t>
      </w:r>
      <w:r w:rsidR="008E4E97" w:rsidRPr="00DF7CD9">
        <w:rPr>
          <w:rFonts w:ascii="Helvetica" w:hAnsi="Helvetica" w:cs="Helvetica"/>
          <w:rPrChange w:id="139" w:author="KJ Chow" w:date="2021-05-16T14:06:00Z">
            <w:rPr>
              <w:rFonts w:ascii="Helvetica" w:hAnsi="Helvetica" w:cs="Helvetica"/>
              <w:sz w:val="24"/>
              <w:szCs w:val="24"/>
            </w:rPr>
          </w:rPrChange>
        </w:rPr>
        <w:t xml:space="preserve"> was not put </w:t>
      </w:r>
      <w:r w:rsidR="00B57441" w:rsidRPr="00DF7CD9">
        <w:rPr>
          <w:rFonts w:ascii="Helvetica" w:hAnsi="Helvetica" w:cs="Helvetica"/>
          <w:rPrChange w:id="140" w:author="KJ Chow" w:date="2021-05-16T14:06:00Z">
            <w:rPr>
              <w:rFonts w:ascii="Helvetica" w:hAnsi="Helvetica" w:cs="Helvetica"/>
              <w:sz w:val="24"/>
              <w:szCs w:val="24"/>
            </w:rPr>
          </w:rPrChange>
        </w:rPr>
        <w:t>in</w:t>
      </w:r>
      <w:r w:rsidR="008E4E97" w:rsidRPr="00DF7CD9">
        <w:rPr>
          <w:rFonts w:ascii="Helvetica" w:hAnsi="Helvetica" w:cs="Helvetica"/>
          <w:rPrChange w:id="141" w:author="KJ Chow" w:date="2021-05-16T14:06:00Z">
            <w:rPr>
              <w:rFonts w:ascii="Helvetica" w:hAnsi="Helvetica" w:cs="Helvetica"/>
              <w:sz w:val="24"/>
              <w:szCs w:val="24"/>
            </w:rPr>
          </w:rPrChange>
        </w:rPr>
        <w:t xml:space="preserve">to </w:t>
      </w:r>
      <w:r w:rsidRPr="00DF7CD9">
        <w:rPr>
          <w:rFonts w:ascii="Helvetica" w:hAnsi="Helvetica" w:cs="Helvetica"/>
          <w:rPrChange w:id="142" w:author="KJ Chow" w:date="2021-05-16T14:06:00Z">
            <w:rPr>
              <w:rFonts w:ascii="Helvetica" w:hAnsi="Helvetica" w:cs="Helvetica"/>
              <w:sz w:val="24"/>
              <w:szCs w:val="24"/>
            </w:rPr>
          </w:rPrChange>
        </w:rPr>
        <w:t>actual practice</w:t>
      </w:r>
      <w:r w:rsidR="00B57441" w:rsidRPr="00DF7CD9">
        <w:rPr>
          <w:rFonts w:ascii="Helvetica" w:hAnsi="Helvetica" w:cs="Helvetica"/>
          <w:rPrChange w:id="143" w:author="KJ Chow" w:date="2021-05-16T14:06:00Z">
            <w:rPr>
              <w:rFonts w:ascii="Helvetica" w:hAnsi="Helvetica" w:cs="Helvetica"/>
              <w:sz w:val="24"/>
              <w:szCs w:val="24"/>
            </w:rPr>
          </w:rPrChange>
        </w:rPr>
        <w:t xml:space="preserve"> due to restricted lab access and thus, design prototype not being manufactured</w:t>
      </w:r>
      <w:r w:rsidR="008E4E97" w:rsidRPr="00DF7CD9">
        <w:rPr>
          <w:rFonts w:ascii="Helvetica" w:hAnsi="Helvetica" w:cs="Helvetica"/>
          <w:rPrChange w:id="144" w:author="KJ Chow" w:date="2021-05-16T14:06:00Z">
            <w:rPr>
              <w:rFonts w:ascii="Helvetica" w:hAnsi="Helvetica" w:cs="Helvetica"/>
              <w:sz w:val="24"/>
              <w:szCs w:val="24"/>
            </w:rPr>
          </w:rPrChange>
        </w:rPr>
        <w:t>.</w:t>
      </w:r>
      <w:del w:id="145" w:author="KJ Chow" w:date="2021-05-14T00:56:00Z">
        <w:r w:rsidR="008019BC" w:rsidRPr="00DF7CD9" w:rsidDel="00EB7123">
          <w:rPr>
            <w:rFonts w:ascii="Helvetica" w:hAnsi="Helvetica" w:cs="Helvetica"/>
          </w:rPr>
          <w:br w:type="page"/>
        </w:r>
      </w:del>
    </w:p>
    <w:p w14:paraId="13630CF0" w14:textId="2FD78D44" w:rsidR="00927C3E" w:rsidRPr="00131DAA" w:rsidRDefault="00927C3E" w:rsidP="00740465">
      <w:pPr>
        <w:pStyle w:val="Heading1"/>
        <w:numPr>
          <w:ilvl w:val="0"/>
          <w:numId w:val="3"/>
        </w:numPr>
        <w:spacing w:after="240"/>
        <w:jc w:val="both"/>
        <w:rPr>
          <w:rFonts w:ascii="Helvetica" w:hAnsi="Helvetica" w:cs="Helvetica"/>
          <w:b/>
          <w:bCs/>
          <w:color w:val="auto"/>
        </w:rPr>
      </w:pPr>
      <w:r w:rsidRPr="00131DAA">
        <w:rPr>
          <w:rFonts w:ascii="Helvetica" w:hAnsi="Helvetica" w:cs="Helvetica"/>
          <w:b/>
          <w:bCs/>
          <w:color w:val="auto"/>
        </w:rPr>
        <w:t xml:space="preserve">Roles, </w:t>
      </w:r>
      <w:r w:rsidR="003041C0" w:rsidRPr="00131DAA">
        <w:rPr>
          <w:rFonts w:ascii="Helvetica" w:hAnsi="Helvetica" w:cs="Helvetica"/>
          <w:b/>
          <w:bCs/>
          <w:color w:val="auto"/>
        </w:rPr>
        <w:t>A</w:t>
      </w:r>
      <w:r w:rsidRPr="00131DAA">
        <w:rPr>
          <w:rFonts w:ascii="Helvetica" w:hAnsi="Helvetica" w:cs="Helvetica"/>
          <w:b/>
          <w:bCs/>
          <w:color w:val="auto"/>
        </w:rPr>
        <w:t xml:space="preserve">ctivities and </w:t>
      </w:r>
      <w:r w:rsidR="003041C0" w:rsidRPr="00131DAA">
        <w:rPr>
          <w:rFonts w:ascii="Helvetica" w:hAnsi="Helvetica" w:cs="Helvetica"/>
          <w:b/>
          <w:bCs/>
          <w:color w:val="auto"/>
        </w:rPr>
        <w:t>O</w:t>
      </w:r>
      <w:r w:rsidRPr="00131DAA">
        <w:rPr>
          <w:rFonts w:ascii="Helvetica" w:hAnsi="Helvetica" w:cs="Helvetica"/>
          <w:b/>
          <w:bCs/>
          <w:color w:val="auto"/>
        </w:rPr>
        <w:t>utputs</w:t>
      </w:r>
    </w:p>
    <w:p w14:paraId="7B532DCF" w14:textId="67C7C791" w:rsidR="00581F8E" w:rsidRPr="00131DAA" w:rsidRDefault="00F57941" w:rsidP="00F57941">
      <w:pPr>
        <w:spacing w:after="0"/>
        <w:jc w:val="both"/>
        <w:rPr>
          <w:rFonts w:ascii="Helvetica" w:hAnsi="Helvetica" w:cs="Helvetica"/>
        </w:rPr>
      </w:pPr>
      <w:r w:rsidRPr="00131DAA">
        <w:rPr>
          <w:rFonts w:ascii="Helvetica" w:hAnsi="Helvetica" w:cs="Helvetica"/>
        </w:rPr>
        <w:t xml:space="preserve">This section outlines my work progression starting with literature review/objectives, leading into tasks breakdown and lastly, the contribution of my role </w:t>
      </w:r>
      <w:r w:rsidR="007705C0" w:rsidRPr="00131DAA">
        <w:rPr>
          <w:rFonts w:ascii="Helvetica" w:hAnsi="Helvetica" w:cs="Helvetica"/>
        </w:rPr>
        <w:t>to</w:t>
      </w:r>
      <w:r w:rsidRPr="00131DAA">
        <w:rPr>
          <w:rFonts w:ascii="Helvetica" w:hAnsi="Helvetica" w:cs="Helvetica"/>
        </w:rPr>
        <w:t xml:space="preserve"> the overall project flow.</w:t>
      </w:r>
    </w:p>
    <w:p w14:paraId="4B937B3B" w14:textId="77777777" w:rsidR="00F57941" w:rsidRPr="00131DAA" w:rsidRDefault="00F57941" w:rsidP="00F57941">
      <w:pPr>
        <w:spacing w:after="0"/>
        <w:jc w:val="both"/>
        <w:rPr>
          <w:rFonts w:ascii="Helvetica" w:hAnsi="Helvetica" w:cs="Helvetica"/>
        </w:rPr>
      </w:pPr>
    </w:p>
    <w:p w14:paraId="045C51FE" w14:textId="7441351B" w:rsidR="00753469" w:rsidRPr="00131DAA" w:rsidRDefault="00561788" w:rsidP="00753469">
      <w:pPr>
        <w:pStyle w:val="Heading2"/>
        <w:numPr>
          <w:ilvl w:val="1"/>
          <w:numId w:val="3"/>
        </w:numPr>
        <w:rPr>
          <w:rFonts w:ascii="Helvetica" w:hAnsi="Helvetica" w:cs="Helvetica"/>
          <w:b/>
          <w:bCs/>
          <w:color w:val="auto"/>
        </w:rPr>
      </w:pPr>
      <w:r w:rsidRPr="00131DAA">
        <w:rPr>
          <w:rFonts w:ascii="Helvetica" w:hAnsi="Helvetica" w:cs="Helvetica"/>
          <w:b/>
          <w:bCs/>
          <w:color w:val="auto"/>
        </w:rPr>
        <w:t>Literature Review</w:t>
      </w:r>
      <w:r w:rsidR="00983388" w:rsidRPr="00131DAA">
        <w:rPr>
          <w:rFonts w:ascii="Helvetica" w:hAnsi="Helvetica" w:cs="Helvetica"/>
          <w:b/>
          <w:bCs/>
          <w:color w:val="auto"/>
        </w:rPr>
        <w:t xml:space="preserve"> and Goals</w:t>
      </w:r>
    </w:p>
    <w:p w14:paraId="783897FF" w14:textId="77777777" w:rsidR="00561788" w:rsidRPr="00131DAA" w:rsidDel="00082E0A" w:rsidRDefault="00561788" w:rsidP="001066AF">
      <w:pPr>
        <w:spacing w:after="0"/>
        <w:jc w:val="both"/>
        <w:rPr>
          <w:del w:id="146" w:author="KJ Chow" w:date="2021-05-14T00:59:00Z"/>
          <w:rFonts w:ascii="Helvetica" w:hAnsi="Helvetica" w:cs="Helvetica"/>
        </w:rPr>
      </w:pPr>
    </w:p>
    <w:p w14:paraId="75166481" w14:textId="257D7198" w:rsidR="00561788" w:rsidRPr="00131DAA" w:rsidDel="00DB1049" w:rsidRDefault="00561788">
      <w:pPr>
        <w:jc w:val="both"/>
        <w:rPr>
          <w:del w:id="147" w:author="KJ Chow" w:date="2021-05-18T16:54:00Z"/>
          <w:rFonts w:ascii="Helvetica" w:hAnsi="Helvetica" w:cs="Helvetica"/>
        </w:rPr>
        <w:pPrChange w:id="148" w:author="KJ Chow" w:date="2021-05-18T16:54:00Z">
          <w:pPr>
            <w:spacing w:after="0"/>
            <w:jc w:val="both"/>
          </w:pPr>
        </w:pPrChange>
      </w:pPr>
      <w:r w:rsidRPr="00131DAA">
        <w:rPr>
          <w:rFonts w:ascii="Helvetica" w:hAnsi="Helvetica" w:cs="Helvetica"/>
        </w:rPr>
        <w:t>In the Tesla Turbine, the principal mechanism for power generation occurs at the disc stack where fluid rotates the discs through adhesive effects. Due to its importance, there have been many studies done to characterise the flow within the disc stack as to better understand the influence of disc parameters and hence optimise its design.</w:t>
      </w:r>
    </w:p>
    <w:p w14:paraId="587B945C" w14:textId="77777777" w:rsidR="0010283C" w:rsidRPr="00131DAA" w:rsidRDefault="0010283C">
      <w:pPr>
        <w:jc w:val="both"/>
        <w:rPr>
          <w:rFonts w:ascii="Helvetica" w:hAnsi="Helvetica" w:cs="Helvetica"/>
        </w:rPr>
        <w:pPrChange w:id="149" w:author="KJ Chow" w:date="2021-05-18T16:54:00Z">
          <w:pPr>
            <w:spacing w:after="0"/>
            <w:jc w:val="both"/>
          </w:pPr>
        </w:pPrChange>
      </w:pPr>
    </w:p>
    <w:p w14:paraId="754CA223" w14:textId="27786C95" w:rsidR="0010283C" w:rsidRPr="00131DAA" w:rsidRDefault="00561788">
      <w:pPr>
        <w:jc w:val="both"/>
        <w:rPr>
          <w:rFonts w:ascii="Helvetica" w:hAnsi="Helvetica" w:cs="Helvetica"/>
        </w:rPr>
        <w:pPrChange w:id="150" w:author="KJ Chow" w:date="2021-05-18T16:55:00Z">
          <w:pPr>
            <w:spacing w:after="0"/>
            <w:jc w:val="both"/>
          </w:pPr>
        </w:pPrChange>
      </w:pPr>
      <w:r w:rsidRPr="00131DAA">
        <w:rPr>
          <w:rFonts w:ascii="Helvetica" w:hAnsi="Helvetica" w:cs="Helvetica"/>
        </w:rPr>
        <w:t xml:space="preserve">With the objective of peak efficiency, numerical flow analysis was included in this study to capture key design factors impacting the turbine’s flow. </w:t>
      </w:r>
      <w:r w:rsidR="00AA1472" w:rsidRPr="00131DAA">
        <w:rPr>
          <w:rFonts w:ascii="Helvetica" w:hAnsi="Helvetica" w:cs="Helvetica"/>
        </w:rPr>
        <w:t xml:space="preserve">Working as the team’s numerical modeller, I took charge in this by reviewing </w:t>
      </w:r>
      <w:r w:rsidRPr="00131DAA">
        <w:rPr>
          <w:rFonts w:ascii="Helvetica" w:hAnsi="Helvetica" w:cs="Helvetica"/>
        </w:rPr>
        <w:t>past literature</w:t>
      </w:r>
      <w:r w:rsidR="00AA1472" w:rsidRPr="00131DAA">
        <w:rPr>
          <w:rFonts w:ascii="Helvetica" w:hAnsi="Helvetica" w:cs="Helvetica"/>
        </w:rPr>
        <w:t>s and studies regarding this topic.</w:t>
      </w:r>
      <w:r w:rsidRPr="00131DAA">
        <w:rPr>
          <w:rFonts w:ascii="Helvetica" w:hAnsi="Helvetica" w:cs="Helvetica"/>
        </w:rPr>
        <w:t xml:space="preserve"> </w:t>
      </w:r>
      <w:r w:rsidR="00AA1472" w:rsidRPr="00131DAA">
        <w:rPr>
          <w:rFonts w:ascii="Helvetica" w:hAnsi="Helvetica" w:cs="Helvetica"/>
        </w:rPr>
        <w:t>O</w:t>
      </w:r>
      <w:r w:rsidRPr="00131DAA">
        <w:rPr>
          <w:rFonts w:ascii="Helvetica" w:hAnsi="Helvetica" w:cs="Helvetica"/>
        </w:rPr>
        <w:t>ne of the earliest numerical investigations working on this front was published in 1965 by Warren Rice</w:t>
      </w:r>
      <w:r w:rsidR="00A539CA" w:rsidRPr="00131DAA">
        <w:rPr>
          <w:rFonts w:ascii="Helvetica" w:hAnsi="Helvetica" w:cs="Helvetica"/>
        </w:rPr>
        <w:t xml:space="preserve"> </w:t>
      </w:r>
      <w:r w:rsidR="00A539CA" w:rsidRPr="00B2202E">
        <w:rPr>
          <w:rFonts w:ascii="Helvetica" w:hAnsi="Helvetica" w:cs="Helvetica"/>
        </w:rPr>
        <w:fldChar w:fldCharType="begin" w:fldLock="1"/>
      </w:r>
      <w:r w:rsidR="00A539CA" w:rsidRPr="00131DAA">
        <w:rPr>
          <w:rFonts w:ascii="Helvetica" w:hAnsi="Helvetica" w:cs="Helvetica"/>
        </w:rPr>
        <w:instrText>ADDIN CSL_CITATION {"citationItems":[{"id":"ITEM-1","itemData":{"author":[{"dropping-particle":"","family":"Rice","given":"Warren","non-dropping-particle":"","parse-names":false,"suffix":""}],"container-title":"Journal of Engineering for Power","id":"ITEM-1","issued":{"date-parts":[["1965"]]},"page":"1-8","title":"An Analytical and Experimental Investigation of Multiple-Disk Turbines","type":"article-journal"},"uris":["http://www.mendeley.com/documents/?uuid=0ce40307-3521-4502-a237-bdee3b5892c6"]}],"mendeley":{"formattedCitation":"[1]","plainTextFormattedCitation":"[1]","previouslyFormattedCitation":"[1]"},"properties":{"noteIndex":0},"schema":"https://github.com/citation-style-language/schema/raw/master/csl-citation.json"}</w:instrText>
      </w:r>
      <w:r w:rsidR="00A539CA" w:rsidRPr="00131DAA">
        <w:rPr>
          <w:rFonts w:ascii="Helvetica" w:hAnsi="Helvetica" w:cs="Helvetica"/>
          <w:rPrChange w:id="151" w:author="KJ Chow" w:date="2021-05-14T01:08:00Z">
            <w:rPr>
              <w:rFonts w:ascii="Helvetica" w:hAnsi="Helvetica" w:cs="Helvetica"/>
            </w:rPr>
          </w:rPrChange>
        </w:rPr>
        <w:fldChar w:fldCharType="separate"/>
      </w:r>
      <w:r w:rsidR="00A539CA" w:rsidRPr="00131DAA">
        <w:rPr>
          <w:rFonts w:ascii="Helvetica" w:hAnsi="Helvetica" w:cs="Helvetica"/>
          <w:noProof/>
        </w:rPr>
        <w:t>[1]</w:t>
      </w:r>
      <w:r w:rsidR="00A539CA" w:rsidRPr="00B2202E">
        <w:rPr>
          <w:rFonts w:ascii="Helvetica" w:hAnsi="Helvetica" w:cs="Helvetica"/>
        </w:rPr>
        <w:fldChar w:fldCharType="end"/>
      </w:r>
      <w:r w:rsidRPr="00131DAA">
        <w:rPr>
          <w:rFonts w:ascii="Helvetica" w:hAnsi="Helvetica" w:cs="Helvetica"/>
        </w:rPr>
        <w:t>. In their study, a crude analytical idealisation was devised such that it captured the flow profile with relative accuracy without requiring heavy mathematical complexity. Rice’s methodology has since been attracting much attention in the field of Tesla Turbine analysis due to its simplicity and range of applicability.</w:t>
      </w:r>
      <w:r w:rsidR="0010283C" w:rsidRPr="00131DAA">
        <w:rPr>
          <w:rFonts w:ascii="Helvetica" w:hAnsi="Helvetica" w:cs="Helvetica"/>
        </w:rPr>
        <w:t xml:space="preserve"> </w:t>
      </w:r>
      <w:r w:rsidRPr="00131DAA">
        <w:rPr>
          <w:rFonts w:ascii="Helvetica" w:hAnsi="Helvetica" w:cs="Helvetica"/>
        </w:rPr>
        <w:t>Following up on this, Sengupta et al. investigated a formulation for the inter-disc flow field in a three-dimensional setting under a fixed pressure drop</w:t>
      </w:r>
      <w:r w:rsidR="00182083" w:rsidRPr="00131DAA">
        <w:rPr>
          <w:rFonts w:ascii="Helvetica" w:hAnsi="Helvetica" w:cs="Helvetica"/>
        </w:rPr>
        <w:t xml:space="preserve"> </w:t>
      </w:r>
      <w:r w:rsidR="00182083" w:rsidRPr="00B2202E">
        <w:rPr>
          <w:rFonts w:ascii="Helvetica" w:hAnsi="Helvetica" w:cs="Helvetica"/>
        </w:rPr>
        <w:fldChar w:fldCharType="begin" w:fldLock="1"/>
      </w:r>
      <w:r w:rsidR="00BD5F59" w:rsidRPr="00131DAA">
        <w:rPr>
          <w:rFonts w:ascii="Helvetica" w:hAnsi="Helvetica" w:cs="Helvetica"/>
        </w:rPr>
        <w:instrText>ADDIN CSL_CITATION {"citationItems":[{"id":"ITEM-1","itemData":{"DOI":"10.1177/0957650912446402","ISBN":"0957650912446","ISSN":"09576509","abstract":"In the present article, a mathematical theory for the flow field within a Tesla disc turbine has been formulated in the appropriate cylindrical co-ordinate system. The basis of the theory is the Navier-Stokes equations simplified by a systematic order of magnitude analysis. The presented theory can compute three-dimensional variation of the radial velocity, tangential velocity and pressure of the fluid in the flow passages within the rotating discs. Differential equations as well as closed-form analytical relations are derived. The present mathematical theory can predict torque, power output and efficiency over a wide range of rotational speed of the rotor, in good agreement with recently published experimental data. The performance of the turbine is characterized by conceptualizing the variation of load through the non-dimensional ratio of the absolute tangential velocity of the jet and the peripheral speed of the rotor. The mathematical model developed here is a simple but effective method of predicting the performance of a Tesla disc turbine along with the three-dimensional flowfield within its range of applicability. A hypothesis is also presented that it may be possible to exploit the effects of intelligently designed and manufactured surface roughness elements to enhance the performance of a Tesla disc turbine. © IMechE 2012.","author":[{"dropping-particle":"","family":"Sengupta","given":"Sayantan","non-dropping-particle":"","parse-names":false,"suffix":""},{"dropping-particle":"","family":"Guha","given":"Abhijit","non-dropping-particle":"","parse-names":false,"suffix":""}],"container-title":"Proceedings of the Institution of Mechanical Engineers, Part A: Journal of Power and Energy","id":"ITEM-1","issue":"5","issued":{"date-parts":[["2012"]]},"page":"650-663","title":"A theory of Tesla disc turbines","type":"article-journal","volume":"226"},"uris":["http://www.mendeley.com/documents/?uuid=372d84bc-a5aa-47d5-8c1f-d72bc80b0611"]}],"mendeley":{"formattedCitation":"[2]","plainTextFormattedCitation":"[2]","previouslyFormattedCitation":"[2]"},"properties":{"noteIndex":0},"schema":"https://github.com/citation-style-language/schema/raw/master/csl-citation.json"}</w:instrText>
      </w:r>
      <w:r w:rsidR="00182083" w:rsidRPr="00131DAA">
        <w:rPr>
          <w:rFonts w:ascii="Helvetica" w:hAnsi="Helvetica" w:cs="Helvetica"/>
          <w:rPrChange w:id="152" w:author="KJ Chow" w:date="2021-05-14T01:08:00Z">
            <w:rPr>
              <w:rFonts w:ascii="Helvetica" w:hAnsi="Helvetica" w:cs="Helvetica"/>
            </w:rPr>
          </w:rPrChange>
        </w:rPr>
        <w:fldChar w:fldCharType="separate"/>
      </w:r>
      <w:r w:rsidR="00182083" w:rsidRPr="00131DAA">
        <w:rPr>
          <w:rFonts w:ascii="Helvetica" w:hAnsi="Helvetica" w:cs="Helvetica"/>
          <w:noProof/>
        </w:rPr>
        <w:t>[2]</w:t>
      </w:r>
      <w:r w:rsidR="00182083" w:rsidRPr="00B2202E">
        <w:rPr>
          <w:rFonts w:ascii="Helvetica" w:hAnsi="Helvetica" w:cs="Helvetica"/>
        </w:rPr>
        <w:fldChar w:fldCharType="end"/>
      </w:r>
      <w:r w:rsidRPr="00131DAA">
        <w:rPr>
          <w:rFonts w:ascii="Helvetica" w:hAnsi="Helvetica" w:cs="Helvetica"/>
        </w:rPr>
        <w:t xml:space="preserve">. </w:t>
      </w:r>
      <w:r w:rsidR="00182083" w:rsidRPr="00131DAA">
        <w:rPr>
          <w:rFonts w:ascii="Helvetica" w:hAnsi="Helvetica" w:cs="Helvetica"/>
        </w:rPr>
        <w:t>Aside from the observed</w:t>
      </w:r>
      <w:r w:rsidRPr="00131DAA">
        <w:rPr>
          <w:rFonts w:ascii="Helvetica" w:hAnsi="Helvetica" w:cs="Helvetica"/>
        </w:rPr>
        <w:t xml:space="preserve"> </w:t>
      </w:r>
      <w:r w:rsidR="00182083" w:rsidRPr="00131DAA">
        <w:rPr>
          <w:rFonts w:ascii="Helvetica" w:hAnsi="Helvetica" w:cs="Helvetica"/>
        </w:rPr>
        <w:t xml:space="preserve">decreasing </w:t>
      </w:r>
      <w:r w:rsidRPr="00131DAA">
        <w:rPr>
          <w:rFonts w:ascii="Helvetica" w:hAnsi="Helvetica" w:cs="Helvetica"/>
        </w:rPr>
        <w:t xml:space="preserve">efficiency </w:t>
      </w:r>
      <w:r w:rsidR="00182083" w:rsidRPr="00131DAA">
        <w:rPr>
          <w:rFonts w:ascii="Helvetica" w:hAnsi="Helvetica" w:cs="Helvetica"/>
        </w:rPr>
        <w:t>trend</w:t>
      </w:r>
      <w:r w:rsidRPr="00131DAA">
        <w:rPr>
          <w:rFonts w:ascii="Helvetica" w:hAnsi="Helvetica" w:cs="Helvetica"/>
        </w:rPr>
        <w:t xml:space="preserve"> with </w:t>
      </w:r>
      <w:r w:rsidR="00B17D95" w:rsidRPr="00131DAA">
        <w:rPr>
          <w:rFonts w:ascii="Helvetica" w:hAnsi="Helvetica" w:cs="Helvetica"/>
        </w:rPr>
        <w:t>higher</w:t>
      </w:r>
      <w:r w:rsidRPr="00131DAA">
        <w:rPr>
          <w:rFonts w:ascii="Helvetica" w:hAnsi="Helvetica" w:cs="Helvetica"/>
        </w:rPr>
        <w:t xml:space="preserve"> flow rate</w:t>
      </w:r>
      <w:r w:rsidR="00182083" w:rsidRPr="00131DAA">
        <w:rPr>
          <w:rFonts w:ascii="Helvetica" w:hAnsi="Helvetica" w:cs="Helvetica"/>
        </w:rPr>
        <w:t>,</w:t>
      </w:r>
      <w:r w:rsidRPr="00131DAA">
        <w:rPr>
          <w:rFonts w:ascii="Helvetica" w:hAnsi="Helvetica" w:cs="Helvetica"/>
        </w:rPr>
        <w:t xml:space="preserve"> </w:t>
      </w:r>
      <w:r w:rsidR="00182083" w:rsidRPr="00131DAA">
        <w:rPr>
          <w:rFonts w:ascii="Helvetica" w:hAnsi="Helvetica" w:cs="Helvetica"/>
        </w:rPr>
        <w:t>it</w:t>
      </w:r>
      <w:r w:rsidRPr="00131DAA">
        <w:rPr>
          <w:rFonts w:ascii="Helvetica" w:hAnsi="Helvetica" w:cs="Helvetica"/>
        </w:rPr>
        <w:t xml:space="preserve"> was also noted that </w:t>
      </w:r>
      <w:r w:rsidR="00182083" w:rsidRPr="00131DAA">
        <w:rPr>
          <w:rFonts w:ascii="Helvetica" w:hAnsi="Helvetica" w:cs="Helvetica"/>
        </w:rPr>
        <w:t xml:space="preserve">the </w:t>
      </w:r>
      <w:r w:rsidRPr="00131DAA">
        <w:rPr>
          <w:rFonts w:ascii="Helvetica" w:hAnsi="Helvetica" w:cs="Helvetica"/>
        </w:rPr>
        <w:t xml:space="preserve">experimental efficiencies were consistently lower than their analytical counterpart due to the omission of losses from bearings, </w:t>
      </w:r>
      <w:proofErr w:type="gramStart"/>
      <w:r w:rsidRPr="00131DAA">
        <w:rPr>
          <w:rFonts w:ascii="Helvetica" w:hAnsi="Helvetica" w:cs="Helvetica"/>
        </w:rPr>
        <w:t>nozzles</w:t>
      </w:r>
      <w:proofErr w:type="gramEnd"/>
      <w:r w:rsidRPr="00131DAA">
        <w:rPr>
          <w:rFonts w:ascii="Helvetica" w:hAnsi="Helvetica" w:cs="Helvetica"/>
        </w:rPr>
        <w:t xml:space="preserve"> and seals.</w:t>
      </w:r>
    </w:p>
    <w:p w14:paraId="51EA6279" w14:textId="77777777" w:rsidR="00AA1472" w:rsidRPr="00131DAA" w:rsidDel="00DB1049" w:rsidRDefault="00AA1472" w:rsidP="001066AF">
      <w:pPr>
        <w:spacing w:after="0"/>
        <w:jc w:val="both"/>
        <w:rPr>
          <w:del w:id="153" w:author="KJ Chow" w:date="2021-05-18T16:54:00Z"/>
          <w:rFonts w:ascii="Helvetica" w:hAnsi="Helvetica" w:cs="Helvetica"/>
        </w:rPr>
      </w:pPr>
    </w:p>
    <w:p w14:paraId="20B357AE" w14:textId="560C77DE" w:rsidR="0010283C" w:rsidRPr="00131DAA" w:rsidDel="00DB1049" w:rsidRDefault="00561788">
      <w:pPr>
        <w:jc w:val="both"/>
        <w:rPr>
          <w:del w:id="154" w:author="KJ Chow" w:date="2021-05-18T16:55:00Z"/>
          <w:rFonts w:ascii="Helvetica" w:hAnsi="Helvetica" w:cs="Helvetica"/>
        </w:rPr>
        <w:pPrChange w:id="155" w:author="KJ Chow" w:date="2021-05-18T16:55:00Z">
          <w:pPr>
            <w:spacing w:after="0"/>
            <w:jc w:val="both"/>
          </w:pPr>
        </w:pPrChange>
      </w:pPr>
      <w:r w:rsidRPr="00131DAA">
        <w:rPr>
          <w:rFonts w:ascii="Helvetica" w:hAnsi="Helvetica" w:cs="Helvetica"/>
        </w:rPr>
        <w:t xml:space="preserve">Similarly, </w:t>
      </w:r>
      <w:proofErr w:type="spellStart"/>
      <w:r w:rsidRPr="00131DAA">
        <w:rPr>
          <w:rFonts w:ascii="Helvetica" w:hAnsi="Helvetica" w:cs="Helvetica"/>
        </w:rPr>
        <w:t>Romanin</w:t>
      </w:r>
      <w:proofErr w:type="spellEnd"/>
      <w:r w:rsidRPr="00131DAA">
        <w:rPr>
          <w:rFonts w:ascii="Helvetica" w:hAnsi="Helvetica" w:cs="Helvetica"/>
        </w:rPr>
        <w:t xml:space="preserve"> and Carey developed a three-dimensional integral perturbation model with a surface micro</w:t>
      </w:r>
      <w:r w:rsidRPr="00131DAA">
        <w:rPr>
          <w:rFonts w:ascii="Helvetica" w:hAnsi="Helvetica" w:cs="Helvetica"/>
        </w:rPr>
        <w:noBreakHyphen/>
        <w:t>structuring incorporation, generalising upon the conventional Pois</w:t>
      </w:r>
      <w:del w:id="156" w:author="Davide Lasagna" w:date="2021-05-13T13:22:00Z">
        <w:r w:rsidRPr="00131DAA" w:rsidDel="00D00C64">
          <w:rPr>
            <w:rFonts w:ascii="Helvetica" w:hAnsi="Helvetica" w:cs="Helvetica"/>
          </w:rPr>
          <w:delText>s</w:delText>
        </w:r>
      </w:del>
      <w:r w:rsidRPr="00131DAA">
        <w:rPr>
          <w:rFonts w:ascii="Helvetica" w:hAnsi="Helvetica" w:cs="Helvetica"/>
        </w:rPr>
        <w:t>euille flow assumption</w:t>
      </w:r>
      <w:r w:rsidR="00A539CA" w:rsidRPr="00131DAA">
        <w:rPr>
          <w:rFonts w:ascii="Helvetica" w:hAnsi="Helvetica" w:cs="Helvetica"/>
        </w:rPr>
        <w:t xml:space="preserve"> </w:t>
      </w:r>
      <w:r w:rsidR="00BD5F59" w:rsidRPr="00B2202E">
        <w:rPr>
          <w:rFonts w:ascii="Helvetica" w:hAnsi="Helvetica" w:cs="Helvetica"/>
        </w:rPr>
        <w:fldChar w:fldCharType="begin" w:fldLock="1"/>
      </w:r>
      <w:r w:rsidR="00BD5F59" w:rsidRPr="00131DAA">
        <w:rPr>
          <w:rFonts w:ascii="Helvetica" w:hAnsi="Helvetica" w:cs="Helvetica"/>
        </w:rPr>
        <w:instrText>ADDIN CSL_CITATION {"citationItems":[{"id":"ITEM-1","itemData":{"ISBN":"9788578110796","ISSN":"1098-6596","PMID":"25246403","abstract":"This document summarizes the development of an integral perturbation solution of the equations governing momentum transport in microchannels between disks of multiple-disk drag turbines such as the Tesla turbine. This analysis allows a parametric study of turbine performance based on several nondimensional parameters. The results of this analysis are then compared to two sets of test data published in previous work and by other projects. The results are further compared to Computational Fluid Dynamics (CFD) simulations. Finally, expected performance and potential applications of these devices are discussed in light of the results developed.","author":[{"dropping-particle":"","family":"Romanin","given":"Vince D.","non-dropping-particle":"","parse-names":false,"suffix":""}],"id":"ITEM-1","issued":{"date-parts":[["2012"]]},"page":"98","title":"Theory and Performance of Tesla Turbines","type":"article-journal"},"uris":["http://www.mendeley.com/documents/?uuid=5a1370ae-b1fa-4414-beec-b8069f48b584"]}],"mendeley":{"formattedCitation":"[3]","plainTextFormattedCitation":"[3]","previouslyFormattedCitation":"[3]"},"properties":{"noteIndex":0},"schema":"https://github.com/citation-style-language/schema/raw/master/csl-citation.json"}</w:instrText>
      </w:r>
      <w:r w:rsidR="00BD5F59" w:rsidRPr="00131DAA">
        <w:rPr>
          <w:rFonts w:ascii="Helvetica" w:hAnsi="Helvetica" w:cs="Helvetica"/>
          <w:rPrChange w:id="157" w:author="KJ Chow" w:date="2021-05-14T01:08:00Z">
            <w:rPr>
              <w:rFonts w:ascii="Helvetica" w:hAnsi="Helvetica" w:cs="Helvetica"/>
            </w:rPr>
          </w:rPrChange>
        </w:rPr>
        <w:fldChar w:fldCharType="separate"/>
      </w:r>
      <w:r w:rsidR="00BD5F59" w:rsidRPr="00131DAA">
        <w:rPr>
          <w:rFonts w:ascii="Helvetica" w:hAnsi="Helvetica" w:cs="Helvetica"/>
          <w:noProof/>
        </w:rPr>
        <w:t>[3]</w:t>
      </w:r>
      <w:r w:rsidR="00BD5F59" w:rsidRPr="00B2202E">
        <w:rPr>
          <w:rFonts w:ascii="Helvetica" w:hAnsi="Helvetica" w:cs="Helvetica"/>
        </w:rPr>
        <w:fldChar w:fldCharType="end"/>
      </w:r>
      <w:r w:rsidRPr="00131DAA">
        <w:rPr>
          <w:rFonts w:ascii="Helvetica" w:hAnsi="Helvetica" w:cs="Helvetica"/>
        </w:rPr>
        <w:t xml:space="preserve">. Dimensionless parameters were highlighted throughout </w:t>
      </w:r>
      <w:commentRangeStart w:id="158"/>
      <w:commentRangeEnd w:id="158"/>
      <w:r w:rsidRPr="00131DAA">
        <w:rPr>
          <w:rStyle w:val="CommentReference"/>
          <w:rFonts w:ascii="Helvetica" w:hAnsi="Helvetica" w:cs="Helvetica"/>
        </w:rPr>
        <w:commentReference w:id="158"/>
      </w:r>
      <w:r w:rsidRPr="00131DAA">
        <w:rPr>
          <w:rFonts w:ascii="Helvetica" w:hAnsi="Helvetica" w:cs="Helvetica"/>
        </w:rPr>
        <w:t xml:space="preserve">the study to provide a direct assessment of their relative impacts on fluid pressure, </w:t>
      </w:r>
      <w:proofErr w:type="gramStart"/>
      <w:r w:rsidRPr="00131DAA">
        <w:rPr>
          <w:rFonts w:ascii="Helvetica" w:hAnsi="Helvetica" w:cs="Helvetica"/>
        </w:rPr>
        <w:t>viscosity</w:t>
      </w:r>
      <w:proofErr w:type="gramEnd"/>
      <w:r w:rsidRPr="00131DAA">
        <w:rPr>
          <w:rFonts w:ascii="Helvetica" w:hAnsi="Helvetica" w:cs="Helvetica"/>
        </w:rPr>
        <w:t xml:space="preserve"> and momentum. All of which ultimately affected turbine performance.</w:t>
      </w:r>
      <w:r w:rsidR="0010283C" w:rsidRPr="00131DAA">
        <w:rPr>
          <w:rFonts w:ascii="Helvetica" w:hAnsi="Helvetica" w:cs="Helvetica"/>
        </w:rPr>
        <w:t xml:space="preserve"> </w:t>
      </w:r>
      <w:r w:rsidRPr="00131DAA">
        <w:rPr>
          <w:rFonts w:ascii="Helvetica" w:hAnsi="Helvetica" w:cs="Helvetica"/>
        </w:rPr>
        <w:t xml:space="preserve">In addition to Carey’s work, Krishnan et al. applied a similar model with the inclusion of parameter-scaling and loss mechanisms as to practically correlate </w:t>
      </w:r>
      <w:commentRangeStart w:id="160"/>
      <w:commentRangeEnd w:id="160"/>
      <w:r w:rsidRPr="00131DAA">
        <w:rPr>
          <w:rStyle w:val="CommentReference"/>
          <w:rFonts w:ascii="Helvetica" w:hAnsi="Helvetica" w:cs="Helvetica"/>
        </w:rPr>
        <w:commentReference w:id="160"/>
      </w:r>
      <w:r w:rsidRPr="00131DAA">
        <w:rPr>
          <w:rFonts w:ascii="Helvetica" w:hAnsi="Helvetica" w:cs="Helvetica"/>
        </w:rPr>
        <w:t>theoretical efficiency and thus design optimisation</w:t>
      </w:r>
      <w:r w:rsidR="00A539CA" w:rsidRPr="00131DAA">
        <w:rPr>
          <w:rFonts w:ascii="Helvetica" w:hAnsi="Helvetica" w:cs="Helvetica"/>
        </w:rPr>
        <w:t xml:space="preserve"> </w:t>
      </w:r>
      <w:r w:rsidR="00BD5F59" w:rsidRPr="00B2202E">
        <w:rPr>
          <w:rFonts w:ascii="Helvetica" w:hAnsi="Helvetica" w:cs="Helvetica"/>
        </w:rPr>
        <w:fldChar w:fldCharType="begin" w:fldLock="1"/>
      </w:r>
      <w:r w:rsidR="00BD5F59" w:rsidRPr="00131DAA">
        <w:rPr>
          <w:rFonts w:ascii="Helvetica" w:hAnsi="Helvetica" w:cs="Helvetica"/>
        </w:rPr>
        <w:instrText xml:space="preserve">ADDIN CSL_CITATION {"citationItems":[{"id":"ITEM-1","itemData":{"DOI":"10.1088/0960-1317/23/12/125001","ISSN":"09601317","abstract":"We report on the scaling properties and loss mechanisms of Tesla turbines and provide design recommendations for scaling such turbines to the millimeter scale. Specifically, we provide design, fabrication and experimental data for a low-pressure head hydro Tesla micro-turbine. We derive the analytical turbine performance for incompressible flow and then develop a more detailed model that predicts experimental performance by including a variety of loss mechanisms. We report the correlation between them and the experimental results. Turbines with 1 cm rotors, 36% peak efficiency (at 2 cm3 s-1 flow) and 45 mW unloaded peak power (at 12 cm3 s-1 flow) are demonstrated. We analyze the causes for head loss and shaft power loss and derive constraints on turbine design. We then analyze the effect of scaling down on turbine efficiency, power density and rotor revolutions/min. Based on the analysis, we make recommendations for the design of </w:instrText>
      </w:r>
      <w:r w:rsidR="00BD5F59" w:rsidRPr="00131DAA">
        <w:rPr>
          <w:rFonts w:ascii="Cambria Math" w:hAnsi="Cambria Math" w:cs="Cambria Math"/>
        </w:rPr>
        <w:instrText>∼</w:instrText>
      </w:r>
      <w:r w:rsidR="00BD5F59" w:rsidRPr="00131DAA">
        <w:rPr>
          <w:rFonts w:ascii="Helvetica" w:hAnsi="Helvetica" w:cs="Helvetica"/>
        </w:rPr>
        <w:instrText>1 mm microscale Tesla turbines. © 2013 IOP Publishing Ltd.","author":[{"dropping-particle":"","family":"Krishnan","given":"Vedavalli G.","non-dropping-particle":"","parse-names":false,"suffix":""},{"dropping-particle":"","family":"Romanin","given":"Vince","non-dropping-particle":"","parse-names":false,"suffix":""},{"dropping-particle":"","family":"Carey","given":"Van P.","non-dropping-particle":"","parse-names":false,"suffix":""},{"dropping-particle":"","family":"Maharbiz","given":"Michel M.","non-dropping-particle":"","parse-names":false,"suffix":""}],"container-title":"Journal of Micromechanics and Microengineering","id":"ITEM-1","issue":"12","issued":{"date-parts":[["2013"]]},"title":"Design and scaling of microscale Tesla turbines","type":"article-journal","volume":"23"},"uris":["http://www.mendeley.com/documents/?uuid=a7115c24-0df3-413c-bceb-63aff98494ac"]}],"mendeley":{"formattedCitation":"[4]","plainTextFormattedCitation":"[4]","previouslyFormattedCitation":"[4]"},"properties":{"noteIndex":0},"schema":"https://github.com/citation-style-language/schema/raw/master/csl-citation.json"}</w:instrText>
      </w:r>
      <w:r w:rsidR="00BD5F59" w:rsidRPr="00131DAA">
        <w:rPr>
          <w:rFonts w:ascii="Helvetica" w:hAnsi="Helvetica" w:cs="Helvetica"/>
          <w:rPrChange w:id="161" w:author="KJ Chow" w:date="2021-05-14T01:08:00Z">
            <w:rPr>
              <w:rFonts w:ascii="Helvetica" w:hAnsi="Helvetica" w:cs="Helvetica"/>
            </w:rPr>
          </w:rPrChange>
        </w:rPr>
        <w:fldChar w:fldCharType="separate"/>
      </w:r>
      <w:r w:rsidR="00BD5F59" w:rsidRPr="00131DAA">
        <w:rPr>
          <w:rFonts w:ascii="Helvetica" w:hAnsi="Helvetica" w:cs="Helvetica"/>
          <w:noProof/>
        </w:rPr>
        <w:t>[4]</w:t>
      </w:r>
      <w:r w:rsidR="00BD5F59" w:rsidRPr="00B2202E">
        <w:rPr>
          <w:rFonts w:ascii="Helvetica" w:hAnsi="Helvetica" w:cs="Helvetica"/>
        </w:rPr>
        <w:fldChar w:fldCharType="end"/>
      </w:r>
      <w:r w:rsidRPr="00131DAA">
        <w:rPr>
          <w:rFonts w:ascii="Helvetica" w:hAnsi="Helvetica" w:cs="Helvetica"/>
        </w:rPr>
        <w:t xml:space="preserve">. It was shown that the turbine was able to </w:t>
      </w:r>
      <w:r w:rsidR="001A3957" w:rsidRPr="00131DAA">
        <w:rPr>
          <w:rFonts w:ascii="Helvetica" w:hAnsi="Helvetica" w:cs="Helvetica"/>
        </w:rPr>
        <w:t>draw</w:t>
      </w:r>
      <w:r w:rsidRPr="00131DAA">
        <w:rPr>
          <w:rFonts w:ascii="Helvetica" w:hAnsi="Helvetica" w:cs="Helvetica"/>
        </w:rPr>
        <w:t xml:space="preserve"> out near 40% efficiency when scaled down to the millimetre regime for incompressible flow (water).</w:t>
      </w:r>
    </w:p>
    <w:p w14:paraId="3858E067" w14:textId="77777777" w:rsidR="00B83587" w:rsidRPr="00131DAA" w:rsidRDefault="00B83587">
      <w:pPr>
        <w:jc w:val="both"/>
        <w:rPr>
          <w:rFonts w:ascii="Helvetica" w:hAnsi="Helvetica" w:cs="Helvetica"/>
        </w:rPr>
        <w:pPrChange w:id="162" w:author="KJ Chow" w:date="2021-05-18T16:55:00Z">
          <w:pPr>
            <w:spacing w:after="0"/>
            <w:jc w:val="both"/>
          </w:pPr>
        </w:pPrChange>
      </w:pPr>
    </w:p>
    <w:p w14:paraId="61F5AB31" w14:textId="71DD4A61" w:rsidR="00B83587" w:rsidRPr="00131DAA" w:rsidDel="00DB1049" w:rsidRDefault="00B83587">
      <w:pPr>
        <w:jc w:val="both"/>
        <w:rPr>
          <w:del w:id="163" w:author="KJ Chow" w:date="2021-05-18T16:55:00Z"/>
          <w:rFonts w:ascii="Helvetica" w:hAnsi="Helvetica" w:cs="Helvetica"/>
        </w:rPr>
        <w:pPrChange w:id="164" w:author="KJ Chow" w:date="2021-05-18T17:01:00Z">
          <w:pPr>
            <w:spacing w:after="0"/>
            <w:jc w:val="both"/>
          </w:pPr>
        </w:pPrChange>
      </w:pPr>
      <w:r w:rsidRPr="00131DAA">
        <w:rPr>
          <w:rFonts w:ascii="Helvetica" w:hAnsi="Helvetica" w:cs="Helvetica"/>
        </w:rPr>
        <w:t xml:space="preserve">Having reviewed </w:t>
      </w:r>
      <w:r w:rsidR="004A7137" w:rsidRPr="00131DAA">
        <w:rPr>
          <w:rFonts w:ascii="Helvetica" w:hAnsi="Helvetica" w:cs="Helvetica"/>
        </w:rPr>
        <w:t>multiple</w:t>
      </w:r>
      <w:r w:rsidRPr="00131DAA">
        <w:rPr>
          <w:rFonts w:ascii="Helvetica" w:hAnsi="Helvetica" w:cs="Helvetica"/>
        </w:rPr>
        <w:t xml:space="preserve"> variants, I </w:t>
      </w:r>
      <w:r w:rsidR="00AA1472" w:rsidRPr="00131DAA">
        <w:rPr>
          <w:rFonts w:ascii="Helvetica" w:hAnsi="Helvetica" w:cs="Helvetica"/>
        </w:rPr>
        <w:t xml:space="preserve">have </w:t>
      </w:r>
      <w:r w:rsidRPr="00131DAA">
        <w:rPr>
          <w:rFonts w:ascii="Helvetica" w:hAnsi="Helvetica" w:cs="Helvetica"/>
        </w:rPr>
        <w:t>chose</w:t>
      </w:r>
      <w:r w:rsidR="00AA1472" w:rsidRPr="00131DAA">
        <w:rPr>
          <w:rFonts w:ascii="Helvetica" w:hAnsi="Helvetica" w:cs="Helvetica"/>
        </w:rPr>
        <w:t>n</w:t>
      </w:r>
      <w:r w:rsidRPr="00131DAA">
        <w:rPr>
          <w:rFonts w:ascii="Helvetica" w:hAnsi="Helvetica" w:cs="Helvetica"/>
        </w:rPr>
        <w:t xml:space="preserve"> Carey and </w:t>
      </w:r>
      <w:proofErr w:type="spellStart"/>
      <w:r w:rsidRPr="00131DAA">
        <w:rPr>
          <w:rFonts w:ascii="Helvetica" w:hAnsi="Helvetica" w:cs="Helvetica"/>
        </w:rPr>
        <w:t>Romanin’s</w:t>
      </w:r>
      <w:proofErr w:type="spellEnd"/>
      <w:r w:rsidRPr="00131DAA">
        <w:rPr>
          <w:rFonts w:ascii="Helvetica" w:hAnsi="Helvetica" w:cs="Helvetica"/>
        </w:rPr>
        <w:t xml:space="preserve"> version </w:t>
      </w:r>
      <w:r w:rsidR="00C9755D" w:rsidRPr="00131DAA">
        <w:rPr>
          <w:rFonts w:ascii="Helvetica" w:hAnsi="Helvetica" w:cs="Helvetica"/>
        </w:rPr>
        <w:t>as the</w:t>
      </w:r>
      <w:r w:rsidRPr="00131DAA">
        <w:rPr>
          <w:rFonts w:ascii="Helvetica" w:hAnsi="Helvetica" w:cs="Helvetica"/>
        </w:rPr>
        <w:t xml:space="preserve"> base reference. This is because </w:t>
      </w:r>
      <w:r w:rsidR="00423F35" w:rsidRPr="00131DAA">
        <w:rPr>
          <w:rFonts w:ascii="Helvetica" w:hAnsi="Helvetica" w:cs="Helvetica"/>
        </w:rPr>
        <w:t>the model</w:t>
      </w:r>
      <w:r w:rsidRPr="00131DAA">
        <w:rPr>
          <w:rFonts w:ascii="Helvetica" w:hAnsi="Helvetica" w:cs="Helvetica"/>
        </w:rPr>
        <w:t xml:space="preserve"> encompasses a wide range of case</w:t>
      </w:r>
      <w:r w:rsidR="00423F35" w:rsidRPr="00131DAA">
        <w:rPr>
          <w:rFonts w:ascii="Helvetica" w:hAnsi="Helvetica" w:cs="Helvetica"/>
        </w:rPr>
        <w:t>s</w:t>
      </w:r>
      <w:r w:rsidRPr="00131DAA">
        <w:rPr>
          <w:rFonts w:ascii="Helvetica" w:hAnsi="Helvetica" w:cs="Helvetica"/>
        </w:rPr>
        <w:t xml:space="preserve"> (better generality)</w:t>
      </w:r>
      <w:r w:rsidR="00423F35" w:rsidRPr="00131DAA">
        <w:rPr>
          <w:rFonts w:ascii="Helvetica" w:hAnsi="Helvetica" w:cs="Helvetica"/>
        </w:rPr>
        <w:t xml:space="preserve">, surface </w:t>
      </w:r>
      <w:proofErr w:type="spellStart"/>
      <w:r w:rsidR="00423F35" w:rsidRPr="00131DAA">
        <w:rPr>
          <w:rFonts w:ascii="Helvetica" w:hAnsi="Helvetica" w:cs="Helvetica"/>
        </w:rPr>
        <w:t>microstructuring</w:t>
      </w:r>
      <w:proofErr w:type="spellEnd"/>
      <w:r w:rsidRPr="00131DAA">
        <w:rPr>
          <w:rFonts w:ascii="Helvetica" w:hAnsi="Helvetica" w:cs="Helvetica"/>
        </w:rPr>
        <w:t xml:space="preserve"> </w:t>
      </w:r>
      <w:r w:rsidR="00423F35" w:rsidRPr="00131DAA">
        <w:rPr>
          <w:rFonts w:ascii="Helvetica" w:hAnsi="Helvetica" w:cs="Helvetica"/>
        </w:rPr>
        <w:t xml:space="preserve">analysis as well as thorough results validation </w:t>
      </w:r>
      <w:r w:rsidRPr="00131DAA">
        <w:rPr>
          <w:rFonts w:ascii="Helvetica" w:hAnsi="Helvetica" w:cs="Helvetica"/>
        </w:rPr>
        <w:t xml:space="preserve">with </w:t>
      </w:r>
      <w:r w:rsidR="00423F35" w:rsidRPr="00131DAA">
        <w:rPr>
          <w:rFonts w:ascii="Helvetica" w:hAnsi="Helvetica" w:cs="Helvetica"/>
        </w:rPr>
        <w:t xml:space="preserve">that of </w:t>
      </w:r>
      <w:r w:rsidRPr="00131DAA">
        <w:rPr>
          <w:rFonts w:ascii="Helvetica" w:hAnsi="Helvetica" w:cs="Helvetica"/>
        </w:rPr>
        <w:t>experimental datasets, showing its suitability to predict turbine’s performance index.</w:t>
      </w:r>
    </w:p>
    <w:p w14:paraId="378097F7" w14:textId="18F126E7" w:rsidR="0010283C" w:rsidRPr="00131DAA" w:rsidRDefault="0010283C">
      <w:pPr>
        <w:jc w:val="both"/>
        <w:rPr>
          <w:rFonts w:ascii="Helvetica" w:hAnsi="Helvetica" w:cs="Helvetica"/>
        </w:rPr>
        <w:pPrChange w:id="165" w:author="KJ Chow" w:date="2021-05-18T17:01:00Z">
          <w:pPr>
            <w:spacing w:after="0"/>
            <w:jc w:val="both"/>
          </w:pPr>
        </w:pPrChange>
      </w:pPr>
    </w:p>
    <w:p w14:paraId="766E1919" w14:textId="1DDC353C" w:rsidR="0097135D" w:rsidRPr="00131DAA" w:rsidRDefault="00EB7123">
      <w:pPr>
        <w:spacing w:after="0" w:line="259" w:lineRule="auto"/>
        <w:rPr>
          <w:rFonts w:ascii="Helvetica" w:hAnsi="Helvetica" w:cs="Helvetica"/>
          <w:b/>
          <w:bCs/>
        </w:rPr>
        <w:pPrChange w:id="166" w:author="KJ Chow" w:date="2021-05-18T16:55:00Z">
          <w:pPr>
            <w:spacing w:after="0"/>
            <w:jc w:val="both"/>
          </w:pPr>
        </w:pPrChange>
      </w:pPr>
      <w:ins w:id="167" w:author="KJ Chow" w:date="2021-05-14T00:56:00Z">
        <w:r w:rsidRPr="00131DAA">
          <w:rPr>
            <w:rFonts w:ascii="Helvetica" w:hAnsi="Helvetica" w:cs="Helvetica"/>
            <w:b/>
            <w:bCs/>
          </w:rPr>
          <w:t>Numerical Modelling</w:t>
        </w:r>
      </w:ins>
      <w:ins w:id="168" w:author="KJ Chow" w:date="2021-05-13T23:52:00Z">
        <w:r w:rsidR="005F0FC8" w:rsidRPr="00131DAA">
          <w:rPr>
            <w:rFonts w:ascii="Helvetica" w:hAnsi="Helvetica" w:cs="Helvetica"/>
            <w:b/>
            <w:bCs/>
          </w:rPr>
          <w:t xml:space="preserve"> </w:t>
        </w:r>
      </w:ins>
      <w:commentRangeStart w:id="169"/>
      <w:r w:rsidR="00E07444" w:rsidRPr="00131DAA">
        <w:rPr>
          <w:rFonts w:ascii="Helvetica" w:hAnsi="Helvetica" w:cs="Helvetica"/>
          <w:b/>
          <w:bCs/>
        </w:rPr>
        <w:t>Aims</w:t>
      </w:r>
      <w:r w:rsidR="0097135D" w:rsidRPr="00131DAA">
        <w:rPr>
          <w:rFonts w:ascii="Helvetica" w:hAnsi="Helvetica" w:cs="Helvetica"/>
          <w:b/>
          <w:bCs/>
        </w:rPr>
        <w:t>:</w:t>
      </w:r>
      <w:commentRangeEnd w:id="169"/>
      <w:r w:rsidR="00D00C64" w:rsidRPr="00131DAA">
        <w:rPr>
          <w:rStyle w:val="CommentReference"/>
          <w:rFonts w:ascii="Helvetica" w:hAnsi="Helvetica" w:cs="Helvetica"/>
          <w:rPrChange w:id="170" w:author="KJ Chow" w:date="2021-05-14T01:08:00Z">
            <w:rPr>
              <w:rStyle w:val="CommentReference"/>
            </w:rPr>
          </w:rPrChange>
        </w:rPr>
        <w:commentReference w:id="169"/>
      </w:r>
    </w:p>
    <w:p w14:paraId="7A922AF3" w14:textId="1B5F036C" w:rsidR="0097135D" w:rsidRPr="00131DAA" w:rsidDel="009611C4" w:rsidRDefault="00720856" w:rsidP="009611C4">
      <w:pPr>
        <w:spacing w:after="0"/>
        <w:jc w:val="both"/>
        <w:rPr>
          <w:del w:id="171" w:author="KJ Chow" w:date="2021-05-14T00:25:00Z"/>
          <w:rFonts w:ascii="Helvetica" w:hAnsi="Helvetica" w:cs="Helvetica"/>
          <w:b/>
          <w:bCs/>
        </w:rPr>
      </w:pPr>
      <w:r w:rsidRPr="00131DAA">
        <w:rPr>
          <w:rFonts w:ascii="Helvetica" w:hAnsi="Helvetica" w:cs="Helvetica"/>
        </w:rPr>
        <w:t>To c</w:t>
      </w:r>
      <w:r w:rsidR="0097135D" w:rsidRPr="00131DAA">
        <w:rPr>
          <w:rFonts w:ascii="Helvetica" w:hAnsi="Helvetica" w:cs="Helvetica"/>
        </w:rPr>
        <w:t xml:space="preserve">onstruct a </w:t>
      </w:r>
      <w:r w:rsidRPr="00131DAA">
        <w:rPr>
          <w:rFonts w:ascii="Helvetica" w:hAnsi="Helvetica" w:cs="Helvetica"/>
        </w:rPr>
        <w:t>comprehensive</w:t>
      </w:r>
      <w:r w:rsidR="0097135D" w:rsidRPr="00131DAA">
        <w:rPr>
          <w:rFonts w:ascii="Helvetica" w:hAnsi="Helvetica" w:cs="Helvetica"/>
        </w:rPr>
        <w:t xml:space="preserve"> numerical model for turbine optimisation based on discs flow analysis under varying design parameters.</w:t>
      </w:r>
    </w:p>
    <w:p w14:paraId="6D5A2B4D" w14:textId="77777777" w:rsidR="0097135D" w:rsidRPr="00131DAA" w:rsidDel="009611C4" w:rsidRDefault="0097135D" w:rsidP="001066AF">
      <w:pPr>
        <w:spacing w:after="0"/>
        <w:jc w:val="both"/>
        <w:rPr>
          <w:del w:id="172" w:author="KJ Chow" w:date="2021-05-14T00:25:00Z"/>
          <w:rFonts w:ascii="Helvetica" w:hAnsi="Helvetica" w:cs="Helvetica"/>
        </w:rPr>
      </w:pPr>
    </w:p>
    <w:p w14:paraId="2BF4267E" w14:textId="1BEAD7A1" w:rsidR="000F1796" w:rsidRPr="00131DAA" w:rsidRDefault="00A3198E">
      <w:pPr>
        <w:spacing w:after="0"/>
        <w:jc w:val="both"/>
        <w:rPr>
          <w:rFonts w:ascii="Helvetica" w:hAnsi="Helvetica" w:cs="Helvetica"/>
          <w:b/>
          <w:bCs/>
        </w:rPr>
        <w:pPrChange w:id="173" w:author="KJ Chow" w:date="2021-05-14T00:25:00Z">
          <w:pPr>
            <w:spacing w:after="160" w:line="259" w:lineRule="auto"/>
          </w:pPr>
        </w:pPrChange>
      </w:pPr>
      <w:del w:id="174" w:author="Davide Lasagna" w:date="2021-05-13T13:22:00Z">
        <w:r w:rsidRPr="00131DAA" w:rsidDel="00D00C64">
          <w:rPr>
            <w:rFonts w:ascii="Helvetica" w:hAnsi="Helvetica" w:cs="Helvetica"/>
            <w:b/>
            <w:bCs/>
          </w:rPr>
          <w:br w:type="page"/>
        </w:r>
      </w:del>
    </w:p>
    <w:p w14:paraId="61CA0F8F" w14:textId="6A8AFBED" w:rsidR="00561788" w:rsidRPr="00131DAA" w:rsidRDefault="00A539CA" w:rsidP="001066AF">
      <w:pPr>
        <w:spacing w:after="0"/>
        <w:jc w:val="both"/>
        <w:rPr>
          <w:rFonts w:ascii="Helvetica" w:hAnsi="Helvetica" w:cs="Helvetica"/>
        </w:rPr>
      </w:pPr>
      <w:r w:rsidRPr="00131DAA">
        <w:rPr>
          <w:rFonts w:ascii="Helvetica" w:hAnsi="Helvetica" w:cs="Helvetica"/>
          <w:b/>
          <w:bCs/>
        </w:rPr>
        <w:t>Objectives</w:t>
      </w:r>
      <w:r w:rsidR="00561788" w:rsidRPr="00131DAA">
        <w:rPr>
          <w:rFonts w:ascii="Helvetica" w:hAnsi="Helvetica" w:cs="Helvetica"/>
          <w:b/>
          <w:bCs/>
        </w:rPr>
        <w:t>:</w:t>
      </w:r>
    </w:p>
    <w:p w14:paraId="37E3AF60" w14:textId="1D17721A" w:rsidR="00561788" w:rsidRPr="00131DAA" w:rsidRDefault="00E07444" w:rsidP="001066AF">
      <w:pPr>
        <w:pStyle w:val="ListParagraph"/>
        <w:numPr>
          <w:ilvl w:val="0"/>
          <w:numId w:val="4"/>
        </w:numPr>
        <w:spacing w:after="0"/>
        <w:jc w:val="both"/>
        <w:rPr>
          <w:rFonts w:ascii="Helvetica" w:hAnsi="Helvetica" w:cs="Helvetica"/>
        </w:rPr>
      </w:pPr>
      <w:r w:rsidRPr="00131DAA">
        <w:rPr>
          <w:rFonts w:ascii="Helvetica" w:hAnsi="Helvetica" w:cs="Helvetica"/>
        </w:rPr>
        <w:t xml:space="preserve">Flow model construction </w:t>
      </w:r>
      <w:r w:rsidR="00307AD7" w:rsidRPr="00131DAA">
        <w:rPr>
          <w:rFonts w:ascii="Helvetica" w:hAnsi="Helvetica" w:cs="Helvetica"/>
        </w:rPr>
        <w:t>for characterising</w:t>
      </w:r>
      <w:r w:rsidR="00561788" w:rsidRPr="00131DAA">
        <w:rPr>
          <w:rFonts w:ascii="Helvetica" w:hAnsi="Helvetica" w:cs="Helvetica"/>
        </w:rPr>
        <w:t xml:space="preserve"> flow between two rotating discs and its impacts on </w:t>
      </w:r>
      <w:r w:rsidR="004A3B3F" w:rsidRPr="00131DAA">
        <w:rPr>
          <w:rFonts w:ascii="Helvetica" w:hAnsi="Helvetica" w:cs="Helvetica"/>
        </w:rPr>
        <w:t>power generation</w:t>
      </w:r>
      <w:r w:rsidR="00561788" w:rsidRPr="00131DAA">
        <w:rPr>
          <w:rFonts w:ascii="Helvetica" w:hAnsi="Helvetica" w:cs="Helvetica"/>
        </w:rPr>
        <w:t>.</w:t>
      </w:r>
    </w:p>
    <w:p w14:paraId="2C7C579C" w14:textId="63DFCFD8" w:rsidR="00E07444" w:rsidRPr="00131DAA" w:rsidRDefault="00E07444" w:rsidP="001066AF">
      <w:pPr>
        <w:pStyle w:val="ListParagraph"/>
        <w:numPr>
          <w:ilvl w:val="0"/>
          <w:numId w:val="4"/>
        </w:numPr>
        <w:spacing w:after="0"/>
        <w:jc w:val="both"/>
        <w:rPr>
          <w:rFonts w:ascii="Helvetica" w:hAnsi="Helvetica" w:cs="Helvetica"/>
        </w:rPr>
      </w:pPr>
      <w:r w:rsidRPr="00131DAA">
        <w:rPr>
          <w:rFonts w:ascii="Helvetica" w:hAnsi="Helvetica" w:cs="Helvetica"/>
        </w:rPr>
        <w:t xml:space="preserve">Model augmentations </w:t>
      </w:r>
      <w:r w:rsidR="00003D0A" w:rsidRPr="00131DAA">
        <w:rPr>
          <w:rFonts w:ascii="Helvetica" w:hAnsi="Helvetica" w:cs="Helvetica"/>
        </w:rPr>
        <w:t>accounting</w:t>
      </w:r>
      <w:r w:rsidRPr="00131DAA">
        <w:rPr>
          <w:rFonts w:ascii="Helvetica" w:hAnsi="Helvetica" w:cs="Helvetica"/>
        </w:rPr>
        <w:t xml:space="preserve"> for additional design aspects.</w:t>
      </w:r>
    </w:p>
    <w:p w14:paraId="00F507FD" w14:textId="30395DF1" w:rsidR="005547EF" w:rsidRPr="00131DAA" w:rsidRDefault="004A3B3F" w:rsidP="001066AF">
      <w:pPr>
        <w:pStyle w:val="ListParagraph"/>
        <w:numPr>
          <w:ilvl w:val="0"/>
          <w:numId w:val="4"/>
        </w:numPr>
        <w:spacing w:after="0"/>
        <w:jc w:val="both"/>
        <w:rPr>
          <w:rFonts w:ascii="Helvetica" w:hAnsi="Helvetica" w:cs="Helvetica"/>
        </w:rPr>
      </w:pPr>
      <w:r w:rsidRPr="00131DAA">
        <w:rPr>
          <w:rFonts w:ascii="Helvetica" w:hAnsi="Helvetica" w:cs="Helvetica"/>
        </w:rPr>
        <w:t>Optimal d</w:t>
      </w:r>
      <w:r w:rsidR="005547EF" w:rsidRPr="00131DAA">
        <w:rPr>
          <w:rFonts w:ascii="Helvetica" w:hAnsi="Helvetica" w:cs="Helvetica"/>
        </w:rPr>
        <w:t xml:space="preserve">esign </w:t>
      </w:r>
      <w:r w:rsidRPr="00131DAA">
        <w:rPr>
          <w:rFonts w:ascii="Helvetica" w:hAnsi="Helvetica" w:cs="Helvetica"/>
        </w:rPr>
        <w:t xml:space="preserve">point </w:t>
      </w:r>
      <w:r w:rsidR="005547EF" w:rsidRPr="00131DAA">
        <w:rPr>
          <w:rFonts w:ascii="Helvetica" w:hAnsi="Helvetica" w:cs="Helvetica"/>
        </w:rPr>
        <w:t xml:space="preserve">and operating condition </w:t>
      </w:r>
      <w:r w:rsidRPr="00131DAA">
        <w:rPr>
          <w:rFonts w:ascii="Helvetica" w:hAnsi="Helvetica" w:cs="Helvetica"/>
        </w:rPr>
        <w:t>selection</w:t>
      </w:r>
      <w:r w:rsidR="005547EF" w:rsidRPr="00131DAA">
        <w:rPr>
          <w:rFonts w:ascii="Helvetica" w:hAnsi="Helvetica" w:cs="Helvetica"/>
        </w:rPr>
        <w:t>.</w:t>
      </w:r>
    </w:p>
    <w:p w14:paraId="0A9E29A4" w14:textId="0333EB68" w:rsidR="00E07444" w:rsidRPr="00131DAA" w:rsidRDefault="004A3B3F" w:rsidP="001066AF">
      <w:pPr>
        <w:pStyle w:val="ListParagraph"/>
        <w:numPr>
          <w:ilvl w:val="0"/>
          <w:numId w:val="4"/>
        </w:numPr>
        <w:spacing w:after="0"/>
        <w:jc w:val="both"/>
        <w:rPr>
          <w:rFonts w:ascii="Helvetica" w:hAnsi="Helvetica" w:cs="Helvetica"/>
        </w:rPr>
      </w:pPr>
      <w:r w:rsidRPr="00131DAA">
        <w:rPr>
          <w:rFonts w:ascii="Helvetica" w:hAnsi="Helvetica" w:cs="Helvetica"/>
        </w:rPr>
        <w:t>T</w:t>
      </w:r>
      <w:r w:rsidR="005547EF" w:rsidRPr="00131DAA">
        <w:rPr>
          <w:rFonts w:ascii="Helvetica" w:hAnsi="Helvetica" w:cs="Helvetica"/>
        </w:rPr>
        <w:t>urbine scaling</w:t>
      </w:r>
      <w:r w:rsidRPr="00131DAA">
        <w:rPr>
          <w:rFonts w:ascii="Helvetica" w:hAnsi="Helvetica" w:cs="Helvetica"/>
        </w:rPr>
        <w:t xml:space="preserve"> analysis and its effects on power density</w:t>
      </w:r>
      <w:r w:rsidR="00E07444" w:rsidRPr="00131DAA">
        <w:rPr>
          <w:rFonts w:ascii="Helvetica" w:hAnsi="Helvetica" w:cs="Helvetica"/>
        </w:rPr>
        <w:t>.</w:t>
      </w:r>
    </w:p>
    <w:p w14:paraId="2F14127F" w14:textId="0F5E6D0A" w:rsidR="00983388" w:rsidRPr="00131DAA" w:rsidRDefault="004A3B3F" w:rsidP="00983388">
      <w:pPr>
        <w:pStyle w:val="ListParagraph"/>
        <w:numPr>
          <w:ilvl w:val="0"/>
          <w:numId w:val="4"/>
        </w:numPr>
        <w:spacing w:after="0"/>
        <w:jc w:val="both"/>
        <w:rPr>
          <w:ins w:id="175" w:author="Davide Lasagna" w:date="2021-05-13T13:23:00Z"/>
          <w:rFonts w:ascii="Helvetica" w:hAnsi="Helvetica" w:cs="Helvetica"/>
        </w:rPr>
      </w:pPr>
      <w:r w:rsidRPr="00131DAA">
        <w:rPr>
          <w:rFonts w:ascii="Helvetica" w:hAnsi="Helvetica" w:cs="Helvetica"/>
        </w:rPr>
        <w:t>Results</w:t>
      </w:r>
      <w:r w:rsidR="00561788" w:rsidRPr="00131DAA">
        <w:rPr>
          <w:rFonts w:ascii="Helvetica" w:hAnsi="Helvetica" w:cs="Helvetica"/>
        </w:rPr>
        <w:t xml:space="preserve"> validation with that obtained from CFD </w:t>
      </w:r>
      <w:r w:rsidR="00E07444" w:rsidRPr="00131DAA">
        <w:rPr>
          <w:rFonts w:ascii="Helvetica" w:hAnsi="Helvetica" w:cs="Helvetica"/>
        </w:rPr>
        <w:t xml:space="preserve">simulations </w:t>
      </w:r>
      <w:r w:rsidR="00561788" w:rsidRPr="00131DAA">
        <w:rPr>
          <w:rFonts w:ascii="Helvetica" w:hAnsi="Helvetica" w:cs="Helvetica"/>
        </w:rPr>
        <w:t xml:space="preserve">and past </w:t>
      </w:r>
      <w:r w:rsidR="00E07444" w:rsidRPr="00131DAA">
        <w:rPr>
          <w:rFonts w:ascii="Helvetica" w:hAnsi="Helvetica" w:cs="Helvetica"/>
        </w:rPr>
        <w:t xml:space="preserve">research </w:t>
      </w:r>
      <w:r w:rsidR="00561788" w:rsidRPr="00131DAA">
        <w:rPr>
          <w:rFonts w:ascii="Helvetica" w:hAnsi="Helvetica" w:cs="Helvetica"/>
        </w:rPr>
        <w:t xml:space="preserve">work. </w:t>
      </w:r>
    </w:p>
    <w:p w14:paraId="3489C045" w14:textId="77777777" w:rsidR="00D00C64" w:rsidRPr="00DB1049" w:rsidRDefault="00D00C64">
      <w:pPr>
        <w:spacing w:after="0"/>
        <w:jc w:val="both"/>
        <w:rPr>
          <w:rFonts w:ascii="Helvetica" w:hAnsi="Helvetica" w:cs="Helvetica"/>
          <w:rPrChange w:id="176" w:author="KJ Chow" w:date="2021-05-18T16:55:00Z">
            <w:rPr/>
          </w:rPrChange>
        </w:rPr>
        <w:pPrChange w:id="177" w:author="KJ Chow" w:date="2021-05-18T16:55:00Z">
          <w:pPr>
            <w:pStyle w:val="ListParagraph"/>
            <w:numPr>
              <w:numId w:val="4"/>
            </w:numPr>
            <w:spacing w:after="0"/>
            <w:ind w:hanging="360"/>
            <w:jc w:val="both"/>
          </w:pPr>
        </w:pPrChange>
      </w:pPr>
    </w:p>
    <w:p w14:paraId="221C46BE" w14:textId="6235FD64" w:rsidR="00955ADC" w:rsidRPr="00131DAA" w:rsidRDefault="008E095E" w:rsidP="00955ADC">
      <w:pPr>
        <w:pStyle w:val="Heading2"/>
        <w:numPr>
          <w:ilvl w:val="1"/>
          <w:numId w:val="3"/>
        </w:numPr>
        <w:rPr>
          <w:ins w:id="178" w:author="KJ Chow" w:date="2021-05-14T00:34:00Z"/>
          <w:rFonts w:ascii="Helvetica" w:hAnsi="Helvetica" w:cs="Helvetica"/>
          <w:b/>
          <w:bCs/>
          <w:color w:val="auto"/>
        </w:rPr>
      </w:pPr>
      <w:ins w:id="179" w:author="KJ Chow" w:date="2021-05-14T00:34:00Z">
        <w:r w:rsidRPr="00131DAA">
          <w:rPr>
            <w:rFonts w:ascii="Helvetica" w:hAnsi="Helvetica" w:cs="Helvetica"/>
            <w:b/>
            <w:bCs/>
            <w:color w:val="auto"/>
          </w:rPr>
          <w:t>Numerical Model</w:t>
        </w:r>
      </w:ins>
    </w:p>
    <w:p w14:paraId="264EA8BC" w14:textId="442387C4" w:rsidR="003877E9" w:rsidRPr="00131DAA" w:rsidDel="00955ADC" w:rsidRDefault="003877E9" w:rsidP="00BF1F16">
      <w:pPr>
        <w:spacing w:after="120" w:line="259" w:lineRule="auto"/>
        <w:jc w:val="both"/>
        <w:rPr>
          <w:del w:id="180" w:author="KJ Chow" w:date="2021-05-14T00:34:00Z"/>
          <w:rFonts w:ascii="Helvetica" w:hAnsi="Helvetica" w:cs="Helvetica"/>
          <w:b/>
          <w:bCs/>
        </w:rPr>
      </w:pPr>
      <w:del w:id="181" w:author="KJ Chow" w:date="2021-05-14T00:34:00Z">
        <w:r w:rsidRPr="00131DAA" w:rsidDel="00955ADC">
          <w:rPr>
            <w:rFonts w:ascii="Helvetica" w:hAnsi="Helvetica" w:cs="Helvetica"/>
            <w:b/>
            <w:bCs/>
          </w:rPr>
          <w:delText xml:space="preserve">Numerical </w:delText>
        </w:r>
        <w:r w:rsidR="00593060" w:rsidRPr="00131DAA" w:rsidDel="00955ADC">
          <w:rPr>
            <w:rFonts w:ascii="Helvetica" w:hAnsi="Helvetica" w:cs="Helvetica"/>
            <w:b/>
            <w:bCs/>
          </w:rPr>
          <w:delText>Model</w:delText>
        </w:r>
      </w:del>
    </w:p>
    <w:p w14:paraId="6BA03DDC" w14:textId="7157923E" w:rsidR="00955ADC" w:rsidRPr="00131DAA" w:rsidDel="00955ADC" w:rsidRDefault="00955ADC">
      <w:pPr>
        <w:rPr>
          <w:del w:id="182" w:author="KJ Chow" w:date="2021-05-14T00:34:00Z"/>
          <w:rFonts w:ascii="Helvetica" w:hAnsi="Helvetica" w:cs="Helvetica"/>
          <w:rPrChange w:id="183" w:author="KJ Chow" w:date="2021-05-14T01:08:00Z">
            <w:rPr>
              <w:del w:id="184" w:author="KJ Chow" w:date="2021-05-14T00:34:00Z"/>
            </w:rPr>
          </w:rPrChange>
        </w:rPr>
        <w:pPrChange w:id="185" w:author="KJ Chow" w:date="2021-05-14T00:34:00Z">
          <w:pPr>
            <w:spacing w:after="0" w:line="259" w:lineRule="auto"/>
          </w:pPr>
        </w:pPrChange>
      </w:pPr>
    </w:p>
    <w:p w14:paraId="1F79443E" w14:textId="448000F3" w:rsidR="005C04DD" w:rsidRPr="00131DAA" w:rsidRDefault="00AB6675" w:rsidP="00BF1F16">
      <w:pPr>
        <w:spacing w:after="120" w:line="259" w:lineRule="auto"/>
        <w:jc w:val="both"/>
        <w:rPr>
          <w:rFonts w:ascii="Helvetica" w:hAnsi="Helvetica" w:cs="Helvetica"/>
        </w:rPr>
      </w:pPr>
      <w:r w:rsidRPr="00131DAA">
        <w:rPr>
          <w:rFonts w:ascii="Helvetica" w:hAnsi="Helvetica" w:cs="Helvetica"/>
        </w:rPr>
        <w:t>The main analytical treatment begins by considering flow delivered from the volute casing into the rotating discs. The Navier-Stokes equation was then modified bas</w:t>
      </w:r>
      <w:r w:rsidR="00E044C3" w:rsidRPr="00131DAA">
        <w:rPr>
          <w:rFonts w:ascii="Helvetica" w:hAnsi="Helvetica" w:cs="Helvetica"/>
        </w:rPr>
        <w:t>ed</w:t>
      </w:r>
      <w:r w:rsidRPr="00131DAA">
        <w:rPr>
          <w:rFonts w:ascii="Helvetica" w:hAnsi="Helvetica" w:cs="Helvetica"/>
        </w:rPr>
        <w:t xml:space="preserve"> on  assumptions postulated by previous research studies:</w:t>
      </w:r>
    </w:p>
    <w:p w14:paraId="492CE604" w14:textId="20CB9AF8" w:rsidR="00AB6675" w:rsidRPr="00131DAA" w:rsidRDefault="00AB6675" w:rsidP="00AB6675">
      <w:pPr>
        <w:pStyle w:val="ListParagraph"/>
        <w:numPr>
          <w:ilvl w:val="0"/>
          <w:numId w:val="5"/>
        </w:numPr>
        <w:spacing w:after="0"/>
        <w:jc w:val="both"/>
        <w:rPr>
          <w:rFonts w:ascii="Helvetica" w:hAnsi="Helvetica" w:cs="Helvetica"/>
        </w:rPr>
      </w:pPr>
      <w:r w:rsidRPr="00131DAA">
        <w:rPr>
          <w:rFonts w:ascii="Helvetica" w:hAnsi="Helvetica" w:cs="Helvetica"/>
        </w:rPr>
        <w:t>Steady, incompressible laminar flow solutions throughout.</w:t>
      </w:r>
    </w:p>
    <w:p w14:paraId="3E04DF28" w14:textId="2DE36FB4" w:rsidR="00E044C3" w:rsidRPr="00131DAA" w:rsidRDefault="00765BB6" w:rsidP="00AB6675">
      <w:pPr>
        <w:pStyle w:val="ListParagraph"/>
        <w:numPr>
          <w:ilvl w:val="0"/>
          <w:numId w:val="5"/>
        </w:numPr>
        <w:spacing w:after="0"/>
        <w:jc w:val="both"/>
        <w:rPr>
          <w:rFonts w:ascii="Helvetica" w:hAnsi="Helvetica" w:cs="Helvetica"/>
        </w:rPr>
      </w:pPr>
      <w:r w:rsidRPr="00131DAA">
        <w:rPr>
          <w:rFonts w:ascii="Helvetica" w:hAnsi="Helvetica" w:cs="Helvetica"/>
        </w:rPr>
        <w:t>Trivial flow velocity in axial direction</w:t>
      </w:r>
      <w:r w:rsidR="005C04DD" w:rsidRPr="00131DAA">
        <w:rPr>
          <w:rFonts w:ascii="Helvetica" w:hAnsi="Helvetica" w:cs="Helvetica"/>
        </w:rPr>
        <w:t xml:space="preserve"> (2D solutions)</w:t>
      </w:r>
      <w:r w:rsidRPr="00131DAA">
        <w:rPr>
          <w:rFonts w:ascii="Helvetica" w:hAnsi="Helvetica" w:cs="Helvetica"/>
        </w:rPr>
        <w:t>.</w:t>
      </w:r>
    </w:p>
    <w:p w14:paraId="6CB3EF90" w14:textId="56031FFD" w:rsidR="00E044C3" w:rsidRPr="00131DAA" w:rsidRDefault="00AB6675" w:rsidP="00E044C3">
      <w:pPr>
        <w:pStyle w:val="ListParagraph"/>
        <w:numPr>
          <w:ilvl w:val="0"/>
          <w:numId w:val="5"/>
        </w:numPr>
        <w:spacing w:after="0"/>
        <w:jc w:val="both"/>
        <w:rPr>
          <w:rFonts w:ascii="Helvetica" w:hAnsi="Helvetica" w:cs="Helvetica"/>
        </w:rPr>
      </w:pPr>
      <w:r w:rsidRPr="00131DAA">
        <w:rPr>
          <w:rFonts w:ascii="Helvetica" w:hAnsi="Helvetica" w:cs="Helvetica"/>
        </w:rPr>
        <w:t xml:space="preserve">The flow field was considered as azimuthally symmetric and thus, </w:t>
      </w:r>
      <w:r w:rsidR="00E044C3" w:rsidRPr="00131DAA">
        <w:rPr>
          <w:rFonts w:ascii="Helvetica" w:hAnsi="Helvetica" w:cs="Helvetica"/>
        </w:rPr>
        <w:t>solutions are invariant in that direction</w:t>
      </w:r>
      <w:r w:rsidRPr="00131DAA">
        <w:rPr>
          <w:rFonts w:ascii="Helvetica" w:hAnsi="Helvetica" w:cs="Helvetica"/>
        </w:rPr>
        <w:t>.</w:t>
      </w:r>
    </w:p>
    <w:p w14:paraId="40AD5C57" w14:textId="55D6156F" w:rsidR="00AB6675" w:rsidRPr="00131DAA" w:rsidRDefault="00E044C3" w:rsidP="00AB6675">
      <w:pPr>
        <w:pStyle w:val="ListParagraph"/>
        <w:numPr>
          <w:ilvl w:val="0"/>
          <w:numId w:val="5"/>
        </w:numPr>
        <w:spacing w:after="0"/>
        <w:jc w:val="both"/>
        <w:rPr>
          <w:rFonts w:ascii="Helvetica" w:hAnsi="Helvetica" w:cs="Helvetica"/>
        </w:rPr>
      </w:pPr>
      <w:r w:rsidRPr="00131DAA">
        <w:rPr>
          <w:rFonts w:ascii="Helvetica" w:hAnsi="Helvetica" w:cs="Helvetica"/>
        </w:rPr>
        <w:t>Negligible entrance effects, i.e. fully constructed boundary layer.</w:t>
      </w:r>
    </w:p>
    <w:p w14:paraId="31E8BBFD" w14:textId="27F8AA96" w:rsidR="005C04DD" w:rsidRPr="00131DAA" w:rsidRDefault="00AB6675" w:rsidP="00BF1F16">
      <w:pPr>
        <w:pStyle w:val="ListParagraph"/>
        <w:numPr>
          <w:ilvl w:val="0"/>
          <w:numId w:val="5"/>
        </w:numPr>
        <w:spacing w:after="120"/>
        <w:ind w:left="714" w:hanging="357"/>
        <w:jc w:val="both"/>
        <w:rPr>
          <w:rFonts w:ascii="Helvetica" w:hAnsi="Helvetica" w:cs="Helvetica"/>
        </w:rPr>
      </w:pPr>
      <w:r w:rsidRPr="00131DAA">
        <w:rPr>
          <w:rFonts w:ascii="Helvetica" w:hAnsi="Helvetica" w:cs="Helvetica"/>
        </w:rPr>
        <w:t>Negligible body forces.</w:t>
      </w:r>
    </w:p>
    <w:p w14:paraId="6160E403" w14:textId="4A38BF30" w:rsidR="009611C4" w:rsidRPr="00131DAA" w:rsidRDefault="00E044C3" w:rsidP="00294895">
      <w:pPr>
        <w:spacing w:after="0" w:line="259" w:lineRule="auto"/>
        <w:jc w:val="both"/>
        <w:rPr>
          <w:rFonts w:ascii="Helvetica" w:eastAsiaTheme="minorEastAsia" w:hAnsi="Helvetica" w:cs="Helvetica"/>
        </w:rPr>
      </w:pPr>
      <w:r w:rsidRPr="00131DAA">
        <w:rPr>
          <w:rFonts w:ascii="Helvetica" w:hAnsi="Helvetica" w:cs="Helvetica"/>
        </w:rPr>
        <w:t xml:space="preserve">From the above idealisations, </w:t>
      </w:r>
      <w:r w:rsidR="00294895" w:rsidRPr="00131DAA">
        <w:rPr>
          <w:rFonts w:ascii="Helvetica" w:hAnsi="Helvetica" w:cs="Helvetica"/>
        </w:rPr>
        <w:t>the governing equations can be reformulated and transformed as demonstrated in the Group Report (</w:t>
      </w:r>
      <w:r w:rsidR="00294895" w:rsidRPr="00131DAA">
        <w:rPr>
          <w:rFonts w:ascii="Helvetica" w:hAnsi="Helvetica" w:cs="Helvetica"/>
          <w:b/>
          <w:bCs/>
        </w:rPr>
        <w:t>Equations 1 - 25</w:t>
      </w:r>
      <w:r w:rsidR="00294895" w:rsidRPr="00131DAA">
        <w:rPr>
          <w:rFonts w:ascii="Helvetica" w:hAnsi="Helvetica" w:cs="Helvetica"/>
        </w:rPr>
        <w:t>)</w:t>
      </w:r>
      <w:r w:rsidR="00B270F0" w:rsidRPr="00131DAA">
        <w:rPr>
          <w:rFonts w:ascii="Helvetica" w:eastAsiaTheme="minorEastAsia" w:hAnsi="Helvetica" w:cs="Helvetica"/>
        </w:rPr>
        <w:t>.</w:t>
      </w:r>
      <w:r w:rsidR="00546A5D" w:rsidRPr="00131DAA">
        <w:rPr>
          <w:rFonts w:ascii="Helvetica" w:eastAsiaTheme="minorEastAsia" w:hAnsi="Helvetica" w:cs="Helvetica"/>
        </w:rPr>
        <w:t xml:space="preserve"> </w:t>
      </w:r>
      <w:r w:rsidR="00276B43" w:rsidRPr="00131DAA">
        <w:rPr>
          <w:rFonts w:ascii="Helvetica" w:eastAsiaTheme="minorEastAsia" w:hAnsi="Helvetica" w:cs="Helvetica"/>
        </w:rPr>
        <w:t>In essence, the full 3D Navier</w:t>
      </w:r>
      <w:r w:rsidR="00276B43" w:rsidRPr="00131DAA">
        <w:rPr>
          <w:rFonts w:ascii="Helvetica" w:eastAsiaTheme="minorEastAsia" w:hAnsi="Helvetica" w:cs="Helvetica"/>
        </w:rPr>
        <w:noBreakHyphen/>
        <w:t>Stokes equations can be summarised by the following ODEs, where solutions to these two equations provide a complete characterisation of the flow within the turbine.</w:t>
      </w:r>
    </w:p>
    <w:p w14:paraId="0F2DF063" w14:textId="77777777" w:rsidR="00276B43" w:rsidRPr="00131DAA" w:rsidRDefault="00276B43" w:rsidP="00276B43">
      <w:pPr>
        <w:spacing w:after="0"/>
        <w:jc w:val="both"/>
        <w:rPr>
          <w:rFonts w:ascii="Helvetica" w:hAnsi="Helvetica" w:cs="Helvetica"/>
          <w:b/>
          <w:bCs/>
          <w:iCs/>
          <w:rPrChange w:id="186" w:author="KJ Chow" w:date="2021-05-14T01:08:00Z">
            <w:rPr>
              <w:rFonts w:cs="Helvetica"/>
              <w:b/>
              <w:bCs/>
              <w:iCs/>
            </w:rPr>
          </w:rPrChange>
        </w:rPr>
      </w:pPr>
      <w:r w:rsidRPr="00131DAA">
        <w:rPr>
          <w:rFonts w:ascii="Helvetica" w:hAnsi="Helvetica" w:cs="Helvetica"/>
          <w:b/>
          <w:bCs/>
          <w:iCs/>
          <w:rPrChange w:id="187" w:author="KJ Chow" w:date="2021-05-14T01:08:00Z">
            <w:rPr>
              <w:rFonts w:cs="Helvetica"/>
              <w:b/>
              <w:bCs/>
              <w:iCs/>
            </w:rPr>
          </w:rPrChange>
        </w:rPr>
        <w:t>Tangential ODE</w:t>
      </w:r>
    </w:p>
    <w:p w14:paraId="706BCCFF" w14:textId="61D3B5AC" w:rsidR="00276B43" w:rsidRPr="00131DAA" w:rsidRDefault="002247C6" w:rsidP="00276B43">
      <w:pPr>
        <w:jc w:val="both"/>
        <w:rPr>
          <w:rFonts w:ascii="Helvetica" w:hAnsi="Helvetica" w:cs="Helvetica"/>
          <w:rPrChange w:id="188" w:author="KJ Chow" w:date="2021-05-14T01:08:00Z">
            <w:rPr>
              <w:rFonts w:cs="Helvetica"/>
            </w:rPr>
          </w:rPrChange>
        </w:rPr>
      </w:pPr>
      <m:oMathPara>
        <m:oMath>
          <m:eqArr>
            <m:eqArrPr>
              <m:maxDist m:val="1"/>
              <m:ctrlPr>
                <w:rPr>
                  <w:rFonts w:ascii="Cambria Math" w:hAnsi="Cambria Math" w:cs="Helvetica"/>
                  <w:i/>
                  <w:iCs/>
                </w:rPr>
              </m:ctrlPr>
            </m:eqArrPr>
            <m:e>
              <m:r>
                <w:rPr>
                  <w:rFonts w:ascii="Cambria Math" w:hAnsi="Cambria Math" w:cs="Helvetica"/>
                </w:rPr>
                <m:t>-</m:t>
              </m:r>
              <m:f>
                <m:fPr>
                  <m:ctrlPr>
                    <w:rPr>
                      <w:rFonts w:ascii="Cambria Math" w:hAnsi="Cambria Math" w:cs="Helvetica"/>
                      <w:iCs/>
                    </w:rPr>
                  </m:ctrlPr>
                </m:fPr>
                <m:num>
                  <m:r>
                    <w:rPr>
                      <w:rFonts w:ascii="Cambria Math" w:hAnsi="Cambria Math" w:cs="Helvetica"/>
                    </w:rPr>
                    <m:t>2n</m:t>
                  </m:r>
                  <m:r>
                    <w:rPr>
                      <w:rFonts w:ascii="Cambria Math" w:hAnsi="Cambria Math" w:cs="Helvetica"/>
                      <w:rPrChange w:id="189" w:author="KJ Chow" w:date="2021-05-14T01:08:00Z">
                        <w:rPr>
                          <w:rFonts w:ascii="Cambria Math" w:hAnsi="Cambria Math" w:cs="Helvetica"/>
                        </w:rPr>
                      </w:rPrChange>
                    </w:rPr>
                    <m:t>+1</m:t>
                  </m:r>
                </m:num>
                <m:den>
                  <m:r>
                    <w:rPr>
                      <w:rFonts w:ascii="Cambria Math" w:hAnsi="Cambria Math" w:cs="Helvetica"/>
                    </w:rPr>
                    <m:t>n+1</m:t>
                  </m:r>
                </m:den>
              </m:f>
              <m:r>
                <w:rPr>
                  <w:rFonts w:ascii="Cambria Math" w:hAnsi="Cambria Math" w:cs="Helvetica"/>
                </w:rPr>
                <m:t>=</m:t>
              </m:r>
              <m:d>
                <m:dPr>
                  <m:begChr m:val="["/>
                  <m:endChr m:val="]"/>
                  <m:ctrlPr>
                    <w:rPr>
                      <w:rFonts w:ascii="Cambria Math" w:hAnsi="Cambria Math" w:cs="Helvetica"/>
                      <w:iCs/>
                    </w:rPr>
                  </m:ctrlPr>
                </m:dPr>
                <m:e>
                  <m:f>
                    <m:fPr>
                      <m:ctrlPr>
                        <w:rPr>
                          <w:rFonts w:ascii="Cambria Math" w:hAnsi="Cambria Math" w:cs="Helvetica"/>
                          <w:iCs/>
                        </w:rPr>
                      </m:ctrlPr>
                    </m:fPr>
                    <m:num>
                      <m:r>
                        <w:rPr>
                          <w:rFonts w:ascii="Cambria Math" w:hAnsi="Cambria Math" w:cs="Helvetica"/>
                        </w:rPr>
                        <m:t>1</m:t>
                      </m:r>
                    </m:num>
                    <m:den>
                      <m:r>
                        <m:rPr>
                          <m:sty m:val="p"/>
                        </m:rPr>
                        <w:rPr>
                          <w:rFonts w:ascii="Cambria Math" w:hAnsi="Cambria Math" w:cs="Helvetica"/>
                        </w:rPr>
                        <m:t>ξ</m:t>
                      </m:r>
                    </m:den>
                  </m:f>
                  <m:r>
                    <w:rPr>
                      <w:rFonts w:ascii="Cambria Math" w:hAnsi="Cambria Math" w:cs="Helvetica"/>
                    </w:rPr>
                    <m:t>-</m:t>
                  </m:r>
                  <m:f>
                    <m:fPr>
                      <m:ctrlPr>
                        <w:rPr>
                          <w:rFonts w:ascii="Cambria Math" w:hAnsi="Cambria Math" w:cs="Helvetica"/>
                          <w:iCs/>
                        </w:rPr>
                      </m:ctrlPr>
                    </m:fPr>
                    <m:num>
                      <m:r>
                        <w:rPr>
                          <w:rFonts w:ascii="Cambria Math" w:hAnsi="Cambria Math" w:cs="Helvetica"/>
                        </w:rPr>
                        <m:t>8</m:t>
                      </m:r>
                      <m:d>
                        <m:dPr>
                          <m:ctrlPr>
                            <w:rPr>
                              <w:rFonts w:ascii="Cambria Math" w:hAnsi="Cambria Math" w:cs="Helvetica"/>
                              <w:iCs/>
                            </w:rPr>
                          </m:ctrlPr>
                        </m:dPr>
                        <m:e>
                          <m:r>
                            <w:rPr>
                              <w:rFonts w:ascii="Cambria Math" w:hAnsi="Cambria Math" w:cs="Helvetica"/>
                            </w:rPr>
                            <m:t>2n</m:t>
                          </m:r>
                          <m:r>
                            <w:rPr>
                              <w:rFonts w:ascii="Cambria Math" w:hAnsi="Cambria Math" w:cs="Helvetica"/>
                              <w:rPrChange w:id="190" w:author="KJ Chow" w:date="2021-05-14T01:08:00Z">
                                <w:rPr>
                                  <w:rFonts w:ascii="Cambria Math" w:hAnsi="Cambria Math" w:cs="Helvetica"/>
                                </w:rPr>
                              </w:rPrChange>
                            </w:rPr>
                            <m:t>+1</m:t>
                          </m:r>
                          <m:ctrlPr>
                            <w:rPr>
                              <w:rFonts w:ascii="Cambria Math" w:hAnsi="Cambria Math" w:cs="Helvetica"/>
                              <w:i/>
                              <w:iCs/>
                            </w:rPr>
                          </m:ctrlPr>
                        </m:e>
                      </m:d>
                      <m:r>
                        <m:rPr>
                          <m:sty m:val="p"/>
                        </m:rPr>
                        <w:rPr>
                          <w:rFonts w:ascii="Cambria Math" w:hAnsi="Cambria Math" w:cs="Helvetica"/>
                        </w:rPr>
                        <m:t>ξ</m:t>
                      </m:r>
                    </m:num>
                    <m:den>
                      <m:sSubSup>
                        <m:sSubSupPr>
                          <m:ctrlPr>
                            <w:rPr>
                              <w:rFonts w:ascii="Cambria Math" w:hAnsi="Cambria Math" w:cs="Helvetica"/>
                              <w:i/>
                              <w:iCs/>
                            </w:rPr>
                          </m:ctrlPr>
                        </m:sSubSupPr>
                        <m:e>
                          <m:r>
                            <m:rPr>
                              <m:nor/>
                            </m:rPr>
                            <w:rPr>
                              <w:rFonts w:ascii="Helvetica" w:hAnsi="Helvetica" w:cs="Helvetica"/>
                              <w:iCs/>
                              <w:rPrChange w:id="191" w:author="KJ Chow" w:date="2021-05-14T01:08:00Z">
                                <w:rPr>
                                  <w:rFonts w:cs="Helvetica"/>
                                  <w:iCs/>
                                </w:rPr>
                              </w:rPrChange>
                            </w:rPr>
                            <m:t>Re</m:t>
                          </m:r>
                          <m:ctrlPr>
                            <w:rPr>
                              <w:rFonts w:ascii="Cambria Math" w:hAnsi="Cambria Math" w:cs="Helvetica"/>
                              <w:iCs/>
                            </w:rPr>
                          </m:ctrlPr>
                        </m:e>
                        <m:sub>
                          <m:r>
                            <w:rPr>
                              <w:rFonts w:ascii="Cambria Math" w:hAnsi="Cambria Math" w:cs="Helvetica"/>
                            </w:rPr>
                            <m:t>m</m:t>
                          </m:r>
                        </m:sub>
                        <m:sup>
                          <m:r>
                            <m:rPr>
                              <m:sty m:val="p"/>
                            </m:rPr>
                            <w:rPr>
                              <w:rFonts w:ascii="Cambria Math" w:hAnsi="Cambria Math" w:cs="Helvetica"/>
                            </w:rPr>
                            <m:t>*</m:t>
                          </m:r>
                        </m:sup>
                      </m:sSubSup>
                    </m:den>
                  </m:f>
                  <m:ctrlPr>
                    <w:rPr>
                      <w:rFonts w:ascii="Cambria Math" w:hAnsi="Cambria Math" w:cs="Helvetica"/>
                      <w:i/>
                      <w:iCs/>
                    </w:rPr>
                  </m:ctrlPr>
                </m:e>
              </m:d>
              <m:acc>
                <m:accPr>
                  <m:ctrlPr>
                    <w:rPr>
                      <w:rFonts w:ascii="Cambria Math" w:hAnsi="Cambria Math" w:cs="Helvetica"/>
                      <w:iCs/>
                    </w:rPr>
                  </m:ctrlPr>
                </m:accPr>
                <m:e>
                  <m:r>
                    <w:rPr>
                      <w:rFonts w:ascii="Cambria Math" w:hAnsi="Cambria Math" w:cs="Helvetica"/>
                    </w:rPr>
                    <m:t>W</m:t>
                  </m:r>
                </m:e>
              </m:acc>
              <m:r>
                <w:rPr>
                  <w:rFonts w:ascii="Cambria Math" w:hAnsi="Cambria Math" w:cs="Helvetica"/>
                </w:rPr>
                <m:t>+</m:t>
              </m:r>
              <m:f>
                <m:fPr>
                  <m:ctrlPr>
                    <w:rPr>
                      <w:rFonts w:ascii="Cambria Math" w:hAnsi="Cambria Math" w:cs="Helvetica"/>
                      <w:iCs/>
                    </w:rPr>
                  </m:ctrlPr>
                </m:fPr>
                <m:num>
                  <m:r>
                    <m:rPr>
                      <m:sty m:val="p"/>
                    </m:rPr>
                    <w:rPr>
                      <w:rFonts w:ascii="Cambria Math" w:hAnsi="Cambria Math" w:cs="Helvetica"/>
                    </w:rPr>
                    <m:t>∂</m:t>
                  </m:r>
                  <m:acc>
                    <m:accPr>
                      <m:ctrlPr>
                        <w:rPr>
                          <w:rFonts w:ascii="Cambria Math" w:hAnsi="Cambria Math" w:cs="Helvetica"/>
                          <w:iCs/>
                        </w:rPr>
                      </m:ctrlPr>
                    </m:accPr>
                    <m:e>
                      <m:r>
                        <w:rPr>
                          <w:rFonts w:ascii="Cambria Math" w:hAnsi="Cambria Math" w:cs="Helvetica"/>
                        </w:rPr>
                        <m:t>W</m:t>
                      </m:r>
                    </m:e>
                  </m:acc>
                </m:num>
                <m:den>
                  <m:r>
                    <m:rPr>
                      <m:sty m:val="p"/>
                    </m:rPr>
                    <w:rPr>
                      <w:rFonts w:ascii="Cambria Math" w:hAnsi="Cambria Math" w:cs="Helvetica"/>
                    </w:rPr>
                    <m:t>∂ξ</m:t>
                  </m:r>
                </m:den>
              </m:f>
              <m:r>
                <w:rPr>
                  <w:rFonts w:ascii="Cambria Math" w:hAnsi="Cambria Math" w:cs="Helvetica"/>
                </w:rPr>
                <m:t>#</m:t>
              </m:r>
              <m:d>
                <m:dPr>
                  <m:ctrlPr>
                    <w:rPr>
                      <w:rFonts w:ascii="Cambria Math" w:hAnsi="Cambria Math" w:cs="Helvetica"/>
                      <w:i/>
                      <w:iCs/>
                    </w:rPr>
                  </m:ctrlPr>
                </m:dPr>
                <m:e>
                  <m:r>
                    <w:rPr>
                      <w:rFonts w:ascii="Cambria Math" w:hAnsi="Cambria Math" w:cs="Helvetica"/>
                    </w:rPr>
                    <m:t>1</m:t>
                  </m:r>
                </m:e>
              </m:d>
              <m:ctrlPr>
                <w:rPr>
                  <w:rFonts w:ascii="Cambria Math" w:hAnsi="Cambria Math" w:cs="Helvetica"/>
                  <w:i/>
                </w:rPr>
              </m:ctrlPr>
            </m:e>
          </m:eqArr>
        </m:oMath>
      </m:oMathPara>
    </w:p>
    <w:p w14:paraId="72A433F7" w14:textId="77777777" w:rsidR="00276B43" w:rsidRPr="00131DAA" w:rsidRDefault="00276B43" w:rsidP="00276B43">
      <w:pPr>
        <w:jc w:val="both"/>
        <w:rPr>
          <w:rFonts w:ascii="Helvetica" w:hAnsi="Helvetica" w:cs="Helvetica"/>
          <w:b/>
          <w:bCs/>
          <w:iCs/>
          <w:rPrChange w:id="192" w:author="KJ Chow" w:date="2021-05-14T01:08:00Z">
            <w:rPr>
              <w:rFonts w:cs="Helvetica"/>
              <w:b/>
              <w:bCs/>
              <w:iCs/>
            </w:rPr>
          </w:rPrChange>
        </w:rPr>
      </w:pPr>
      <w:r w:rsidRPr="00131DAA">
        <w:rPr>
          <w:rFonts w:ascii="Helvetica" w:hAnsi="Helvetica" w:cs="Helvetica"/>
          <w:b/>
          <w:bCs/>
          <w:iCs/>
          <w:rPrChange w:id="193" w:author="KJ Chow" w:date="2021-05-14T01:08:00Z">
            <w:rPr>
              <w:rFonts w:cs="Helvetica"/>
              <w:b/>
              <w:bCs/>
              <w:iCs/>
            </w:rPr>
          </w:rPrChange>
        </w:rPr>
        <w:t>Radial ODE</w:t>
      </w:r>
    </w:p>
    <w:p w14:paraId="15C96976" w14:textId="14F8DFC1" w:rsidR="00276B43" w:rsidRPr="00131DAA" w:rsidRDefault="002247C6" w:rsidP="00276B43">
      <w:pPr>
        <w:jc w:val="both"/>
        <w:rPr>
          <w:rFonts w:ascii="Helvetica" w:hAnsi="Helvetica" w:cs="Helvetica"/>
          <w:rPrChange w:id="194" w:author="KJ Chow" w:date="2021-05-14T01:08:00Z">
            <w:rPr>
              <w:rFonts w:cs="Helvetica"/>
            </w:rPr>
          </w:rPrChange>
        </w:rPr>
      </w:pPr>
      <m:oMathPara>
        <m:oMath>
          <m:eqArr>
            <m:eqArrPr>
              <m:maxDist m:val="1"/>
              <m:ctrlPr>
                <w:rPr>
                  <w:rFonts w:ascii="Cambria Math" w:hAnsi="Cambria Math" w:cs="Helvetica"/>
                  <w:i/>
                  <w:iCs/>
                </w:rPr>
              </m:ctrlPr>
            </m:eqArrPr>
            <m:e>
              <m:f>
                <m:fPr>
                  <m:ctrlPr>
                    <w:rPr>
                      <w:rFonts w:ascii="Cambria Math" w:hAnsi="Cambria Math" w:cs="Helvetica"/>
                    </w:rPr>
                  </m:ctrlPr>
                </m:fPr>
                <m:num>
                  <m:r>
                    <m:rPr>
                      <m:sty m:val="p"/>
                    </m:rPr>
                    <w:rPr>
                      <w:rFonts w:ascii="Cambria Math" w:hAnsi="Cambria Math" w:cs="Helvetica"/>
                    </w:rPr>
                    <m:t>∂</m:t>
                  </m:r>
                  <m:acc>
                    <m:accPr>
                      <m:ctrlPr>
                        <w:rPr>
                          <w:rFonts w:ascii="Cambria Math" w:hAnsi="Cambria Math" w:cs="Helvetica"/>
                        </w:rPr>
                      </m:ctrlPr>
                    </m:accPr>
                    <m:e>
                      <m:r>
                        <w:rPr>
                          <w:rFonts w:ascii="Cambria Math" w:hAnsi="Cambria Math" w:cs="Helvetica"/>
                        </w:rPr>
                        <m:t>P</m:t>
                      </m:r>
                    </m:e>
                  </m:acc>
                </m:num>
                <m:den>
                  <m:r>
                    <m:rPr>
                      <m:sty m:val="p"/>
                    </m:rPr>
                    <w:rPr>
                      <w:rFonts w:ascii="Cambria Math" w:hAnsi="Cambria Math" w:cs="Helvetica"/>
                    </w:rPr>
                    <m:t>∂ξ</m:t>
                  </m:r>
                </m:den>
              </m:f>
              <m:r>
                <w:rPr>
                  <w:rFonts w:ascii="Cambria Math" w:hAnsi="Cambria Math" w:cs="Helvetica"/>
                </w:rPr>
                <m:t>=</m:t>
              </m:r>
              <m:f>
                <m:fPr>
                  <m:ctrlPr>
                    <w:rPr>
                      <w:rFonts w:ascii="Cambria Math" w:hAnsi="Cambria Math" w:cs="Helvetica"/>
                    </w:rPr>
                  </m:ctrlPr>
                </m:fPr>
                <m:num>
                  <m:r>
                    <w:rPr>
                      <w:rFonts w:ascii="Cambria Math" w:hAnsi="Cambria Math" w:cs="Helvetica"/>
                    </w:rPr>
                    <m:t>4</m:t>
                  </m:r>
                  <m:d>
                    <m:dPr>
                      <m:ctrlPr>
                        <w:rPr>
                          <w:rFonts w:ascii="Cambria Math" w:hAnsi="Cambria Math" w:cs="Helvetica"/>
                          <w:iCs/>
                        </w:rPr>
                      </m:ctrlPr>
                    </m:dPr>
                    <m:e>
                      <m:r>
                        <w:rPr>
                          <w:rFonts w:ascii="Cambria Math" w:hAnsi="Cambria Math" w:cs="Helvetica"/>
                        </w:rPr>
                        <m:t>n+1</m:t>
                      </m:r>
                      <m:ctrlPr>
                        <w:rPr>
                          <w:rFonts w:ascii="Cambria Math" w:hAnsi="Cambria Math" w:cs="Helvetica"/>
                          <w:i/>
                          <w:iCs/>
                        </w:rPr>
                      </m:ctrlPr>
                    </m:e>
                  </m:d>
                </m:num>
                <m:den>
                  <m:d>
                    <m:dPr>
                      <m:ctrlPr>
                        <w:rPr>
                          <w:rFonts w:ascii="Cambria Math" w:hAnsi="Cambria Math" w:cs="Helvetica"/>
                        </w:rPr>
                      </m:ctrlPr>
                    </m:dPr>
                    <m:e>
                      <m:r>
                        <w:rPr>
                          <w:rFonts w:ascii="Cambria Math" w:hAnsi="Cambria Math" w:cs="Helvetica"/>
                        </w:rPr>
                        <m:t>2n</m:t>
                      </m:r>
                      <m:r>
                        <w:rPr>
                          <w:rFonts w:ascii="Cambria Math" w:hAnsi="Cambria Math" w:cs="Helvetica"/>
                          <w:rPrChange w:id="195" w:author="KJ Chow" w:date="2021-05-14T01:08:00Z">
                            <w:rPr>
                              <w:rFonts w:ascii="Cambria Math" w:hAnsi="Cambria Math" w:cs="Helvetica"/>
                            </w:rPr>
                          </w:rPrChange>
                        </w:rPr>
                        <m:t>+1</m:t>
                      </m:r>
                      <m:ctrlPr>
                        <w:rPr>
                          <w:rFonts w:ascii="Cambria Math" w:hAnsi="Cambria Math" w:cs="Helvetica"/>
                          <w:i/>
                        </w:rPr>
                      </m:ctrlPr>
                    </m:e>
                  </m:d>
                  <m:sSup>
                    <m:sSupPr>
                      <m:ctrlPr>
                        <w:rPr>
                          <w:rFonts w:ascii="Cambria Math" w:hAnsi="Cambria Math" w:cs="Helvetica"/>
                          <w:i/>
                        </w:rPr>
                      </m:ctrlPr>
                    </m:sSupPr>
                    <m:e>
                      <m:r>
                        <m:rPr>
                          <m:sty m:val="p"/>
                        </m:rPr>
                        <w:rPr>
                          <w:rFonts w:ascii="Cambria Math" w:hAnsi="Cambria Math" w:cs="Helvetica"/>
                        </w:rPr>
                        <m:t>ξ</m:t>
                      </m:r>
                      <m:ctrlPr>
                        <w:rPr>
                          <w:rFonts w:ascii="Cambria Math" w:hAnsi="Cambria Math" w:cs="Helvetica"/>
                        </w:rPr>
                      </m:ctrlPr>
                    </m:e>
                    <m:sup>
                      <m:r>
                        <w:rPr>
                          <w:rFonts w:ascii="Cambria Math" w:hAnsi="Cambria Math" w:cs="Helvetica"/>
                        </w:rPr>
                        <m:t>3</m:t>
                      </m:r>
                    </m:sup>
                  </m:sSup>
                </m:den>
              </m:f>
              <m:r>
                <w:rPr>
                  <w:rFonts w:ascii="Cambria Math" w:hAnsi="Cambria Math" w:cs="Helvetica"/>
                </w:rPr>
                <m:t> </m:t>
              </m:r>
              <m:d>
                <m:dPr>
                  <m:begChr m:val="["/>
                  <m:endChr m:val="]"/>
                  <m:ctrlPr>
                    <w:rPr>
                      <w:rFonts w:ascii="Cambria Math" w:hAnsi="Cambria Math" w:cs="Helvetica"/>
                    </w:rPr>
                  </m:ctrlPr>
                </m:dPr>
                <m:e>
                  <m:sSup>
                    <m:sSupPr>
                      <m:ctrlPr>
                        <w:rPr>
                          <w:rFonts w:ascii="Cambria Math" w:hAnsi="Cambria Math" w:cs="Helvetica"/>
                          <w:i/>
                          <w:iCs/>
                        </w:rPr>
                      </m:ctrlPr>
                    </m:sSupPr>
                    <m:e>
                      <m:sSub>
                        <m:sSubPr>
                          <m:ctrlPr>
                            <w:rPr>
                              <w:rFonts w:ascii="Cambria Math" w:hAnsi="Cambria Math" w:cs="Helvetica"/>
                              <w:i/>
                              <w:iCs/>
                            </w:rPr>
                          </m:ctrlPr>
                        </m:sSubPr>
                        <m:e>
                          <m:r>
                            <w:rPr>
                              <w:rFonts w:ascii="Cambria Math" w:hAnsi="Cambria Math" w:cs="Helvetica"/>
                            </w:rPr>
                            <m:t>V</m:t>
                          </m:r>
                        </m:e>
                        <m:sub>
                          <m:r>
                            <w:rPr>
                              <w:rFonts w:ascii="Cambria Math" w:hAnsi="Cambria Math" w:cs="Helvetica"/>
                            </w:rPr>
                            <m:t>r0</m:t>
                          </m:r>
                        </m:sub>
                      </m:sSub>
                    </m:e>
                    <m:sup>
                      <m:r>
                        <w:rPr>
                          <w:rFonts w:ascii="Cambria Math" w:hAnsi="Cambria Math" w:cs="Helvetica"/>
                        </w:rPr>
                        <m:t>2</m:t>
                      </m:r>
                    </m:sup>
                  </m:sSup>
                  <m:r>
                    <w:rPr>
                      <w:rFonts w:ascii="Cambria Math" w:hAnsi="Cambria Math" w:cs="Helvetica"/>
                    </w:rPr>
                    <m:t>+</m:t>
                  </m:r>
                  <m:sSup>
                    <m:sSupPr>
                      <m:ctrlPr>
                        <w:rPr>
                          <w:rFonts w:ascii="Cambria Math" w:hAnsi="Cambria Math" w:cs="Helvetica"/>
                          <w:i/>
                        </w:rPr>
                      </m:ctrlPr>
                    </m:sSupPr>
                    <m:e>
                      <m:r>
                        <m:rPr>
                          <m:sty m:val="p"/>
                        </m:rPr>
                        <w:rPr>
                          <w:rFonts w:ascii="Cambria Math" w:hAnsi="Cambria Math" w:cs="Helvetica"/>
                        </w:rPr>
                        <m:t>ξ</m:t>
                      </m:r>
                    </m:e>
                    <m:sup>
                      <m:r>
                        <w:rPr>
                          <w:rFonts w:ascii="Cambria Math" w:hAnsi="Cambria Math" w:cs="Helvetica"/>
                        </w:rPr>
                        <m:t>2</m:t>
                      </m:r>
                    </m:sup>
                  </m:sSup>
                  <m:sSup>
                    <m:sSupPr>
                      <m:ctrlPr>
                        <w:rPr>
                          <w:rFonts w:ascii="Cambria Math" w:hAnsi="Cambria Math" w:cs="Helvetica"/>
                        </w:rPr>
                      </m:ctrlPr>
                    </m:sSupPr>
                    <m:e>
                      <m:acc>
                        <m:accPr>
                          <m:ctrlPr>
                            <w:rPr>
                              <w:rFonts w:ascii="Cambria Math" w:hAnsi="Cambria Math" w:cs="Helvetica"/>
                            </w:rPr>
                          </m:ctrlPr>
                        </m:accPr>
                        <m:e>
                          <m:r>
                            <w:rPr>
                              <w:rFonts w:ascii="Cambria Math" w:hAnsi="Cambria Math" w:cs="Helvetica"/>
                            </w:rPr>
                            <m:t>W</m:t>
                          </m:r>
                        </m:e>
                      </m:acc>
                      <m:ctrlPr>
                        <w:rPr>
                          <w:rFonts w:ascii="Cambria Math" w:hAnsi="Cambria Math" w:cs="Helvetica"/>
                          <w:i/>
                        </w:rPr>
                      </m:ctrlPr>
                    </m:e>
                    <m:sup>
                      <m:r>
                        <w:rPr>
                          <w:rFonts w:ascii="Cambria Math" w:hAnsi="Cambria Math" w:cs="Helvetica"/>
                        </w:rPr>
                        <m:t>2</m:t>
                      </m:r>
                    </m:sup>
                  </m:sSup>
                </m:e>
              </m:d>
              <m:r>
                <w:rPr>
                  <w:rFonts w:ascii="Cambria Math" w:hAnsi="Cambria Math" w:cs="Helvetica"/>
                </w:rPr>
                <m:t>+4</m:t>
              </m:r>
              <m:acc>
                <m:accPr>
                  <m:ctrlPr>
                    <w:rPr>
                      <w:rFonts w:ascii="Cambria Math" w:hAnsi="Cambria Math" w:cs="Helvetica"/>
                    </w:rPr>
                  </m:ctrlPr>
                </m:accPr>
                <m:e>
                  <m:r>
                    <w:rPr>
                      <w:rFonts w:ascii="Cambria Math" w:hAnsi="Cambria Math" w:cs="Helvetica"/>
                    </w:rPr>
                    <m:t>W</m:t>
                  </m:r>
                </m:e>
              </m:acc>
              <m:r>
                <w:rPr>
                  <w:rFonts w:ascii="Cambria Math" w:hAnsi="Cambria Math" w:cs="Helvetica"/>
                </w:rPr>
                <m:t>+2</m:t>
              </m:r>
              <m:r>
                <m:rPr>
                  <m:sty m:val="p"/>
                </m:rPr>
                <w:rPr>
                  <w:rFonts w:ascii="Cambria Math" w:hAnsi="Cambria Math" w:cs="Helvetica"/>
                </w:rPr>
                <m:t>ξ</m:t>
              </m:r>
              <m:r>
                <w:rPr>
                  <w:rFonts w:ascii="Cambria Math" w:hAnsi="Cambria Math" w:cs="Helvetica"/>
                  <w:rPrChange w:id="196" w:author="KJ Chow" w:date="2021-05-14T01:08:00Z">
                    <w:rPr>
                      <w:rFonts w:ascii="Cambria Math" w:hAnsi="Cambria Math" w:cs="Helvetica"/>
                    </w:rPr>
                  </w:rPrChange>
                </w:rPr>
                <m:t>+</m:t>
              </m:r>
              <m:d>
                <m:dPr>
                  <m:ctrlPr>
                    <w:rPr>
                      <w:rFonts w:ascii="Cambria Math" w:hAnsi="Cambria Math" w:cs="Helvetica"/>
                      <w:iCs/>
                    </w:rPr>
                  </m:ctrlPr>
                </m:dPr>
                <m:e>
                  <m:f>
                    <m:fPr>
                      <m:ctrlPr>
                        <w:rPr>
                          <w:rFonts w:ascii="Cambria Math" w:hAnsi="Cambria Math" w:cs="Helvetica"/>
                        </w:rPr>
                      </m:ctrlPr>
                    </m:fPr>
                    <m:num>
                      <m:r>
                        <w:rPr>
                          <w:rFonts w:ascii="Cambria Math" w:hAnsi="Cambria Math" w:cs="Helvetica"/>
                        </w:rPr>
                        <m:t>32</m:t>
                      </m:r>
                      <m:d>
                        <m:dPr>
                          <m:ctrlPr>
                            <w:rPr>
                              <w:rFonts w:ascii="Cambria Math" w:hAnsi="Cambria Math" w:cs="Helvetica"/>
                              <w:iCs/>
                            </w:rPr>
                          </m:ctrlPr>
                        </m:dPr>
                        <m:e>
                          <m:r>
                            <w:rPr>
                              <w:rFonts w:ascii="Cambria Math" w:hAnsi="Cambria Math" w:cs="Helvetica"/>
                            </w:rPr>
                            <m:t>n+1</m:t>
                          </m:r>
                          <m:ctrlPr>
                            <w:rPr>
                              <w:rFonts w:ascii="Cambria Math" w:hAnsi="Cambria Math" w:cs="Helvetica"/>
                              <w:i/>
                              <w:iCs/>
                            </w:rPr>
                          </m:ctrlPr>
                        </m:e>
                      </m:d>
                      <m:sSubSup>
                        <m:sSubSupPr>
                          <m:ctrlPr>
                            <w:rPr>
                              <w:rFonts w:ascii="Cambria Math" w:hAnsi="Cambria Math" w:cs="Helvetica"/>
                              <w:i/>
                              <w:iCs/>
                            </w:rPr>
                          </m:ctrlPr>
                        </m:sSubSupPr>
                        <m:e>
                          <m:r>
                            <w:rPr>
                              <w:rFonts w:ascii="Cambria Math" w:hAnsi="Cambria Math" w:cs="Helvetica"/>
                            </w:rPr>
                            <m:t>V</m:t>
                          </m:r>
                          <m:ctrlPr>
                            <w:rPr>
                              <w:rFonts w:ascii="Cambria Math" w:hAnsi="Cambria Math" w:cs="Helvetica"/>
                              <w:i/>
                            </w:rPr>
                          </m:ctrlPr>
                        </m:e>
                        <m:sub>
                          <m:r>
                            <w:rPr>
                              <w:rFonts w:ascii="Cambria Math" w:hAnsi="Cambria Math" w:cs="Helvetica"/>
                            </w:rPr>
                            <m:t>r0</m:t>
                          </m:r>
                          <m:ctrlPr>
                            <w:rPr>
                              <w:rFonts w:ascii="Cambria Math" w:hAnsi="Cambria Math" w:cs="Helvetica"/>
                              <w:i/>
                            </w:rPr>
                          </m:ctrlPr>
                        </m:sub>
                        <m:sup>
                          <m:r>
                            <w:rPr>
                              <w:rFonts w:ascii="Cambria Math" w:hAnsi="Cambria Math" w:cs="Helvetica"/>
                            </w:rPr>
                            <m:t>2</m:t>
                          </m:r>
                          <m:ctrlPr>
                            <w:rPr>
                              <w:rFonts w:ascii="Cambria Math" w:hAnsi="Cambria Math" w:cs="Helvetica"/>
                              <w:i/>
                            </w:rPr>
                          </m:ctrlPr>
                        </m:sup>
                      </m:sSubSup>
                    </m:num>
                    <m:den>
                      <m:sSubSup>
                        <m:sSubSupPr>
                          <m:ctrlPr>
                            <w:rPr>
                              <w:rFonts w:ascii="Cambria Math" w:hAnsi="Cambria Math" w:cs="Helvetica"/>
                              <w:i/>
                              <w:iCs/>
                            </w:rPr>
                          </m:ctrlPr>
                        </m:sSubSupPr>
                        <m:e>
                          <m:r>
                            <m:rPr>
                              <m:nor/>
                            </m:rPr>
                            <w:rPr>
                              <w:rFonts w:ascii="Helvetica" w:hAnsi="Helvetica" w:cs="Helvetica"/>
                              <w:iCs/>
                              <w:rPrChange w:id="197" w:author="KJ Chow" w:date="2021-05-14T01:08:00Z">
                                <w:rPr>
                                  <w:rFonts w:cs="Helvetica"/>
                                  <w:iCs/>
                                </w:rPr>
                              </w:rPrChange>
                            </w:rPr>
                            <m:t>Re</m:t>
                          </m:r>
                          <m:ctrlPr>
                            <w:rPr>
                              <w:rFonts w:ascii="Cambria Math" w:hAnsi="Cambria Math" w:cs="Helvetica"/>
                            </w:rPr>
                          </m:ctrlPr>
                        </m:e>
                        <m:sub>
                          <m:r>
                            <w:rPr>
                              <w:rFonts w:ascii="Cambria Math" w:hAnsi="Cambria Math" w:cs="Helvetica"/>
                            </w:rPr>
                            <m:t>m</m:t>
                          </m:r>
                        </m:sub>
                        <m:sup>
                          <m:r>
                            <m:rPr>
                              <m:sty m:val="p"/>
                            </m:rPr>
                            <w:rPr>
                              <w:rFonts w:ascii="Cambria Math" w:hAnsi="Cambria Math" w:cs="Helvetica"/>
                            </w:rPr>
                            <m:t>*</m:t>
                          </m:r>
                        </m:sup>
                      </m:sSubSup>
                      <m:r>
                        <m:rPr>
                          <m:sty m:val="p"/>
                        </m:rPr>
                        <w:rPr>
                          <w:rFonts w:ascii="Cambria Math" w:hAnsi="Cambria Math" w:cs="Helvetica"/>
                        </w:rPr>
                        <m:t>ξ</m:t>
                      </m:r>
                    </m:den>
                  </m:f>
                </m:e>
              </m:d>
              <m:r>
                <w:rPr>
                  <w:rFonts w:ascii="Cambria Math" w:hAnsi="Cambria Math" w:cs="Helvetica"/>
                </w:rPr>
                <m:t>#</m:t>
              </m:r>
              <m:d>
                <m:dPr>
                  <m:ctrlPr>
                    <w:rPr>
                      <w:rFonts w:ascii="Cambria Math" w:hAnsi="Cambria Math" w:cs="Helvetica"/>
                      <w:i/>
                      <w:iCs/>
                    </w:rPr>
                  </m:ctrlPr>
                </m:dPr>
                <m:e>
                  <m:r>
                    <w:rPr>
                      <w:rFonts w:ascii="Cambria Math" w:hAnsi="Cambria Math" w:cs="Helvetica"/>
                    </w:rPr>
                    <m:t>2</m:t>
                  </m:r>
                </m:e>
              </m:d>
              <m:ctrlPr>
                <w:rPr>
                  <w:rFonts w:ascii="Cambria Math" w:hAnsi="Cambria Math" w:cs="Helvetica"/>
                  <w:i/>
                </w:rPr>
              </m:ctrlPr>
            </m:e>
          </m:eqArr>
        </m:oMath>
      </m:oMathPara>
    </w:p>
    <w:p w14:paraId="370FBDCE" w14:textId="77777777" w:rsidR="00BF1F16" w:rsidRPr="00131DAA" w:rsidDel="009611C4" w:rsidRDefault="00B270F0">
      <w:pPr>
        <w:spacing w:after="120" w:line="259" w:lineRule="auto"/>
        <w:jc w:val="both"/>
        <w:rPr>
          <w:del w:id="198" w:author="KJ Chow" w:date="2021-05-14T00:27:00Z"/>
          <w:rFonts w:ascii="Helvetica" w:eastAsiaTheme="minorEastAsia" w:hAnsi="Helvetica" w:cs="Helvetica"/>
        </w:rPr>
        <w:pPrChange w:id="199" w:author="KJ Chow" w:date="2021-05-14T00:27:00Z">
          <w:pPr>
            <w:spacing w:after="0" w:line="259" w:lineRule="auto"/>
            <w:jc w:val="both"/>
          </w:pPr>
        </w:pPrChange>
      </w:pPr>
      <w:r w:rsidRPr="00131DAA">
        <w:rPr>
          <w:rFonts w:ascii="Helvetica" w:eastAsiaTheme="minorEastAsia" w:hAnsi="Helvetica" w:cs="Helvetica"/>
        </w:rPr>
        <w:lastRenderedPageBreak/>
        <w:t xml:space="preserve">Through these set of equations, I coded out a model with adjustable settings to extract performance data </w:t>
      </w:r>
      <w:r w:rsidR="00294895" w:rsidRPr="00131DAA">
        <w:rPr>
          <w:rFonts w:ascii="Helvetica" w:eastAsiaTheme="minorEastAsia" w:hAnsi="Helvetica" w:cs="Helvetica"/>
        </w:rPr>
        <w:t>such as power generation (</w:t>
      </w:r>
      <w:r w:rsidR="00294895" w:rsidRPr="00131DAA">
        <w:rPr>
          <w:rFonts w:ascii="Helvetica" w:eastAsiaTheme="minorEastAsia" w:hAnsi="Helvetica" w:cs="Helvetica"/>
          <w:b/>
          <w:bCs/>
        </w:rPr>
        <w:t>Equation 27</w:t>
      </w:r>
      <w:r w:rsidR="00294895" w:rsidRPr="00131DAA">
        <w:rPr>
          <w:rFonts w:ascii="Helvetica" w:eastAsiaTheme="minorEastAsia" w:hAnsi="Helvetica" w:cs="Helvetica"/>
        </w:rPr>
        <w:t>), turbine mechanical (</w:t>
      </w:r>
      <w:r w:rsidR="00294895" w:rsidRPr="00131DAA">
        <w:rPr>
          <w:rFonts w:ascii="Helvetica" w:eastAsiaTheme="minorEastAsia" w:hAnsi="Helvetica" w:cs="Helvetica"/>
          <w:b/>
          <w:bCs/>
        </w:rPr>
        <w:t>Equation</w:t>
      </w:r>
      <w:r w:rsidR="00486659" w:rsidRPr="00131DAA">
        <w:rPr>
          <w:rFonts w:ascii="Helvetica" w:eastAsiaTheme="minorEastAsia" w:hAnsi="Helvetica" w:cs="Helvetica"/>
          <w:b/>
          <w:bCs/>
        </w:rPr>
        <w:t> </w:t>
      </w:r>
      <w:r w:rsidR="00294895" w:rsidRPr="00131DAA">
        <w:rPr>
          <w:rFonts w:ascii="Helvetica" w:eastAsiaTheme="minorEastAsia" w:hAnsi="Helvetica" w:cs="Helvetica"/>
          <w:b/>
          <w:bCs/>
        </w:rPr>
        <w:t>28</w:t>
      </w:r>
      <w:r w:rsidR="00294895" w:rsidRPr="00131DAA">
        <w:rPr>
          <w:rFonts w:ascii="Helvetica" w:eastAsiaTheme="minorEastAsia" w:hAnsi="Helvetica" w:cs="Helvetica"/>
        </w:rPr>
        <w:t>) and ideal efficiency (</w:t>
      </w:r>
      <w:r w:rsidR="00294895" w:rsidRPr="00131DAA">
        <w:rPr>
          <w:rFonts w:ascii="Helvetica" w:eastAsiaTheme="minorEastAsia" w:hAnsi="Helvetica" w:cs="Helvetica"/>
          <w:b/>
          <w:bCs/>
        </w:rPr>
        <w:t>Equation</w:t>
      </w:r>
      <w:r w:rsidR="00F44600" w:rsidRPr="00131DAA">
        <w:rPr>
          <w:rFonts w:ascii="Helvetica" w:eastAsiaTheme="minorEastAsia" w:hAnsi="Helvetica" w:cs="Helvetica"/>
          <w:b/>
          <w:bCs/>
        </w:rPr>
        <w:t> </w:t>
      </w:r>
      <w:r w:rsidR="00294895" w:rsidRPr="00131DAA">
        <w:rPr>
          <w:rFonts w:ascii="Helvetica" w:eastAsiaTheme="minorEastAsia" w:hAnsi="Helvetica" w:cs="Helvetica"/>
          <w:b/>
          <w:bCs/>
        </w:rPr>
        <w:t>29</w:t>
      </w:r>
      <w:r w:rsidR="00294895" w:rsidRPr="00131DAA">
        <w:rPr>
          <w:rFonts w:ascii="Helvetica" w:eastAsiaTheme="minorEastAsia" w:hAnsi="Helvetica" w:cs="Helvetica"/>
        </w:rPr>
        <w:t>)</w:t>
      </w:r>
      <w:r w:rsidRPr="00131DAA">
        <w:rPr>
          <w:rFonts w:ascii="Helvetica" w:eastAsiaTheme="minorEastAsia" w:hAnsi="Helvetica" w:cs="Helvetica"/>
        </w:rPr>
        <w:t xml:space="preserve">. </w:t>
      </w:r>
      <w:r w:rsidR="00BF1F16" w:rsidRPr="00131DAA">
        <w:rPr>
          <w:rFonts w:ascii="Helvetica" w:eastAsiaTheme="minorEastAsia" w:hAnsi="Helvetica" w:cs="Helvetica"/>
        </w:rPr>
        <w:t>Additionally, I respecified/converted several terms into engineering comprehensible expressions as to replicate setups such as that in practical settings.</w:t>
      </w:r>
    </w:p>
    <w:p w14:paraId="276D0989" w14:textId="77777777" w:rsidR="00BF1F16" w:rsidRPr="00131DAA" w:rsidRDefault="00BF1F16">
      <w:pPr>
        <w:spacing w:after="120" w:line="259" w:lineRule="auto"/>
        <w:jc w:val="both"/>
        <w:rPr>
          <w:rFonts w:ascii="Helvetica" w:eastAsiaTheme="minorEastAsia" w:hAnsi="Helvetica" w:cs="Helvetica"/>
        </w:rPr>
        <w:pPrChange w:id="200" w:author="KJ Chow" w:date="2021-05-14T00:27:00Z">
          <w:pPr>
            <w:spacing w:after="0" w:line="259" w:lineRule="auto"/>
            <w:jc w:val="both"/>
          </w:pPr>
        </w:pPrChange>
      </w:pPr>
    </w:p>
    <w:p w14:paraId="4571F486" w14:textId="4289782E" w:rsidR="00546A5D" w:rsidRPr="00131DAA" w:rsidDel="009611C4" w:rsidRDefault="00615874" w:rsidP="009611C4">
      <w:pPr>
        <w:spacing w:after="0" w:line="259" w:lineRule="auto"/>
        <w:jc w:val="both"/>
        <w:rPr>
          <w:del w:id="201" w:author="KJ Chow" w:date="2021-05-14T00:27:00Z"/>
          <w:rFonts w:ascii="Helvetica" w:hAnsi="Helvetica" w:cs="Helvetica"/>
          <w:b/>
          <w:bCs/>
        </w:rPr>
      </w:pPr>
      <w:r w:rsidRPr="00131DAA">
        <w:rPr>
          <w:rFonts w:ascii="Helvetica" w:eastAsiaTheme="minorEastAsia" w:hAnsi="Helvetica" w:cs="Helvetica"/>
        </w:rPr>
        <w:t xml:space="preserve">Since most calculations would involve many variables, I have set a </w:t>
      </w:r>
      <w:proofErr w:type="spellStart"/>
      <w:r w:rsidRPr="00131DAA">
        <w:rPr>
          <w:rFonts w:ascii="Helvetica" w:eastAsiaTheme="minorEastAsia" w:hAnsi="Helvetica" w:cs="Helvetica"/>
        </w:rPr>
        <w:t>flowParameters</w:t>
      </w:r>
      <w:proofErr w:type="spellEnd"/>
      <w:r w:rsidRPr="00131DAA">
        <w:rPr>
          <w:rFonts w:ascii="Helvetica" w:eastAsiaTheme="minorEastAsia" w:hAnsi="Helvetica" w:cs="Helvetica"/>
        </w:rPr>
        <w:t xml:space="preserve"> class which consists of rotor discs specifications, disc RPM, mass flow rates and so on, essentially defining the whole turbine design aspect. Such means was specifically chosen not just due to better user readability, but also simplifying functional codes through instantiating design points, allowing </w:t>
      </w:r>
      <w:r w:rsidR="00BF1F16" w:rsidRPr="00131DAA">
        <w:rPr>
          <w:rFonts w:ascii="Helvetica" w:eastAsiaTheme="minorEastAsia" w:hAnsi="Helvetica" w:cs="Helvetica"/>
        </w:rPr>
        <w:t>quicker variables search and pinpointing</w:t>
      </w:r>
      <w:r w:rsidRPr="00131DAA">
        <w:rPr>
          <w:rFonts w:ascii="Helvetica" w:eastAsiaTheme="minorEastAsia" w:hAnsi="Helvetica" w:cs="Helvetica"/>
        </w:rPr>
        <w:t xml:space="preserve">. </w:t>
      </w:r>
      <w:r w:rsidR="00F6219F" w:rsidRPr="00131DAA">
        <w:rPr>
          <w:rFonts w:ascii="Helvetica" w:eastAsiaTheme="minorEastAsia" w:hAnsi="Helvetica" w:cs="Helvetica"/>
        </w:rPr>
        <w:t xml:space="preserve">To solve </w:t>
      </w:r>
      <w:r w:rsidR="00BF1F16" w:rsidRPr="00131DAA">
        <w:rPr>
          <w:rFonts w:ascii="Helvetica" w:eastAsiaTheme="minorEastAsia" w:hAnsi="Helvetica" w:cs="Helvetica"/>
        </w:rPr>
        <w:t>the above</w:t>
      </w:r>
      <w:r w:rsidR="00F6219F" w:rsidRPr="00131DAA">
        <w:rPr>
          <w:rFonts w:ascii="Helvetica" w:eastAsiaTheme="minorEastAsia" w:hAnsi="Helvetica" w:cs="Helvetica"/>
        </w:rPr>
        <w:t xml:space="preserve"> ODEs, I first </w:t>
      </w:r>
      <w:r w:rsidR="00BF1F16" w:rsidRPr="00131DAA">
        <w:rPr>
          <w:rFonts w:ascii="Helvetica" w:eastAsiaTheme="minorEastAsia" w:hAnsi="Helvetica" w:cs="Helvetica"/>
        </w:rPr>
        <w:t xml:space="preserve">define an array of radial positions using </w:t>
      </w:r>
      <w:proofErr w:type="spellStart"/>
      <w:r w:rsidR="00BF1F16" w:rsidRPr="00131DAA">
        <w:rPr>
          <w:rFonts w:ascii="Helvetica" w:eastAsiaTheme="minorEastAsia" w:hAnsi="Helvetica" w:cs="Helvetica"/>
          <w:b/>
          <w:bCs/>
        </w:rPr>
        <w:t>Numpy</w:t>
      </w:r>
      <w:proofErr w:type="spellEnd"/>
      <w:r w:rsidR="00BF1F16" w:rsidRPr="00131DAA">
        <w:rPr>
          <w:rFonts w:ascii="Helvetica" w:eastAsiaTheme="minorEastAsia" w:hAnsi="Helvetica" w:cs="Helvetica"/>
        </w:rPr>
        <w:t xml:space="preserve">, </w:t>
      </w:r>
      <w:r w:rsidR="00F6219F" w:rsidRPr="00131DAA">
        <w:rPr>
          <w:rFonts w:ascii="Helvetica" w:eastAsiaTheme="minorEastAsia" w:hAnsi="Helvetica" w:cs="Helvetica"/>
        </w:rPr>
        <w:t xml:space="preserve">then applied a </w:t>
      </w:r>
      <w:proofErr w:type="spellStart"/>
      <w:r w:rsidR="00F6219F" w:rsidRPr="00131DAA">
        <w:rPr>
          <w:rFonts w:ascii="Helvetica" w:eastAsiaTheme="minorEastAsia" w:hAnsi="Helvetica" w:cs="Helvetica"/>
          <w:b/>
          <w:bCs/>
        </w:rPr>
        <w:t>Scipy</w:t>
      </w:r>
      <w:proofErr w:type="spellEnd"/>
      <w:r w:rsidR="00F6219F" w:rsidRPr="00131DAA">
        <w:rPr>
          <w:rFonts w:ascii="Helvetica" w:eastAsiaTheme="minorEastAsia" w:hAnsi="Helvetica" w:cs="Helvetica"/>
        </w:rPr>
        <w:t xml:space="preserve"> </w:t>
      </w:r>
      <w:proofErr w:type="spellStart"/>
      <w:r w:rsidR="00F6219F" w:rsidRPr="00131DAA">
        <w:rPr>
          <w:rFonts w:ascii="Helvetica" w:eastAsiaTheme="minorEastAsia" w:hAnsi="Helvetica" w:cs="Helvetica"/>
          <w:b/>
          <w:bCs/>
        </w:rPr>
        <w:t>Odeint</w:t>
      </w:r>
      <w:proofErr w:type="spellEnd"/>
      <w:r w:rsidR="00F6219F" w:rsidRPr="00131DAA">
        <w:rPr>
          <w:rFonts w:ascii="Helvetica" w:eastAsiaTheme="minorEastAsia" w:hAnsi="Helvetica" w:cs="Helvetica"/>
        </w:rPr>
        <w:t xml:space="preserve"> solver to solve the coupled set of ODEs</w:t>
      </w:r>
      <w:r w:rsidR="00BF1F16" w:rsidRPr="00131DAA">
        <w:rPr>
          <w:rFonts w:ascii="Helvetica" w:eastAsiaTheme="minorEastAsia" w:hAnsi="Helvetica" w:cs="Helvetica"/>
        </w:rPr>
        <w:t xml:space="preserve"> through these discre</w:t>
      </w:r>
      <w:ins w:id="202" w:author="Davide Lasagna" w:date="2021-05-13T13:24:00Z">
        <w:r w:rsidR="00D00C64" w:rsidRPr="00131DAA">
          <w:rPr>
            <w:rFonts w:ascii="Helvetica" w:eastAsiaTheme="minorEastAsia" w:hAnsi="Helvetica" w:cs="Helvetica"/>
          </w:rPr>
          <w:t>te</w:t>
        </w:r>
      </w:ins>
      <w:del w:id="203" w:author="Davide Lasagna" w:date="2021-05-13T13:24:00Z">
        <w:r w:rsidR="00BF1F16" w:rsidRPr="00131DAA" w:rsidDel="00D00C64">
          <w:rPr>
            <w:rFonts w:ascii="Helvetica" w:eastAsiaTheme="minorEastAsia" w:hAnsi="Helvetica" w:cs="Helvetica"/>
          </w:rPr>
          <w:delText>et</w:delText>
        </w:r>
      </w:del>
      <w:r w:rsidR="00BF1F16" w:rsidRPr="00131DAA">
        <w:rPr>
          <w:rFonts w:ascii="Helvetica" w:eastAsiaTheme="minorEastAsia" w:hAnsi="Helvetica" w:cs="Helvetica"/>
        </w:rPr>
        <w:t xml:space="preserve"> radial points</w:t>
      </w:r>
      <w:r w:rsidR="00F6219F" w:rsidRPr="00131DAA">
        <w:rPr>
          <w:rFonts w:ascii="Helvetica" w:eastAsiaTheme="minorEastAsia" w:hAnsi="Helvetica" w:cs="Helvetica"/>
        </w:rPr>
        <w:t>.</w:t>
      </w:r>
      <w:r w:rsidR="00BF1F16" w:rsidRPr="00131DAA">
        <w:rPr>
          <w:rFonts w:ascii="Helvetica" w:eastAsiaTheme="minorEastAsia" w:hAnsi="Helvetica" w:cs="Helvetica"/>
        </w:rPr>
        <w:t xml:space="preserve"> The final output will comprise of two columns worth of data, corresponding to the two </w:t>
      </w:r>
      <w:proofErr w:type="spellStart"/>
      <w:r w:rsidR="00BF1F16" w:rsidRPr="00131DAA">
        <w:rPr>
          <w:rFonts w:ascii="Helvetica" w:eastAsiaTheme="minorEastAsia" w:hAnsi="Helvetica" w:cs="Helvetica"/>
        </w:rPr>
        <w:t>ODEs’</w:t>
      </w:r>
      <w:proofErr w:type="spellEnd"/>
      <w:r w:rsidR="00BF1F16" w:rsidRPr="00131DAA">
        <w:rPr>
          <w:rFonts w:ascii="Helvetica" w:eastAsiaTheme="minorEastAsia" w:hAnsi="Helvetica" w:cs="Helvetica"/>
        </w:rPr>
        <w:t xml:space="preserve"> solution respectively. Subsequently, these two solutions can be applied to calculate torque, power, </w:t>
      </w:r>
      <w:proofErr w:type="gramStart"/>
      <w:r w:rsidR="00BF1F16" w:rsidRPr="00131DAA">
        <w:rPr>
          <w:rFonts w:ascii="Helvetica" w:eastAsiaTheme="minorEastAsia" w:hAnsi="Helvetica" w:cs="Helvetica"/>
        </w:rPr>
        <w:t>efficiency</w:t>
      </w:r>
      <w:proofErr w:type="gramEnd"/>
      <w:r w:rsidR="00BF1F16" w:rsidRPr="00131DAA">
        <w:rPr>
          <w:rFonts w:ascii="Helvetica" w:eastAsiaTheme="minorEastAsia" w:hAnsi="Helvetica" w:cs="Helvetica"/>
        </w:rPr>
        <w:t xml:space="preserve"> and many other performance related results. Every obtained result </w:t>
      </w:r>
      <w:del w:id="204" w:author="KJ Chow" w:date="2021-05-13T23:53:00Z">
        <w:r w:rsidR="00BF1F16" w:rsidRPr="00131DAA" w:rsidDel="005F0FC8">
          <w:rPr>
            <w:rFonts w:ascii="Helvetica" w:eastAsiaTheme="minorEastAsia" w:hAnsi="Helvetica" w:cs="Helvetica"/>
          </w:rPr>
          <w:delText xml:space="preserve">were </w:delText>
        </w:r>
      </w:del>
      <w:ins w:id="205" w:author="KJ Chow" w:date="2021-05-13T23:53:00Z">
        <w:r w:rsidR="005F0FC8" w:rsidRPr="00131DAA">
          <w:rPr>
            <w:rFonts w:ascii="Helvetica" w:eastAsiaTheme="minorEastAsia" w:hAnsi="Helvetica" w:cs="Helvetica"/>
          </w:rPr>
          <w:t xml:space="preserve">was </w:t>
        </w:r>
      </w:ins>
      <w:r w:rsidR="00BF1F16" w:rsidRPr="00131DAA">
        <w:rPr>
          <w:rFonts w:ascii="Helvetica" w:eastAsiaTheme="minorEastAsia" w:hAnsi="Helvetica" w:cs="Helvetica"/>
        </w:rPr>
        <w:t xml:space="preserve">displayed in graphical format using Matplotlib library, with different plot configurations that can best represent the data </w:t>
      </w:r>
      <w:commentRangeStart w:id="206"/>
      <w:r w:rsidR="00BF1F16" w:rsidRPr="00131DAA">
        <w:rPr>
          <w:rFonts w:ascii="Helvetica" w:eastAsiaTheme="minorEastAsia" w:hAnsi="Helvetica" w:cs="Helvetica"/>
        </w:rPr>
        <w:t>points</w:t>
      </w:r>
      <w:commentRangeEnd w:id="206"/>
      <w:r w:rsidR="00D00C64" w:rsidRPr="00131DAA">
        <w:rPr>
          <w:rStyle w:val="CommentReference"/>
          <w:rFonts w:ascii="Helvetica" w:hAnsi="Helvetica" w:cs="Helvetica"/>
          <w:rPrChange w:id="207" w:author="KJ Chow" w:date="2021-05-14T01:08:00Z">
            <w:rPr>
              <w:rStyle w:val="CommentReference"/>
            </w:rPr>
          </w:rPrChange>
        </w:rPr>
        <w:commentReference w:id="206"/>
      </w:r>
      <w:r w:rsidR="00BF1F16" w:rsidRPr="00131DAA">
        <w:rPr>
          <w:rFonts w:ascii="Helvetica" w:eastAsiaTheme="minorEastAsia" w:hAnsi="Helvetica" w:cs="Helvetica"/>
        </w:rPr>
        <w:t>.</w:t>
      </w:r>
      <w:ins w:id="208" w:author="KJ Chow" w:date="2021-05-13T23:53:00Z">
        <w:r w:rsidR="005F0FC8" w:rsidRPr="00131DAA">
          <w:rPr>
            <w:rFonts w:ascii="Helvetica" w:eastAsiaTheme="minorEastAsia" w:hAnsi="Helvetica" w:cs="Helvetica"/>
          </w:rPr>
          <w:t xml:space="preserve"> Moving on from here, I first plotted out diagrams </w:t>
        </w:r>
      </w:ins>
      <w:ins w:id="209" w:author="KJ Chow" w:date="2021-05-13T23:54:00Z">
        <w:r w:rsidR="005F0FC8" w:rsidRPr="00131DAA">
          <w:rPr>
            <w:rFonts w:ascii="Helvetica" w:eastAsiaTheme="minorEastAsia" w:hAnsi="Helvetica" w:cs="Helvetica"/>
          </w:rPr>
          <w:t xml:space="preserve">to validate the model results with that from the literature, then I </w:t>
        </w:r>
      </w:ins>
      <w:ins w:id="210" w:author="KJ Chow" w:date="2021-05-13T23:55:00Z">
        <w:r w:rsidR="005F0FC8" w:rsidRPr="00131DAA">
          <w:rPr>
            <w:rFonts w:ascii="Helvetica" w:eastAsiaTheme="minorEastAsia" w:hAnsi="Helvetica" w:cs="Helvetica"/>
          </w:rPr>
          <w:t>incorporate</w:t>
        </w:r>
      </w:ins>
      <w:ins w:id="211" w:author="KJ Chow" w:date="2021-05-13T23:56:00Z">
        <w:r w:rsidR="005F0FC8" w:rsidRPr="00131DAA">
          <w:rPr>
            <w:rFonts w:ascii="Helvetica" w:eastAsiaTheme="minorEastAsia" w:hAnsi="Helvetica" w:cs="Helvetica"/>
          </w:rPr>
          <w:t>d</w:t>
        </w:r>
      </w:ins>
      <w:ins w:id="212" w:author="KJ Chow" w:date="2021-05-13T23:55:00Z">
        <w:r w:rsidR="005F0FC8" w:rsidRPr="00131DAA">
          <w:rPr>
            <w:rFonts w:ascii="Helvetica" w:eastAsiaTheme="minorEastAsia" w:hAnsi="Helvetica" w:cs="Helvetica"/>
          </w:rPr>
          <w:t xml:space="preserve"> additional design </w:t>
        </w:r>
      </w:ins>
      <w:ins w:id="213" w:author="KJ Chow" w:date="2021-05-13T23:56:00Z">
        <w:r w:rsidR="005F0FC8" w:rsidRPr="00131DAA">
          <w:rPr>
            <w:rFonts w:ascii="Helvetica" w:eastAsiaTheme="minorEastAsia" w:hAnsi="Helvetica" w:cs="Helvetica"/>
          </w:rPr>
          <w:t>formulation</w:t>
        </w:r>
      </w:ins>
      <w:ins w:id="214" w:author="KJ Chow" w:date="2021-05-13T23:55:00Z">
        <w:r w:rsidR="005F0FC8" w:rsidRPr="00131DAA">
          <w:rPr>
            <w:rFonts w:ascii="Helvetica" w:eastAsiaTheme="minorEastAsia" w:hAnsi="Helvetica" w:cs="Helvetica"/>
          </w:rPr>
          <w:t xml:space="preserve"> to the code before running case simulations. </w:t>
        </w:r>
      </w:ins>
      <w:ins w:id="215" w:author="KJ Chow" w:date="2021-05-13T23:57:00Z">
        <w:r w:rsidR="005F0FC8" w:rsidRPr="00131DAA">
          <w:rPr>
            <w:rFonts w:ascii="Helvetica" w:eastAsiaTheme="minorEastAsia" w:hAnsi="Helvetica" w:cs="Helvetica"/>
          </w:rPr>
          <w:t>Through</w:t>
        </w:r>
      </w:ins>
      <w:ins w:id="216" w:author="KJ Chow" w:date="2021-05-13T23:55:00Z">
        <w:r w:rsidR="005F0FC8" w:rsidRPr="00131DAA">
          <w:rPr>
            <w:rFonts w:ascii="Helvetica" w:eastAsiaTheme="minorEastAsia" w:hAnsi="Helvetica" w:cs="Helvetica"/>
          </w:rPr>
          <w:t xml:space="preserve"> the case simulations plots, I can choose an optimal design point </w:t>
        </w:r>
      </w:ins>
      <w:ins w:id="217" w:author="KJ Chow" w:date="2021-05-13T23:56:00Z">
        <w:r w:rsidR="005F0FC8" w:rsidRPr="00131DAA">
          <w:rPr>
            <w:rFonts w:ascii="Helvetica" w:eastAsiaTheme="minorEastAsia" w:hAnsi="Helvetica" w:cs="Helvetica"/>
          </w:rPr>
          <w:t>basing on turbine performance and manufacturing feasibility</w:t>
        </w:r>
      </w:ins>
      <w:ins w:id="218" w:author="KJ Chow" w:date="2021-05-13T23:58:00Z">
        <w:r w:rsidR="005F0FC8" w:rsidRPr="00131DAA">
          <w:rPr>
            <w:rFonts w:ascii="Helvetica" w:eastAsiaTheme="minorEastAsia" w:hAnsi="Helvetica" w:cs="Helvetica"/>
          </w:rPr>
          <w:t>, which will ultimately be relayed over to CAD modelling for this project</w:t>
        </w:r>
      </w:ins>
      <w:ins w:id="219" w:author="KJ Chow" w:date="2021-05-13T23:56:00Z">
        <w:r w:rsidR="005F0FC8" w:rsidRPr="00131DAA">
          <w:rPr>
            <w:rFonts w:ascii="Helvetica" w:eastAsiaTheme="minorEastAsia" w:hAnsi="Helvetica" w:cs="Helvetica"/>
          </w:rPr>
          <w:t xml:space="preserve">. </w:t>
        </w:r>
      </w:ins>
      <w:ins w:id="220" w:author="KJ Chow" w:date="2021-05-13T23:58:00Z">
        <w:r w:rsidR="005F0FC8" w:rsidRPr="00131DAA">
          <w:rPr>
            <w:rFonts w:ascii="Helvetica" w:eastAsiaTheme="minorEastAsia" w:hAnsi="Helvetica" w:cs="Helvetica"/>
          </w:rPr>
          <w:t>Additionally</w:t>
        </w:r>
      </w:ins>
      <w:ins w:id="221" w:author="KJ Chow" w:date="2021-05-13T23:56:00Z">
        <w:r w:rsidR="005F0FC8" w:rsidRPr="00131DAA">
          <w:rPr>
            <w:rFonts w:ascii="Helvetica" w:eastAsiaTheme="minorEastAsia" w:hAnsi="Helvetica" w:cs="Helvetica"/>
          </w:rPr>
          <w:t xml:space="preserve">, I also used these tools </w:t>
        </w:r>
      </w:ins>
      <w:ins w:id="222" w:author="KJ Chow" w:date="2021-05-13T23:57:00Z">
        <w:r w:rsidR="005F0FC8" w:rsidRPr="00131DAA">
          <w:rPr>
            <w:rFonts w:ascii="Helvetica" w:eastAsiaTheme="minorEastAsia" w:hAnsi="Helvetica" w:cs="Helvetica"/>
          </w:rPr>
          <w:t>to perform extra analysis that can be</w:t>
        </w:r>
      </w:ins>
      <w:ins w:id="223" w:author="KJ Chow" w:date="2021-05-13T23:59:00Z">
        <w:r w:rsidR="005F0FC8" w:rsidRPr="00131DAA">
          <w:rPr>
            <w:rFonts w:ascii="Helvetica" w:eastAsiaTheme="minorEastAsia" w:hAnsi="Helvetica" w:cs="Helvetica"/>
          </w:rPr>
          <w:t xml:space="preserve"> useful for future analysis or design plan.</w:t>
        </w:r>
      </w:ins>
      <w:ins w:id="224" w:author="Davide Lasagna" w:date="2021-05-13T13:24:00Z">
        <w:del w:id="225" w:author="KJ Chow" w:date="2021-05-13T23:53:00Z">
          <w:r w:rsidR="00D00C64" w:rsidRPr="00131DAA" w:rsidDel="005F0FC8">
            <w:rPr>
              <w:rFonts w:ascii="Helvetica" w:eastAsiaTheme="minorEastAsia" w:hAnsi="Helvetica" w:cs="Helvetica"/>
            </w:rPr>
            <w:delText xml:space="preserve"> </w:delText>
          </w:r>
        </w:del>
      </w:ins>
    </w:p>
    <w:p w14:paraId="2ED445B1" w14:textId="56A2C0EF" w:rsidR="009611C4" w:rsidRPr="00131DAA" w:rsidRDefault="009611C4" w:rsidP="00AB6675">
      <w:pPr>
        <w:spacing w:after="0" w:line="259" w:lineRule="auto"/>
        <w:jc w:val="both"/>
        <w:rPr>
          <w:ins w:id="226" w:author="KJ Chow" w:date="2021-05-14T00:34:00Z"/>
          <w:rFonts w:ascii="Helvetica" w:eastAsiaTheme="minorEastAsia" w:hAnsi="Helvetica" w:cs="Helvetica"/>
        </w:rPr>
      </w:pPr>
    </w:p>
    <w:p w14:paraId="3CD069FD" w14:textId="77777777" w:rsidR="008E095E" w:rsidRPr="00131DAA" w:rsidRDefault="008E095E" w:rsidP="00AB6675">
      <w:pPr>
        <w:spacing w:after="0" w:line="259" w:lineRule="auto"/>
        <w:jc w:val="both"/>
        <w:rPr>
          <w:ins w:id="227" w:author="KJ Chow" w:date="2021-05-14T00:27:00Z"/>
          <w:rFonts w:ascii="Helvetica" w:eastAsiaTheme="minorEastAsia" w:hAnsi="Helvetica" w:cs="Helvetica"/>
        </w:rPr>
      </w:pPr>
    </w:p>
    <w:p w14:paraId="102E4942" w14:textId="4C46D75E" w:rsidR="00D00C64" w:rsidRPr="00131DAA" w:rsidDel="008E095E" w:rsidRDefault="00D00C64" w:rsidP="009611C4">
      <w:pPr>
        <w:spacing w:after="0" w:line="259" w:lineRule="auto"/>
        <w:jc w:val="both"/>
        <w:rPr>
          <w:del w:id="228" w:author="KJ Chow" w:date="2021-05-14T00:24:00Z"/>
          <w:rFonts w:ascii="Helvetica" w:hAnsi="Helvetica" w:cs="Helvetica"/>
          <w:b/>
          <w:bCs/>
        </w:rPr>
      </w:pPr>
      <w:bookmarkStart w:id="229" w:name="_Toc71844934"/>
      <w:bookmarkStart w:id="230" w:name="_Toc71845363"/>
      <w:bookmarkStart w:id="231" w:name="_Toc71845525"/>
      <w:bookmarkStart w:id="232" w:name="_Toc71846325"/>
      <w:bookmarkStart w:id="233" w:name="_Toc71846472"/>
      <w:bookmarkStart w:id="234" w:name="_Toc71846808"/>
      <w:bookmarkStart w:id="235" w:name="_Toc71847086"/>
      <w:bookmarkEnd w:id="229"/>
      <w:bookmarkEnd w:id="230"/>
      <w:bookmarkEnd w:id="231"/>
      <w:bookmarkEnd w:id="232"/>
      <w:bookmarkEnd w:id="233"/>
      <w:bookmarkEnd w:id="234"/>
      <w:bookmarkEnd w:id="235"/>
    </w:p>
    <w:p w14:paraId="0F6FFF53" w14:textId="14AA9244" w:rsidR="008E095E" w:rsidRPr="00131DAA" w:rsidRDefault="008E095E" w:rsidP="008E095E">
      <w:pPr>
        <w:pStyle w:val="Heading2"/>
        <w:numPr>
          <w:ilvl w:val="1"/>
          <w:numId w:val="3"/>
        </w:numPr>
        <w:rPr>
          <w:ins w:id="236" w:author="KJ Chow" w:date="2021-05-14T00:34:00Z"/>
          <w:rFonts w:ascii="Helvetica" w:hAnsi="Helvetica" w:cs="Helvetica"/>
          <w:b/>
          <w:bCs/>
          <w:color w:val="auto"/>
        </w:rPr>
      </w:pPr>
      <w:ins w:id="237" w:author="KJ Chow" w:date="2021-05-14T00:34:00Z">
        <w:r w:rsidRPr="00131DAA">
          <w:rPr>
            <w:rFonts w:ascii="Helvetica" w:hAnsi="Helvetica" w:cs="Helvetica"/>
            <w:b/>
            <w:bCs/>
            <w:color w:val="auto"/>
          </w:rPr>
          <w:t>Volute Casing Modifications and Performance Optimisatio</w:t>
        </w:r>
      </w:ins>
      <w:ins w:id="238" w:author="KJ Chow" w:date="2021-05-14T00:35:00Z">
        <w:r w:rsidRPr="00131DAA">
          <w:rPr>
            <w:rFonts w:ascii="Helvetica" w:hAnsi="Helvetica" w:cs="Helvetica"/>
            <w:b/>
            <w:bCs/>
            <w:color w:val="auto"/>
          </w:rPr>
          <w:t>n</w:t>
        </w:r>
      </w:ins>
    </w:p>
    <w:p w14:paraId="1B1A9761" w14:textId="2B3454EF" w:rsidR="00955ADC" w:rsidRPr="00131DAA" w:rsidDel="008E095E" w:rsidRDefault="00955ADC">
      <w:pPr>
        <w:spacing w:after="0" w:line="259" w:lineRule="auto"/>
        <w:jc w:val="both"/>
        <w:rPr>
          <w:del w:id="239" w:author="KJ Chow" w:date="2021-05-14T00:33:00Z"/>
          <w:rFonts w:ascii="Helvetica" w:hAnsi="Helvetica" w:cs="Helvetica"/>
          <w:b/>
          <w:bCs/>
        </w:rPr>
      </w:pPr>
      <w:moveToRangeStart w:id="240" w:author="KJ Chow" w:date="2021-05-14T00:33:00Z" w:name="move71844847"/>
      <w:moveTo w:id="241" w:author="KJ Chow" w:date="2021-05-14T00:33:00Z">
        <w:del w:id="242" w:author="KJ Chow" w:date="2021-05-14T00:35:00Z">
          <w:r w:rsidRPr="00131DAA" w:rsidDel="008E095E">
            <w:rPr>
              <w:rFonts w:ascii="Helvetica" w:hAnsi="Helvetica" w:cs="Helvetica"/>
              <w:b/>
              <w:bCs/>
            </w:rPr>
            <w:delText>Volute Casing Modifications and Performance Optimisation</w:delText>
          </w:r>
        </w:del>
      </w:moveTo>
    </w:p>
    <w:p w14:paraId="0F25D408" w14:textId="403043E3" w:rsidR="001C6906" w:rsidRPr="00131DAA" w:rsidDel="005F0FC8" w:rsidRDefault="001C6906">
      <w:pPr>
        <w:pStyle w:val="Heading2"/>
        <w:rPr>
          <w:moveFrom w:id="243" w:author="KJ Chow" w:date="2021-05-14T00:33:00Z"/>
          <w:rFonts w:ascii="Helvetica" w:hAnsi="Helvetica" w:cs="Helvetica"/>
          <w:b/>
          <w:bCs/>
          <w:color w:val="auto"/>
        </w:rPr>
        <w:pPrChange w:id="244" w:author="KJ Chow" w:date="2021-05-14T00:24:00Z">
          <w:pPr>
            <w:pStyle w:val="Heading2"/>
            <w:numPr>
              <w:ilvl w:val="1"/>
              <w:numId w:val="3"/>
            </w:numPr>
            <w:ind w:left="432" w:hanging="432"/>
          </w:pPr>
        </w:pPrChange>
      </w:pPr>
      <w:moveFromRangeStart w:id="245" w:author="KJ Chow" w:date="2021-05-14T00:33:00Z" w:name="move71844847"/>
      <w:moveToRangeEnd w:id="240"/>
      <w:moveFrom w:id="246" w:author="KJ Chow" w:date="2021-05-14T00:33:00Z">
        <w:r w:rsidRPr="00131DAA" w:rsidDel="00955ADC">
          <w:rPr>
            <w:rFonts w:ascii="Helvetica" w:hAnsi="Helvetica" w:cs="Helvetica"/>
            <w:b/>
            <w:bCs/>
          </w:rPr>
          <w:t xml:space="preserve">Volute Casing </w:t>
        </w:r>
        <w:r w:rsidR="003F34A8" w:rsidRPr="00131DAA" w:rsidDel="00955ADC">
          <w:rPr>
            <w:rFonts w:ascii="Helvetica" w:hAnsi="Helvetica" w:cs="Helvetica"/>
            <w:b/>
            <w:bCs/>
          </w:rPr>
          <w:t>Modifications and Performance Optimisation</w:t>
        </w:r>
      </w:moveFrom>
    </w:p>
    <w:p w14:paraId="49C928CA" w14:textId="16A929EB" w:rsidR="00955ADC" w:rsidRPr="00131DAA" w:rsidDel="00955ADC" w:rsidRDefault="00955ADC">
      <w:pPr>
        <w:rPr>
          <w:moveFrom w:id="247" w:author="KJ Chow" w:date="2021-05-14T00:33:00Z"/>
          <w:rFonts w:ascii="Helvetica" w:hAnsi="Helvetica" w:cs="Helvetica"/>
          <w:rPrChange w:id="248" w:author="KJ Chow" w:date="2021-05-14T01:08:00Z">
            <w:rPr>
              <w:moveFrom w:id="249" w:author="KJ Chow" w:date="2021-05-14T00:33:00Z"/>
            </w:rPr>
          </w:rPrChange>
        </w:rPr>
        <w:pPrChange w:id="250" w:author="KJ Chow" w:date="2021-05-14T00:33:00Z">
          <w:pPr>
            <w:spacing w:after="0" w:line="259" w:lineRule="auto"/>
            <w:jc w:val="both"/>
          </w:pPr>
        </w:pPrChange>
      </w:pPr>
    </w:p>
    <w:moveFromRangeEnd w:id="245"/>
    <w:p w14:paraId="544B86D4" w14:textId="77777777" w:rsidR="00291478" w:rsidRPr="00131DAA" w:rsidDel="005F0FC8" w:rsidRDefault="00291478" w:rsidP="00291478">
      <w:pPr>
        <w:keepNext/>
        <w:spacing w:after="0" w:line="259" w:lineRule="auto"/>
        <w:jc w:val="center"/>
        <w:rPr>
          <w:del w:id="251" w:author="KJ Chow" w:date="2021-05-14T00:00:00Z"/>
          <w:rFonts w:ascii="Helvetica" w:hAnsi="Helvetica" w:cs="Helvetica"/>
        </w:rPr>
      </w:pPr>
      <w:del w:id="252" w:author="KJ Chow" w:date="2021-05-14T00:00:00Z">
        <w:r w:rsidRPr="00B2202E" w:rsidDel="005F0FC8">
          <w:rPr>
            <w:rFonts w:ascii="Helvetica" w:hAnsi="Helvetica" w:cs="Helvetica"/>
            <w:noProof/>
          </w:rPr>
          <w:drawing>
            <wp:inline distT="0" distB="0" distL="0" distR="0" wp14:anchorId="4AE3DD23" wp14:editId="5EA63C7D">
              <wp:extent cx="4320000" cy="1990349"/>
              <wp:effectExtent l="0" t="0" r="444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320000" cy="1990349"/>
                      </a:xfrm>
                      <a:prstGeom prst="rect">
                        <a:avLst/>
                      </a:prstGeom>
                      <a:noFill/>
                      <a:ln>
                        <a:noFill/>
                      </a:ln>
                    </pic:spPr>
                  </pic:pic>
                </a:graphicData>
              </a:graphic>
            </wp:inline>
          </w:drawing>
        </w:r>
      </w:del>
    </w:p>
    <w:p w14:paraId="53FD4E99" w14:textId="30D37F56" w:rsidR="001C6906" w:rsidRPr="00131DAA" w:rsidDel="005F0FC8" w:rsidRDefault="00291478" w:rsidP="00291478">
      <w:pPr>
        <w:pStyle w:val="Caption"/>
        <w:jc w:val="center"/>
        <w:rPr>
          <w:del w:id="253" w:author="KJ Chow" w:date="2021-05-14T00:00:00Z"/>
          <w:rFonts w:ascii="Helvetica" w:hAnsi="Helvetica" w:cs="Helvetica"/>
        </w:rPr>
      </w:pPr>
      <w:commentRangeStart w:id="254"/>
      <w:del w:id="255" w:author="KJ Chow" w:date="2021-05-14T00:00:00Z">
        <w:r w:rsidRPr="00131DAA" w:rsidDel="005F0FC8">
          <w:rPr>
            <w:rFonts w:ascii="Helvetica" w:hAnsi="Helvetica" w:cs="Helvetica"/>
            <w:i w:val="0"/>
            <w:iCs w:val="0"/>
          </w:rPr>
          <w:delText xml:space="preserve">Figure </w:delText>
        </w:r>
        <w:r w:rsidR="006D76C0" w:rsidRPr="00131DAA" w:rsidDel="005F0FC8">
          <w:rPr>
            <w:rFonts w:ascii="Helvetica" w:hAnsi="Helvetica" w:cs="Helvetica"/>
            <w:i w:val="0"/>
            <w:iCs w:val="0"/>
            <w:rPrChange w:id="256" w:author="KJ Chow" w:date="2021-05-14T01:08:00Z">
              <w:rPr>
                <w:rFonts w:ascii="Helvetica" w:hAnsi="Helvetica" w:cs="Helvetica"/>
                <w:i w:val="0"/>
                <w:iCs w:val="0"/>
              </w:rPr>
            </w:rPrChange>
          </w:rPr>
          <w:fldChar w:fldCharType="begin"/>
        </w:r>
        <w:r w:rsidR="006D76C0" w:rsidRPr="00131DAA" w:rsidDel="005F0FC8">
          <w:rPr>
            <w:rFonts w:ascii="Helvetica" w:hAnsi="Helvetica" w:cs="Helvetica"/>
            <w:i w:val="0"/>
            <w:iCs w:val="0"/>
          </w:rPr>
          <w:delInstrText xml:space="preserve"> SEQ Figure \* ARABIC </w:delInstrText>
        </w:r>
        <w:r w:rsidR="006D76C0" w:rsidRPr="00131DAA" w:rsidDel="005F0FC8">
          <w:rPr>
            <w:rFonts w:ascii="Helvetica" w:hAnsi="Helvetica" w:cs="Helvetica"/>
            <w:i w:val="0"/>
            <w:iCs w:val="0"/>
            <w:rPrChange w:id="257" w:author="KJ Chow" w:date="2021-05-14T01:08:00Z">
              <w:rPr>
                <w:rFonts w:ascii="Helvetica" w:hAnsi="Helvetica" w:cs="Helvetica"/>
                <w:i w:val="0"/>
                <w:iCs w:val="0"/>
                <w:noProof/>
              </w:rPr>
            </w:rPrChange>
          </w:rPr>
          <w:fldChar w:fldCharType="separate"/>
        </w:r>
        <w:r w:rsidR="00983325" w:rsidRPr="00131DAA" w:rsidDel="005F0FC8">
          <w:rPr>
            <w:rFonts w:ascii="Helvetica" w:hAnsi="Helvetica" w:cs="Helvetica"/>
            <w:i w:val="0"/>
            <w:iCs w:val="0"/>
            <w:noProof/>
          </w:rPr>
          <w:delText>1</w:delText>
        </w:r>
        <w:r w:rsidR="006D76C0" w:rsidRPr="00131DAA" w:rsidDel="005F0FC8">
          <w:rPr>
            <w:rFonts w:ascii="Helvetica" w:hAnsi="Helvetica" w:cs="Helvetica"/>
            <w:i w:val="0"/>
            <w:iCs w:val="0"/>
            <w:noProof/>
            <w:rPrChange w:id="258" w:author="KJ Chow" w:date="2021-05-14T01:08:00Z">
              <w:rPr>
                <w:rFonts w:ascii="Helvetica" w:hAnsi="Helvetica" w:cs="Helvetica"/>
                <w:i w:val="0"/>
                <w:iCs w:val="0"/>
                <w:noProof/>
              </w:rPr>
            </w:rPrChange>
          </w:rPr>
          <w:fldChar w:fldCharType="end"/>
        </w:r>
        <w:r w:rsidRPr="00131DAA" w:rsidDel="005F0FC8">
          <w:rPr>
            <w:rFonts w:ascii="Helvetica" w:hAnsi="Helvetica" w:cs="Helvetica"/>
            <w:i w:val="0"/>
            <w:iCs w:val="0"/>
          </w:rPr>
          <w:delText xml:space="preserve"> Flow vector Volute Casing Inlet.</w:delText>
        </w:r>
        <w:commentRangeEnd w:id="254"/>
        <w:r w:rsidR="00D00C64" w:rsidRPr="00131DAA" w:rsidDel="005F0FC8">
          <w:rPr>
            <w:rStyle w:val="CommentReference"/>
            <w:rFonts w:ascii="Helvetica" w:hAnsi="Helvetica" w:cs="Helvetica"/>
            <w:rPrChange w:id="259" w:author="KJ Chow" w:date="2021-05-14T01:08:00Z">
              <w:rPr>
                <w:rStyle w:val="CommentReference"/>
              </w:rPr>
            </w:rPrChange>
          </w:rPr>
          <w:commentReference w:id="254"/>
        </w:r>
      </w:del>
    </w:p>
    <w:p w14:paraId="6F2D4775" w14:textId="7C466AFA" w:rsidR="00291478" w:rsidRPr="00131DAA" w:rsidRDefault="00AE116F" w:rsidP="00AB6675">
      <w:pPr>
        <w:spacing w:after="0" w:line="259" w:lineRule="auto"/>
        <w:jc w:val="both"/>
        <w:rPr>
          <w:rFonts w:ascii="Helvetica" w:hAnsi="Helvetica" w:cs="Helvetica"/>
        </w:rPr>
      </w:pPr>
      <w:r w:rsidRPr="00131DAA">
        <w:rPr>
          <w:rFonts w:ascii="Helvetica" w:hAnsi="Helvetica" w:cs="Helvetica"/>
        </w:rPr>
        <w:t>For</w:t>
      </w:r>
      <w:r w:rsidR="00291478" w:rsidRPr="00131DAA">
        <w:rPr>
          <w:rFonts w:ascii="Helvetica" w:hAnsi="Helvetica" w:cs="Helvetica"/>
        </w:rPr>
        <w:t xml:space="preserve"> our project’s design, a volute casing was integrated with the rotor disc stacks, where flow </w:t>
      </w:r>
      <w:r w:rsidR="00FB5F15" w:rsidRPr="00131DAA">
        <w:rPr>
          <w:rFonts w:ascii="Helvetica" w:hAnsi="Helvetica" w:cs="Helvetica"/>
        </w:rPr>
        <w:t xml:space="preserve">will </w:t>
      </w:r>
      <w:r w:rsidR="00291478" w:rsidRPr="00131DAA">
        <w:rPr>
          <w:rFonts w:ascii="Helvetica" w:hAnsi="Helvetica" w:cs="Helvetica"/>
        </w:rPr>
        <w:t xml:space="preserve">first </w:t>
      </w:r>
      <w:r w:rsidR="00FB5F15" w:rsidRPr="00131DAA">
        <w:rPr>
          <w:rFonts w:ascii="Helvetica" w:hAnsi="Helvetica" w:cs="Helvetica"/>
        </w:rPr>
        <w:t>progress</w:t>
      </w:r>
      <w:r w:rsidR="00291478" w:rsidRPr="00131DAA">
        <w:rPr>
          <w:rFonts w:ascii="Helvetica" w:hAnsi="Helvetica" w:cs="Helvetica"/>
        </w:rPr>
        <w:t xml:space="preserve"> </w:t>
      </w:r>
      <w:r w:rsidR="00FB5F15" w:rsidRPr="00131DAA">
        <w:rPr>
          <w:rFonts w:ascii="Helvetica" w:hAnsi="Helvetica" w:cs="Helvetica"/>
        </w:rPr>
        <w:t xml:space="preserve">and accelerate </w:t>
      </w:r>
      <w:r w:rsidR="00291478" w:rsidRPr="00131DAA">
        <w:rPr>
          <w:rFonts w:ascii="Helvetica" w:hAnsi="Helvetica" w:cs="Helvetica"/>
        </w:rPr>
        <w:t>th</w:t>
      </w:r>
      <w:r w:rsidR="00FB5F15" w:rsidRPr="00131DAA">
        <w:rPr>
          <w:rFonts w:ascii="Helvetica" w:hAnsi="Helvetica" w:cs="Helvetica"/>
        </w:rPr>
        <w:t>rough the</w:t>
      </w:r>
      <w:r w:rsidR="00291478" w:rsidRPr="00131DAA">
        <w:rPr>
          <w:rFonts w:ascii="Helvetica" w:hAnsi="Helvetica" w:cs="Helvetica"/>
        </w:rPr>
        <w:t xml:space="preserve"> volute channel before </w:t>
      </w:r>
      <w:r w:rsidR="00FB5F15" w:rsidRPr="00131DAA">
        <w:rPr>
          <w:rFonts w:ascii="Helvetica" w:hAnsi="Helvetica" w:cs="Helvetica"/>
        </w:rPr>
        <w:t>entering the disc stacks</w:t>
      </w:r>
      <w:ins w:id="260" w:author="KJ Chow" w:date="2021-05-14T00:01:00Z">
        <w:r w:rsidR="005F0FC8" w:rsidRPr="00131DAA">
          <w:rPr>
            <w:rFonts w:ascii="Helvetica" w:hAnsi="Helvetica" w:cs="Helvetica"/>
          </w:rPr>
          <w:t xml:space="preserve"> (cross sectional design in </w:t>
        </w:r>
      </w:ins>
      <w:ins w:id="261" w:author="KJ Chow" w:date="2021-05-14T00:36:00Z">
        <w:r w:rsidR="008E095E" w:rsidRPr="00B2202E">
          <w:rPr>
            <w:rFonts w:ascii="Helvetica" w:hAnsi="Helvetica" w:cs="Helvetica"/>
          </w:rPr>
          <w:fldChar w:fldCharType="begin"/>
        </w:r>
        <w:r w:rsidR="008E095E" w:rsidRPr="00131DAA">
          <w:rPr>
            <w:rFonts w:ascii="Helvetica" w:hAnsi="Helvetica" w:cs="Helvetica"/>
          </w:rPr>
          <w:instrText xml:space="preserve"> REF _Ref71844979 \h </w:instrText>
        </w:r>
      </w:ins>
      <w:r w:rsidR="00131DAA">
        <w:rPr>
          <w:rFonts w:ascii="Helvetica" w:hAnsi="Helvetica" w:cs="Helvetica"/>
        </w:rPr>
        <w:instrText xml:space="preserve"> \* MERGEFORMAT </w:instrText>
      </w:r>
      <w:r w:rsidR="008E095E" w:rsidRPr="00131DAA">
        <w:rPr>
          <w:rFonts w:ascii="Helvetica" w:hAnsi="Helvetica" w:cs="Helvetica"/>
          <w:rPrChange w:id="262" w:author="KJ Chow" w:date="2021-05-14T01:08:00Z">
            <w:rPr>
              <w:rFonts w:ascii="Helvetica" w:hAnsi="Helvetica" w:cs="Helvetica"/>
            </w:rPr>
          </w:rPrChange>
        </w:rPr>
      </w:r>
      <w:r w:rsidR="008E095E" w:rsidRPr="00131DAA">
        <w:rPr>
          <w:rFonts w:ascii="Helvetica" w:hAnsi="Helvetica" w:cs="Helvetica"/>
          <w:rPrChange w:id="263" w:author="KJ Chow" w:date="2021-05-14T01:08:00Z">
            <w:rPr>
              <w:rFonts w:ascii="Helvetica" w:hAnsi="Helvetica" w:cs="Helvetica"/>
            </w:rPr>
          </w:rPrChange>
        </w:rPr>
        <w:fldChar w:fldCharType="separate"/>
      </w:r>
      <w:ins w:id="264" w:author="KJ Chow" w:date="2021-05-18T17:02:00Z">
        <w:r w:rsidR="009960AB" w:rsidRPr="009960AB">
          <w:rPr>
            <w:rFonts w:ascii="Helvetica" w:hAnsi="Helvetica" w:cs="Helvetica"/>
            <w:b/>
            <w:bCs/>
            <w:rPrChange w:id="265" w:author="KJ Chow" w:date="2021-05-18T17:02:00Z">
              <w:rPr>
                <w:rFonts w:ascii="Helvetica" w:hAnsi="Helvetica" w:cs="Helvetica"/>
              </w:rPr>
            </w:rPrChange>
          </w:rPr>
          <w:t xml:space="preserve">Figure </w:t>
        </w:r>
        <w:r w:rsidR="009960AB" w:rsidRPr="009960AB">
          <w:rPr>
            <w:rFonts w:ascii="Helvetica" w:hAnsi="Helvetica" w:cs="Helvetica"/>
            <w:b/>
            <w:bCs/>
            <w:i/>
            <w:iCs/>
            <w:noProof/>
            <w:rPrChange w:id="266" w:author="KJ Chow" w:date="2021-05-18T17:02:00Z">
              <w:rPr>
                <w:rFonts w:ascii="Helvetica" w:hAnsi="Helvetica" w:cs="Helvetica"/>
                <w:b/>
                <w:bCs/>
                <w:i/>
                <w:iCs/>
                <w:noProof/>
                <w:sz w:val="20"/>
                <w:szCs w:val="20"/>
              </w:rPr>
            </w:rPrChange>
          </w:rPr>
          <w:t>1</w:t>
        </w:r>
      </w:ins>
      <w:ins w:id="267" w:author="KJ Chow" w:date="2021-05-14T00:36:00Z">
        <w:r w:rsidR="008E095E" w:rsidRPr="00B2202E">
          <w:rPr>
            <w:rFonts w:ascii="Helvetica" w:hAnsi="Helvetica" w:cs="Helvetica"/>
          </w:rPr>
          <w:fldChar w:fldCharType="end"/>
        </w:r>
      </w:ins>
      <w:ins w:id="268" w:author="KJ Chow" w:date="2021-05-14T00:01:00Z">
        <w:r w:rsidR="005F0FC8" w:rsidRPr="00131DAA">
          <w:rPr>
            <w:rFonts w:ascii="Helvetica" w:hAnsi="Helvetica" w:cs="Helvetica"/>
          </w:rPr>
          <w:t>)</w:t>
        </w:r>
      </w:ins>
      <w:r w:rsidR="00FB5F15" w:rsidRPr="00131DAA">
        <w:rPr>
          <w:rFonts w:ascii="Helvetica" w:hAnsi="Helvetica" w:cs="Helvetica"/>
        </w:rPr>
        <w:t>.</w:t>
      </w:r>
      <w:r w:rsidR="00291478" w:rsidRPr="00131DAA">
        <w:rPr>
          <w:rFonts w:ascii="Helvetica" w:hAnsi="Helvetica" w:cs="Helvetica"/>
        </w:rPr>
        <w:t xml:space="preserve"> </w:t>
      </w:r>
      <w:r w:rsidR="00FB5F15" w:rsidRPr="00131DAA">
        <w:rPr>
          <w:rFonts w:ascii="Helvetica" w:hAnsi="Helvetica" w:cs="Helvetica"/>
        </w:rPr>
        <w:t xml:space="preserve">As opposed to </w:t>
      </w:r>
      <w:r w:rsidR="00F16E47" w:rsidRPr="00131DAA">
        <w:rPr>
          <w:rFonts w:ascii="Helvetica" w:hAnsi="Helvetica" w:cs="Helvetica"/>
        </w:rPr>
        <w:t>nozzle,</w:t>
      </w:r>
      <w:r w:rsidR="00FB5F15" w:rsidRPr="00131DAA">
        <w:rPr>
          <w:rFonts w:ascii="Helvetica" w:hAnsi="Helvetica" w:cs="Helvetica"/>
        </w:rPr>
        <w:t xml:space="preserve"> </w:t>
      </w:r>
      <w:r w:rsidR="00F16E47" w:rsidRPr="00131DAA">
        <w:rPr>
          <w:rFonts w:ascii="Helvetica" w:hAnsi="Helvetica" w:cs="Helvetica"/>
        </w:rPr>
        <w:t xml:space="preserve">which was </w:t>
      </w:r>
      <w:r w:rsidR="00FB5F15" w:rsidRPr="00131DAA">
        <w:rPr>
          <w:rFonts w:ascii="Helvetica" w:hAnsi="Helvetica" w:cs="Helvetica"/>
        </w:rPr>
        <w:t xml:space="preserve">widely implemented across the literature, volute casing provides the medium a spiralling pattern such that </w:t>
      </w:r>
      <w:r w:rsidR="00F16E47" w:rsidRPr="00131DAA">
        <w:rPr>
          <w:rFonts w:ascii="Helvetica" w:hAnsi="Helvetica" w:cs="Helvetica"/>
        </w:rPr>
        <w:t xml:space="preserve">fluid’s </w:t>
      </w:r>
      <w:r w:rsidR="00FB5F15" w:rsidRPr="00131DAA">
        <w:rPr>
          <w:rFonts w:ascii="Helvetica" w:hAnsi="Helvetica" w:cs="Helvetica"/>
        </w:rPr>
        <w:t xml:space="preserve">velocity can be </w:t>
      </w:r>
      <w:r w:rsidR="0098729B" w:rsidRPr="00131DAA">
        <w:rPr>
          <w:rFonts w:ascii="Helvetica" w:hAnsi="Helvetica" w:cs="Helvetica"/>
        </w:rPr>
        <w:t xml:space="preserve">more </w:t>
      </w:r>
      <w:r w:rsidR="00FB5F15" w:rsidRPr="00131DAA">
        <w:rPr>
          <w:rFonts w:ascii="Helvetica" w:hAnsi="Helvetica" w:cs="Helvetica"/>
        </w:rPr>
        <w:t>uniformly distributed throughout the discs’ perimeter.</w:t>
      </w:r>
      <w:r w:rsidR="0098729B" w:rsidRPr="00131DAA">
        <w:rPr>
          <w:rFonts w:ascii="Helvetica" w:hAnsi="Helvetica" w:cs="Helvetica"/>
        </w:rPr>
        <w:t xml:space="preserve"> Aside from that, the design simplicity also makes it much appealing for a </w:t>
      </w:r>
      <w:r w:rsidR="00AA4622" w:rsidRPr="00131DAA">
        <w:rPr>
          <w:rFonts w:ascii="Helvetica" w:hAnsi="Helvetica" w:cs="Helvetica"/>
        </w:rPr>
        <w:t>huge</w:t>
      </w:r>
      <w:r w:rsidR="00F16E47" w:rsidRPr="00131DAA">
        <w:rPr>
          <w:rFonts w:ascii="Helvetica" w:hAnsi="Helvetica" w:cs="Helvetica"/>
        </w:rPr>
        <w:t xml:space="preserve"> </w:t>
      </w:r>
      <w:r w:rsidR="0098729B" w:rsidRPr="00131DAA">
        <w:rPr>
          <w:rFonts w:ascii="Helvetica" w:hAnsi="Helvetica" w:cs="Helvetica"/>
        </w:rPr>
        <w:t>range of applications.</w:t>
      </w:r>
    </w:p>
    <w:p w14:paraId="717C3211" w14:textId="77777777" w:rsidR="00C4670D" w:rsidRPr="00131DAA" w:rsidRDefault="00C4670D" w:rsidP="00AB6675">
      <w:pPr>
        <w:spacing w:after="0" w:line="259" w:lineRule="auto"/>
        <w:jc w:val="both"/>
        <w:rPr>
          <w:rFonts w:ascii="Helvetica" w:hAnsi="Helvetica" w:cs="Helvetica"/>
        </w:rPr>
      </w:pPr>
    </w:p>
    <w:p w14:paraId="3EAD8791" w14:textId="6C991D18" w:rsidR="00B65D03" w:rsidRPr="00131DAA" w:rsidRDefault="00B65D03" w:rsidP="00B65D03">
      <w:pPr>
        <w:pStyle w:val="Heading3"/>
        <w:rPr>
          <w:rFonts w:ascii="Helvetica" w:hAnsi="Helvetica" w:cs="Helvetica"/>
          <w:b/>
          <w:bCs/>
          <w:color w:val="auto"/>
          <w:u w:val="single"/>
        </w:rPr>
      </w:pPr>
      <w:r w:rsidRPr="00131DAA">
        <w:rPr>
          <w:rFonts w:ascii="Helvetica" w:hAnsi="Helvetica" w:cs="Helvetica"/>
          <w:b/>
          <w:bCs/>
          <w:color w:val="auto"/>
          <w:u w:val="single"/>
        </w:rPr>
        <w:t>Flow Angle and Boundary Conditions</w:t>
      </w:r>
    </w:p>
    <w:p w14:paraId="5C3C4100" w14:textId="20EA7C70" w:rsidR="0098729B" w:rsidRPr="00131DAA" w:rsidRDefault="009B64DE" w:rsidP="00AB6675">
      <w:pPr>
        <w:spacing w:after="0" w:line="259" w:lineRule="auto"/>
        <w:jc w:val="both"/>
        <w:rPr>
          <w:rFonts w:ascii="Helvetica" w:hAnsi="Helvetica" w:cs="Helvetica"/>
        </w:rPr>
      </w:pPr>
      <w:r w:rsidRPr="00131DAA">
        <w:rPr>
          <w:rFonts w:ascii="Helvetica" w:hAnsi="Helvetica" w:cs="Helvetica"/>
        </w:rPr>
        <w:t xml:space="preserve">It is rather apparent from </w:t>
      </w:r>
      <w:ins w:id="269" w:author="KJ Chow" w:date="2021-05-14T00:36:00Z">
        <w:r w:rsidR="008E095E" w:rsidRPr="00B2202E">
          <w:rPr>
            <w:rFonts w:ascii="Helvetica" w:hAnsi="Helvetica" w:cs="Helvetica"/>
          </w:rPr>
          <w:fldChar w:fldCharType="begin"/>
        </w:r>
        <w:r w:rsidR="008E095E" w:rsidRPr="00131DAA">
          <w:rPr>
            <w:rFonts w:ascii="Helvetica" w:hAnsi="Helvetica" w:cs="Helvetica"/>
          </w:rPr>
          <w:instrText xml:space="preserve"> REF _Ref71844979 \h </w:instrText>
        </w:r>
      </w:ins>
      <w:r w:rsidR="00131DAA">
        <w:rPr>
          <w:rFonts w:ascii="Helvetica" w:hAnsi="Helvetica" w:cs="Helvetica"/>
        </w:rPr>
        <w:instrText xml:space="preserve"> \* MERGEFORMAT </w:instrText>
      </w:r>
      <w:r w:rsidR="008E095E" w:rsidRPr="00131DAA">
        <w:rPr>
          <w:rFonts w:ascii="Helvetica" w:hAnsi="Helvetica" w:cs="Helvetica"/>
          <w:rPrChange w:id="270" w:author="KJ Chow" w:date="2021-05-14T01:08:00Z">
            <w:rPr>
              <w:rFonts w:ascii="Helvetica" w:hAnsi="Helvetica" w:cs="Helvetica"/>
            </w:rPr>
          </w:rPrChange>
        </w:rPr>
      </w:r>
      <w:r w:rsidR="008E095E" w:rsidRPr="00131DAA">
        <w:rPr>
          <w:rFonts w:ascii="Helvetica" w:hAnsi="Helvetica" w:cs="Helvetica"/>
          <w:rPrChange w:id="271" w:author="KJ Chow" w:date="2021-05-14T01:08:00Z">
            <w:rPr>
              <w:rFonts w:ascii="Helvetica" w:hAnsi="Helvetica" w:cs="Helvetica"/>
            </w:rPr>
          </w:rPrChange>
        </w:rPr>
        <w:fldChar w:fldCharType="separate"/>
      </w:r>
      <w:ins w:id="272" w:author="KJ Chow" w:date="2021-05-18T17:02:00Z">
        <w:r w:rsidR="009960AB" w:rsidRPr="009960AB">
          <w:rPr>
            <w:rFonts w:ascii="Helvetica" w:hAnsi="Helvetica" w:cs="Helvetica"/>
            <w:b/>
            <w:bCs/>
            <w:rPrChange w:id="273" w:author="KJ Chow" w:date="2021-05-18T17:02:00Z">
              <w:rPr>
                <w:rFonts w:ascii="Helvetica" w:hAnsi="Helvetica" w:cs="Helvetica"/>
              </w:rPr>
            </w:rPrChange>
          </w:rPr>
          <w:t xml:space="preserve">Figure </w:t>
        </w:r>
        <w:r w:rsidR="009960AB" w:rsidRPr="009960AB">
          <w:rPr>
            <w:rFonts w:ascii="Helvetica" w:hAnsi="Helvetica" w:cs="Helvetica"/>
            <w:b/>
            <w:bCs/>
            <w:i/>
            <w:iCs/>
            <w:noProof/>
            <w:rPrChange w:id="274" w:author="KJ Chow" w:date="2021-05-18T17:02:00Z">
              <w:rPr>
                <w:rFonts w:ascii="Helvetica" w:hAnsi="Helvetica" w:cs="Helvetica"/>
                <w:b/>
                <w:bCs/>
                <w:i/>
                <w:iCs/>
                <w:noProof/>
                <w:sz w:val="20"/>
                <w:szCs w:val="20"/>
              </w:rPr>
            </w:rPrChange>
          </w:rPr>
          <w:t>1</w:t>
        </w:r>
      </w:ins>
      <w:ins w:id="275" w:author="KJ Chow" w:date="2021-05-14T00:36:00Z">
        <w:r w:rsidR="008E095E" w:rsidRPr="00B2202E">
          <w:rPr>
            <w:rFonts w:ascii="Helvetica" w:hAnsi="Helvetica" w:cs="Helvetica"/>
          </w:rPr>
          <w:fldChar w:fldCharType="end"/>
        </w:r>
      </w:ins>
      <w:del w:id="276" w:author="KJ Chow" w:date="2021-05-14T00:36:00Z">
        <w:r w:rsidRPr="00131DAA" w:rsidDel="008E095E">
          <w:rPr>
            <w:rFonts w:ascii="Helvetica" w:hAnsi="Helvetica" w:cs="Helvetica"/>
          </w:rPr>
          <w:delText>Figure 2</w:delText>
        </w:r>
      </w:del>
      <w:r w:rsidRPr="00131DAA">
        <w:rPr>
          <w:rFonts w:ascii="Helvetica" w:hAnsi="Helvetica" w:cs="Helvetica"/>
        </w:rPr>
        <w:t xml:space="preserve"> that under a fixed mass flow rate, the flow medium exits the volute casing at a certain speed and angle.</w:t>
      </w:r>
    </w:p>
    <w:p w14:paraId="6DEC50C8" w14:textId="1DE3FDC6" w:rsidR="001B43A7" w:rsidRPr="00131DAA" w:rsidRDefault="001B43A7" w:rsidP="00AB6675">
      <w:pPr>
        <w:spacing w:after="0" w:line="259" w:lineRule="auto"/>
        <w:jc w:val="both"/>
        <w:rPr>
          <w:rFonts w:ascii="Helvetica" w:hAnsi="Helvetica" w:cs="Helvetica"/>
        </w:rPr>
      </w:pPr>
    </w:p>
    <w:p w14:paraId="7B48D88F" w14:textId="5B72AF50" w:rsidR="00EC3F39" w:rsidRPr="00131DAA" w:rsidRDefault="00EC3F39" w:rsidP="00EC3F39">
      <w:pPr>
        <w:keepNext/>
        <w:spacing w:after="0" w:line="259" w:lineRule="auto"/>
        <w:jc w:val="center"/>
        <w:rPr>
          <w:rFonts w:ascii="Helvetica" w:hAnsi="Helvetica" w:cs="Helvetica"/>
        </w:rPr>
      </w:pPr>
      <w:r w:rsidRPr="00B2202E">
        <w:rPr>
          <w:rFonts w:ascii="Helvetica" w:hAnsi="Helvetica" w:cs="Helvetica"/>
          <w:noProof/>
        </w:rPr>
        <mc:AlternateContent>
          <mc:Choice Requires="wps">
            <w:drawing>
              <wp:anchor distT="45720" distB="45720" distL="114300" distR="114300" simplePos="0" relativeHeight="251721728" behindDoc="0" locked="0" layoutInCell="1" allowOverlap="1" wp14:anchorId="59BC7C7C" wp14:editId="353C795E">
                <wp:simplePos x="0" y="0"/>
                <wp:positionH relativeFrom="column">
                  <wp:posOffset>3165475</wp:posOffset>
                </wp:positionH>
                <wp:positionV relativeFrom="paragraph">
                  <wp:posOffset>888637</wp:posOffset>
                </wp:positionV>
                <wp:extent cx="313765" cy="208430"/>
                <wp:effectExtent l="0" t="0" r="0" b="1270"/>
                <wp:wrapNone/>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3765" cy="208430"/>
                        </a:xfrm>
                        <a:prstGeom prst="rect">
                          <a:avLst/>
                        </a:prstGeom>
                        <a:noFill/>
                        <a:ln w="9525">
                          <a:noFill/>
                          <a:miter lim="800000"/>
                          <a:headEnd/>
                          <a:tailEnd/>
                        </a:ln>
                      </wps:spPr>
                      <wps:txbx>
                        <w:txbxContent>
                          <w:p w14:paraId="63953811" w14:textId="51DC482B" w:rsidR="009F1F13" w:rsidRPr="00EC3F39" w:rsidRDefault="002247C6" w:rsidP="00EC3F39">
                            <w:pPr>
                              <w:rPr>
                                <w:color w:val="0070C0"/>
                                <w:sz w:val="16"/>
                                <w:szCs w:val="16"/>
                                <w:lang w:val="en-MY"/>
                              </w:rPr>
                            </w:pPr>
                            <m:oMathPara>
                              <m:oMath>
                                <m:sSub>
                                  <m:sSubPr>
                                    <m:ctrlPr>
                                      <w:rPr>
                                        <w:rFonts w:ascii="Cambria Math" w:hAnsi="Cambria Math"/>
                                        <w:i/>
                                        <w:color w:val="0070C0"/>
                                        <w:sz w:val="16"/>
                                        <w:szCs w:val="16"/>
                                        <w:lang w:val="en-MY"/>
                                      </w:rPr>
                                    </m:ctrlPr>
                                  </m:sSubPr>
                                  <m:e>
                                    <m:r>
                                      <w:rPr>
                                        <w:rFonts w:ascii="Cambria Math" w:hAnsi="Cambria Math"/>
                                        <w:color w:val="0070C0"/>
                                        <w:sz w:val="16"/>
                                        <w:szCs w:val="16"/>
                                        <w:lang w:val="en-MY"/>
                                      </w:rPr>
                                      <m:t>α</m:t>
                                    </m:r>
                                  </m:e>
                                  <m:sub>
                                    <m:r>
                                      <w:rPr>
                                        <w:rFonts w:ascii="Cambria Math" w:hAnsi="Cambria Math"/>
                                        <w:color w:val="0070C0"/>
                                        <w:sz w:val="16"/>
                                        <w:szCs w:val="16"/>
                                        <w:lang w:val="en-MY"/>
                                      </w:rPr>
                                      <m:t>1</m:t>
                                    </m:r>
                                  </m:sub>
                                </m:sSub>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9BC7C7C" id="_x0000_t202" coordsize="21600,21600" o:spt="202" path="m,l,21600r21600,l21600,xe">
                <v:stroke joinstyle="miter"/>
                <v:path gradientshapeok="t" o:connecttype="rect"/>
              </v:shapetype>
              <v:shape id="Text Box 2" o:spid="_x0000_s1026" type="#_x0000_t202" style="position:absolute;left:0;text-align:left;margin-left:249.25pt;margin-top:69.95pt;width:24.7pt;height:16.4pt;z-index:2517217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" filled="f" stroked="f">
                <v:textbox>
                  <w:txbxContent>
                    <w:p w14:paraId="63953811" w14:textId="51DC482B" w:rsidR="009F1F13" w:rsidRPr="00EC3F39" w:rsidRDefault="002247C6" w:rsidP="00EC3F39">
                      <w:pPr>
                        <w:rPr>
                          <w:color w:val="0070C0"/>
                          <w:sz w:val="16"/>
                          <w:szCs w:val="16"/>
                          <w:lang w:val="en-MY"/>
                        </w:rPr>
                      </w:pPr>
                      <m:oMathPara>
                        <m:oMath>
                          <m:sSub>
                            <m:sSubPr>
                              <m:ctrlPr>
                                <w:rPr>
                                  <w:rFonts w:ascii="Cambria Math" w:hAnsi="Cambria Math"/>
                                  <w:i/>
                                  <w:color w:val="0070C0"/>
                                  <w:sz w:val="16"/>
                                  <w:szCs w:val="16"/>
                                  <w:lang w:val="en-MY"/>
                                </w:rPr>
                              </m:ctrlPr>
                            </m:sSubPr>
                            <m:e>
                              <m:r>
                                <w:rPr>
                                  <w:rFonts w:ascii="Cambria Math" w:hAnsi="Cambria Math"/>
                                  <w:color w:val="0070C0"/>
                                  <w:sz w:val="16"/>
                                  <w:szCs w:val="16"/>
                                  <w:lang w:val="en-MY"/>
                                </w:rPr>
                                <m:t>α</m:t>
                              </m:r>
                            </m:e>
                            <m:sub>
                              <m:r>
                                <w:rPr>
                                  <w:rFonts w:ascii="Cambria Math" w:hAnsi="Cambria Math"/>
                                  <w:color w:val="0070C0"/>
                                  <w:sz w:val="16"/>
                                  <w:szCs w:val="16"/>
                                  <w:lang w:val="en-MY"/>
                                </w:rPr>
                                <m:t>1</m:t>
                              </m:r>
                            </m:sub>
                          </m:sSub>
                        </m:oMath>
                      </m:oMathPara>
                    </w:p>
                  </w:txbxContent>
                </v:textbox>
              </v:shape>
            </w:pict>
          </mc:Fallback>
        </mc:AlternateContent>
      </w:r>
      <w:r w:rsidRPr="00131DAA">
        <w:rPr>
          <w:rFonts w:ascii="Helvetica" w:hAnsi="Helvetica" w:cs="Helvetica"/>
          <w:noProof/>
          <w:rPrChange w:id="277" w:author="KJ Chow" w:date="2021-05-14T01:08:00Z">
            <w:rPr>
              <w:rFonts w:ascii="Helvetica" w:hAnsi="Helvetica" w:cs="Helvetica"/>
              <w:noProof/>
            </w:rPr>
          </w:rPrChange>
        </w:rPr>
        <mc:AlternateContent>
          <mc:Choice Requires="wps">
            <w:drawing>
              <wp:anchor distT="0" distB="0" distL="114300" distR="114300" simplePos="0" relativeHeight="251703296" behindDoc="0" locked="0" layoutInCell="1" allowOverlap="1" wp14:anchorId="75A6359F" wp14:editId="1715EFD4">
                <wp:simplePos x="0" y="0"/>
                <wp:positionH relativeFrom="column">
                  <wp:posOffset>3291205</wp:posOffset>
                </wp:positionH>
                <wp:positionV relativeFrom="paragraph">
                  <wp:posOffset>907324</wp:posOffset>
                </wp:positionV>
                <wp:extent cx="74549" cy="45719"/>
                <wp:effectExtent l="0" t="0" r="20955" b="12065"/>
                <wp:wrapNone/>
                <wp:docPr id="14" name="Freeform: Shape 14"/>
                <wp:cNvGraphicFramePr/>
                <a:graphic xmlns:a="http://schemas.openxmlformats.org/drawingml/2006/main">
                  <a:graphicData uri="http://schemas.microsoft.com/office/word/2010/wordprocessingShape">
                    <wps:wsp>
                      <wps:cNvSpPr/>
                      <wps:spPr>
                        <a:xfrm>
                          <a:off x="0" y="0"/>
                          <a:ext cx="74549" cy="45719"/>
                        </a:xfrm>
                        <a:custGeom>
                          <a:avLst/>
                          <a:gdLst>
                            <a:gd name="connsiteX0" fmla="*/ 0 w 74428"/>
                            <a:gd name="connsiteY0" fmla="*/ 0 h 41392"/>
                            <a:gd name="connsiteX1" fmla="*/ 10632 w 74428"/>
                            <a:gd name="connsiteY1" fmla="*/ 5316 h 41392"/>
                            <a:gd name="connsiteX2" fmla="*/ 14176 w 74428"/>
                            <a:gd name="connsiteY2" fmla="*/ 8861 h 41392"/>
                            <a:gd name="connsiteX3" fmla="*/ 30125 w 74428"/>
                            <a:gd name="connsiteY3" fmla="*/ 17721 h 41392"/>
                            <a:gd name="connsiteX4" fmla="*/ 37214 w 74428"/>
                            <a:gd name="connsiteY4" fmla="*/ 24809 h 41392"/>
                            <a:gd name="connsiteX5" fmla="*/ 42530 w 74428"/>
                            <a:gd name="connsiteY5" fmla="*/ 30126 h 41392"/>
                            <a:gd name="connsiteX6" fmla="*/ 47846 w 74428"/>
                            <a:gd name="connsiteY6" fmla="*/ 31898 h 41392"/>
                            <a:gd name="connsiteX7" fmla="*/ 54935 w 74428"/>
                            <a:gd name="connsiteY7" fmla="*/ 35442 h 41392"/>
                            <a:gd name="connsiteX8" fmla="*/ 74428 w 74428"/>
                            <a:gd name="connsiteY8" fmla="*/ 40758 h 4139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74428" h="41392">
                              <a:moveTo>
                                <a:pt x="0" y="0"/>
                              </a:moveTo>
                              <a:cubicBezTo>
                                <a:pt x="3544" y="1772"/>
                                <a:pt x="7272" y="3216"/>
                                <a:pt x="10632" y="5316"/>
                              </a:cubicBezTo>
                              <a:cubicBezTo>
                                <a:pt x="12049" y="6202"/>
                                <a:pt x="12839" y="7858"/>
                                <a:pt x="14176" y="8861"/>
                              </a:cubicBezTo>
                              <a:cubicBezTo>
                                <a:pt x="23924" y="16172"/>
                                <a:pt x="21838" y="14959"/>
                                <a:pt x="30125" y="17721"/>
                              </a:cubicBezTo>
                              <a:cubicBezTo>
                                <a:pt x="33501" y="27848"/>
                                <a:pt x="29112" y="19407"/>
                                <a:pt x="37214" y="24809"/>
                              </a:cubicBezTo>
                              <a:cubicBezTo>
                                <a:pt x="39299" y="26199"/>
                                <a:pt x="40445" y="28736"/>
                                <a:pt x="42530" y="30126"/>
                              </a:cubicBezTo>
                              <a:cubicBezTo>
                                <a:pt x="44084" y="31162"/>
                                <a:pt x="46129" y="31162"/>
                                <a:pt x="47846" y="31898"/>
                              </a:cubicBezTo>
                              <a:cubicBezTo>
                                <a:pt x="50274" y="32939"/>
                                <a:pt x="52572" y="34261"/>
                                <a:pt x="54935" y="35442"/>
                              </a:cubicBezTo>
                              <a:cubicBezTo>
                                <a:pt x="63593" y="44100"/>
                                <a:pt x="57745" y="40758"/>
                                <a:pt x="74428" y="40758"/>
                              </a:cubicBezTo>
                            </a:path>
                          </a:pathLst>
                        </a:cu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5E1CD36" id="Freeform: Shape 14" o:spid="_x0000_s1026" style="position:absolute;margin-left:259.15pt;margin-top:71.45pt;width:5.85pt;height:3.6pt;z-index:251703296;visibility:visible;mso-wrap-style:square;mso-wrap-distance-left:9pt;mso-wrap-distance-top:0;mso-wrap-distance-right:9pt;mso-wrap-distance-bottom:0;mso-position-horizontal:absolute;mso-position-horizontal-relative:text;mso-position-vertical:absolute;mso-position-vertical-relative:text;v-text-anchor:middle" coordsize="74428,413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" path="m,c3544,1772,7272,3216,10632,5316v1417,886,2207,2542,3544,3545c23924,16172,21838,14959,30125,17721v3376,10127,-1013,1686,7089,7088c39299,26199,40445,28736,42530,30126v1554,1036,3599,1036,5316,1772c50274,32939,52572,34261,54935,35442v8658,8658,2810,5316,19493,5316e" filled="f" strokecolor="#0070c0" strokeweight="1pt">
                <v:stroke joinstyle="miter"/>
                <v:path arrowok="t" o:connecttype="custom" o:connectlocs="0,0;10649,5872;14199,9787;30174,19574;37275,27402;42599,33275;47924,35233;55024,39147;74549,45019" o:connectangles="0,0,0,0,0,0,0,0,0"/>
              </v:shape>
            </w:pict>
          </mc:Fallback>
        </mc:AlternateContent>
      </w:r>
      <w:r w:rsidRPr="00131DAA">
        <w:rPr>
          <w:rFonts w:ascii="Helvetica" w:hAnsi="Helvetica" w:cs="Helvetica"/>
          <w:noProof/>
          <w:rPrChange w:id="278" w:author="KJ Chow" w:date="2021-05-14T01:08:00Z">
            <w:rPr>
              <w:rFonts w:ascii="Helvetica" w:hAnsi="Helvetica" w:cs="Helvetica"/>
              <w:noProof/>
            </w:rPr>
          </w:rPrChange>
        </w:rPr>
        <mc:AlternateContent>
          <mc:Choice Requires="wps">
            <w:drawing>
              <wp:anchor distT="45720" distB="45720" distL="114300" distR="114300" simplePos="0" relativeHeight="251684864" behindDoc="0" locked="0" layoutInCell="1" allowOverlap="1" wp14:anchorId="7393411E" wp14:editId="57A86D32">
                <wp:simplePos x="0" y="0"/>
                <wp:positionH relativeFrom="column">
                  <wp:posOffset>2976170</wp:posOffset>
                </wp:positionH>
                <wp:positionV relativeFrom="paragraph">
                  <wp:posOffset>926540</wp:posOffset>
                </wp:positionV>
                <wp:extent cx="313765" cy="208430"/>
                <wp:effectExtent l="0" t="0" r="0" b="1270"/>
                <wp:wrapNone/>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3765" cy="208430"/>
                        </a:xfrm>
                        <a:prstGeom prst="rect">
                          <a:avLst/>
                        </a:prstGeom>
                        <a:noFill/>
                        <a:ln w="9525">
                          <a:noFill/>
                          <a:miter lim="800000"/>
                          <a:headEnd/>
                          <a:tailEnd/>
                        </a:ln>
                      </wps:spPr>
                      <wps:txbx>
                        <w:txbxContent>
                          <w:p w14:paraId="476470A2" w14:textId="2C86E02A" w:rsidR="009F1F13" w:rsidRPr="00EC3F39" w:rsidRDefault="002247C6" w:rsidP="00EC3F39">
                            <w:pPr>
                              <w:rPr>
                                <w:color w:val="FF0000"/>
                                <w:sz w:val="16"/>
                                <w:szCs w:val="16"/>
                                <w:lang w:val="en-MY"/>
                              </w:rPr>
                            </w:pPr>
                            <m:oMathPara>
                              <m:oMath>
                                <m:sSub>
                                  <m:sSubPr>
                                    <m:ctrlPr>
                                      <w:rPr>
                                        <w:rFonts w:ascii="Cambria Math" w:hAnsi="Cambria Math"/>
                                        <w:i/>
                                        <w:color w:val="FF0000"/>
                                        <w:sz w:val="16"/>
                                        <w:szCs w:val="16"/>
                                        <w:lang w:val="en-MY"/>
                                      </w:rPr>
                                    </m:ctrlPr>
                                  </m:sSubPr>
                                  <m:e>
                                    <m:r>
                                      <w:rPr>
                                        <w:rFonts w:ascii="Cambria Math" w:hAnsi="Cambria Math"/>
                                        <w:color w:val="FF0000"/>
                                        <w:sz w:val="16"/>
                                        <w:szCs w:val="16"/>
                                        <w:lang w:val="en-MY"/>
                                      </w:rPr>
                                      <m:t>V</m:t>
                                    </m:r>
                                  </m:e>
                                  <m:sub>
                                    <m:r>
                                      <w:rPr>
                                        <w:rFonts w:ascii="Cambria Math" w:hAnsi="Cambria Math"/>
                                        <w:color w:val="FF0000"/>
                                        <w:sz w:val="16"/>
                                        <w:szCs w:val="16"/>
                                        <w:lang w:val="en-MY"/>
                                      </w:rPr>
                                      <m:t>r</m:t>
                                    </m:r>
                                  </m:sub>
                                </m:sSub>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393411E" id="_x0000_s1027" type="#_x0000_t202" style="position:absolute;left:0;text-align:left;margin-left:234.35pt;margin-top:72.95pt;width:24.7pt;height:16.4pt;z-index:2516848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" filled="f" stroked="f">
                <v:textbox>
                  <w:txbxContent>
                    <w:p w14:paraId="476470A2" w14:textId="2C86E02A" w:rsidR="009F1F13" w:rsidRPr="00EC3F39" w:rsidRDefault="002247C6" w:rsidP="00EC3F39">
                      <w:pPr>
                        <w:rPr>
                          <w:color w:val="FF0000"/>
                          <w:sz w:val="16"/>
                          <w:szCs w:val="16"/>
                          <w:lang w:val="en-MY"/>
                        </w:rPr>
                      </w:pPr>
                      <m:oMathPara>
                        <m:oMath>
                          <m:sSub>
                            <m:sSubPr>
                              <m:ctrlPr>
                                <w:rPr>
                                  <w:rFonts w:ascii="Cambria Math" w:hAnsi="Cambria Math"/>
                                  <w:i/>
                                  <w:color w:val="FF0000"/>
                                  <w:sz w:val="16"/>
                                  <w:szCs w:val="16"/>
                                  <w:lang w:val="en-MY"/>
                                </w:rPr>
                              </m:ctrlPr>
                            </m:sSubPr>
                            <m:e>
                              <m:r>
                                <w:rPr>
                                  <w:rFonts w:ascii="Cambria Math" w:hAnsi="Cambria Math"/>
                                  <w:color w:val="FF0000"/>
                                  <w:sz w:val="16"/>
                                  <w:szCs w:val="16"/>
                                  <w:lang w:val="en-MY"/>
                                </w:rPr>
                                <m:t>V</m:t>
                              </m:r>
                            </m:e>
                            <m:sub>
                              <m:r>
                                <w:rPr>
                                  <w:rFonts w:ascii="Cambria Math" w:hAnsi="Cambria Math"/>
                                  <w:color w:val="FF0000"/>
                                  <w:sz w:val="16"/>
                                  <w:szCs w:val="16"/>
                                  <w:lang w:val="en-MY"/>
                                </w:rPr>
                                <m:t>r</m:t>
                              </m:r>
                            </m:sub>
                          </m:sSub>
                        </m:oMath>
                      </m:oMathPara>
                    </w:p>
                  </w:txbxContent>
                </v:textbox>
              </v:shape>
            </w:pict>
          </mc:Fallback>
        </mc:AlternateContent>
      </w:r>
      <w:r w:rsidRPr="00131DAA">
        <w:rPr>
          <w:rFonts w:ascii="Helvetica" w:hAnsi="Helvetica" w:cs="Helvetica"/>
          <w:noProof/>
          <w:rPrChange w:id="279" w:author="KJ Chow" w:date="2021-05-14T01:08:00Z">
            <w:rPr>
              <w:rFonts w:ascii="Helvetica" w:hAnsi="Helvetica" w:cs="Helvetica"/>
              <w:noProof/>
            </w:rPr>
          </w:rPrChange>
        </w:rPr>
        <mc:AlternateContent>
          <mc:Choice Requires="wps">
            <w:drawing>
              <wp:anchor distT="45720" distB="45720" distL="114300" distR="114300" simplePos="0" relativeHeight="251666432" behindDoc="0" locked="0" layoutInCell="1" allowOverlap="1" wp14:anchorId="663904B8" wp14:editId="743A0EFC">
                <wp:simplePos x="0" y="0"/>
                <wp:positionH relativeFrom="column">
                  <wp:posOffset>3444577</wp:posOffset>
                </wp:positionH>
                <wp:positionV relativeFrom="paragraph">
                  <wp:posOffset>926540</wp:posOffset>
                </wp:positionV>
                <wp:extent cx="286871" cy="257736"/>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6871" cy="257736"/>
                        </a:xfrm>
                        <a:prstGeom prst="rect">
                          <a:avLst/>
                        </a:prstGeom>
                        <a:noFill/>
                        <a:ln w="9525">
                          <a:noFill/>
                          <a:miter lim="800000"/>
                          <a:headEnd/>
                          <a:tailEnd/>
                        </a:ln>
                      </wps:spPr>
                      <wps:txbx>
                        <w:txbxContent>
                          <w:p w14:paraId="2581D516" w14:textId="6E61CC94" w:rsidR="009F1F13" w:rsidRPr="00EC3F39" w:rsidRDefault="002247C6">
                            <w:pPr>
                              <w:rPr>
                                <w:color w:val="FF0000"/>
                                <w:sz w:val="16"/>
                                <w:szCs w:val="16"/>
                                <w:lang w:val="en-MY"/>
                              </w:rPr>
                            </w:pPr>
                            <m:oMathPara>
                              <m:oMath>
                                <m:sSub>
                                  <m:sSubPr>
                                    <m:ctrlPr>
                                      <w:rPr>
                                        <w:rFonts w:ascii="Cambria Math" w:hAnsi="Cambria Math"/>
                                        <w:i/>
                                        <w:color w:val="FF0000"/>
                                        <w:sz w:val="16"/>
                                        <w:szCs w:val="16"/>
                                        <w:lang w:val="en-MY"/>
                                      </w:rPr>
                                    </m:ctrlPr>
                                  </m:sSubPr>
                                  <m:e>
                                    <m:r>
                                      <w:rPr>
                                        <w:rFonts w:ascii="Cambria Math" w:hAnsi="Cambria Math"/>
                                        <w:color w:val="FF0000"/>
                                        <w:sz w:val="16"/>
                                        <w:szCs w:val="16"/>
                                        <w:lang w:val="en-MY"/>
                                      </w:rPr>
                                      <m:t>V</m:t>
                                    </m:r>
                                  </m:e>
                                  <m:sub>
                                    <m:r>
                                      <w:rPr>
                                        <w:rFonts w:ascii="Cambria Math" w:hAnsi="Cambria Math"/>
                                        <w:color w:val="FF0000"/>
                                        <w:sz w:val="16"/>
                                        <w:szCs w:val="16"/>
                                        <w:lang w:val="en-MY"/>
                                      </w:rPr>
                                      <m:t>θ</m:t>
                                    </m:r>
                                  </m:sub>
                                </m:sSub>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3904B8" id="_x0000_s1028" type="#_x0000_t202" style="position:absolute;left:0;text-align:left;margin-left:271.25pt;margin-top:72.95pt;width:22.6pt;height:20.3pt;z-index:2516664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" filled="f" stroked="f">
                <v:textbox>
                  <w:txbxContent>
                    <w:p w14:paraId="2581D516" w14:textId="6E61CC94" w:rsidR="009F1F13" w:rsidRPr="00EC3F39" w:rsidRDefault="002247C6">
                      <w:pPr>
                        <w:rPr>
                          <w:color w:val="FF0000"/>
                          <w:sz w:val="16"/>
                          <w:szCs w:val="16"/>
                          <w:lang w:val="en-MY"/>
                        </w:rPr>
                      </w:pPr>
                      <m:oMathPara>
                        <m:oMath>
                          <m:sSub>
                            <m:sSubPr>
                              <m:ctrlPr>
                                <w:rPr>
                                  <w:rFonts w:ascii="Cambria Math" w:hAnsi="Cambria Math"/>
                                  <w:i/>
                                  <w:color w:val="FF0000"/>
                                  <w:sz w:val="16"/>
                                  <w:szCs w:val="16"/>
                                  <w:lang w:val="en-MY"/>
                                </w:rPr>
                              </m:ctrlPr>
                            </m:sSubPr>
                            <m:e>
                              <m:r>
                                <w:rPr>
                                  <w:rFonts w:ascii="Cambria Math" w:hAnsi="Cambria Math"/>
                                  <w:color w:val="FF0000"/>
                                  <w:sz w:val="16"/>
                                  <w:szCs w:val="16"/>
                                  <w:lang w:val="en-MY"/>
                                </w:rPr>
                                <m:t>V</m:t>
                              </m:r>
                            </m:e>
                            <m:sub>
                              <m:r>
                                <w:rPr>
                                  <w:rFonts w:ascii="Cambria Math" w:hAnsi="Cambria Math"/>
                                  <w:color w:val="FF0000"/>
                                  <w:sz w:val="16"/>
                                  <w:szCs w:val="16"/>
                                  <w:lang w:val="en-MY"/>
                                </w:rPr>
                                <m:t>θ</m:t>
                              </m:r>
                            </m:sub>
                          </m:sSub>
                        </m:oMath>
                      </m:oMathPara>
                    </w:p>
                  </w:txbxContent>
                </v:textbox>
              </v:shape>
            </w:pict>
          </mc:Fallback>
        </mc:AlternateContent>
      </w:r>
      <w:r w:rsidRPr="00131DAA">
        <w:rPr>
          <w:rFonts w:ascii="Helvetica" w:hAnsi="Helvetica" w:cs="Helvetica"/>
          <w:noProof/>
          <w:color w:val="FF0000"/>
          <w:rPrChange w:id="280" w:author="KJ Chow" w:date="2021-05-14T01:08:00Z">
            <w:rPr>
              <w:rFonts w:ascii="Helvetica" w:hAnsi="Helvetica" w:cs="Helvetica"/>
              <w:noProof/>
              <w:color w:val="FF0000"/>
            </w:rPr>
          </w:rPrChange>
        </w:rPr>
        <mc:AlternateContent>
          <mc:Choice Requires="wps">
            <w:drawing>
              <wp:anchor distT="0" distB="0" distL="114300" distR="114300" simplePos="0" relativeHeight="251648000" behindDoc="0" locked="0" layoutInCell="1" allowOverlap="1" wp14:anchorId="61859B77" wp14:editId="3FFFB2B8">
                <wp:simplePos x="0" y="0"/>
                <wp:positionH relativeFrom="column">
                  <wp:posOffset>3352800</wp:posOffset>
                </wp:positionH>
                <wp:positionV relativeFrom="paragraph">
                  <wp:posOffset>850900</wp:posOffset>
                </wp:positionV>
                <wp:extent cx="45719" cy="375557"/>
                <wp:effectExtent l="38100" t="0" r="88265" b="62865"/>
                <wp:wrapNone/>
                <wp:docPr id="11" name="Straight Arrow Connector 11"/>
                <wp:cNvGraphicFramePr/>
                <a:graphic xmlns:a="http://schemas.openxmlformats.org/drawingml/2006/main">
                  <a:graphicData uri="http://schemas.microsoft.com/office/word/2010/wordprocessingShape">
                    <wps:wsp>
                      <wps:cNvCnPr/>
                      <wps:spPr>
                        <a:xfrm>
                          <a:off x="0" y="0"/>
                          <a:ext cx="45719" cy="375557"/>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8CAE746" id="_x0000_t32" coordsize="21600,21600" o:spt="32" o:oned="t" path="m,l21600,21600e" filled="f">
                <v:path arrowok="t" fillok="f" o:connecttype="none"/>
                <o:lock v:ext="edit" shapetype="t"/>
              </v:shapetype>
              <v:shape id="Straight Arrow Connector 11" o:spid="_x0000_s1026" type="#_x0000_t32" style="position:absolute;margin-left:264pt;margin-top:67pt;width:3.6pt;height:29.55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" strokecolor="red" strokeweight=".5pt">
                <v:stroke endarrow="block" joinstyle="miter"/>
              </v:shape>
            </w:pict>
          </mc:Fallback>
        </mc:AlternateContent>
      </w:r>
      <w:r w:rsidRPr="00131DAA">
        <w:rPr>
          <w:rFonts w:ascii="Helvetica" w:hAnsi="Helvetica" w:cs="Helvetica"/>
          <w:noProof/>
          <w:color w:val="FF0000"/>
          <w:rPrChange w:id="281" w:author="KJ Chow" w:date="2021-05-14T01:08:00Z">
            <w:rPr>
              <w:rFonts w:ascii="Helvetica" w:hAnsi="Helvetica" w:cs="Helvetica"/>
              <w:noProof/>
              <w:color w:val="FF0000"/>
            </w:rPr>
          </w:rPrChange>
        </w:rPr>
        <mc:AlternateContent>
          <mc:Choice Requires="wps">
            <w:drawing>
              <wp:anchor distT="0" distB="0" distL="114300" distR="114300" simplePos="0" relativeHeight="251629568" behindDoc="0" locked="0" layoutInCell="1" allowOverlap="1" wp14:anchorId="4DD83912" wp14:editId="65718E6D">
                <wp:simplePos x="0" y="0"/>
                <wp:positionH relativeFrom="column">
                  <wp:posOffset>3181350</wp:posOffset>
                </wp:positionH>
                <wp:positionV relativeFrom="paragraph">
                  <wp:posOffset>850900</wp:posOffset>
                </wp:positionV>
                <wp:extent cx="171450" cy="172085"/>
                <wp:effectExtent l="38100" t="0" r="19050" b="56515"/>
                <wp:wrapNone/>
                <wp:docPr id="10" name="Straight Arrow Connector 10"/>
                <wp:cNvGraphicFramePr/>
                <a:graphic xmlns:a="http://schemas.openxmlformats.org/drawingml/2006/main">
                  <a:graphicData uri="http://schemas.microsoft.com/office/word/2010/wordprocessingShape">
                    <wps:wsp>
                      <wps:cNvCnPr/>
                      <wps:spPr>
                        <a:xfrm flipH="1">
                          <a:off x="0" y="0"/>
                          <a:ext cx="171450" cy="17208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D298752" id="Straight Arrow Connector 10" o:spid="_x0000_s1026" type="#_x0000_t32" style="position:absolute;margin-left:250.5pt;margin-top:67pt;width:13.5pt;height:13.55pt;flip:x;z-index:25162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" strokecolor="red" strokeweight=".5pt">
                <v:stroke endarrow="block" joinstyle="miter"/>
              </v:shape>
            </w:pict>
          </mc:Fallback>
        </mc:AlternateContent>
      </w:r>
      <w:r w:rsidRPr="00131DAA">
        <w:rPr>
          <w:rFonts w:ascii="Helvetica" w:hAnsi="Helvetica" w:cs="Helvetica"/>
          <w:noProof/>
          <w:color w:val="FF0000"/>
          <w:rPrChange w:id="282" w:author="KJ Chow" w:date="2021-05-14T01:08:00Z">
            <w:rPr>
              <w:rFonts w:ascii="Helvetica" w:hAnsi="Helvetica" w:cs="Helvetica"/>
              <w:noProof/>
              <w:color w:val="FF0000"/>
            </w:rPr>
          </w:rPrChange>
        </w:rPr>
        <mc:AlternateContent>
          <mc:Choice Requires="wps">
            <w:drawing>
              <wp:anchor distT="0" distB="0" distL="114300" distR="114300" simplePos="0" relativeHeight="251611136" behindDoc="0" locked="0" layoutInCell="1" allowOverlap="1" wp14:anchorId="1D8580AC" wp14:editId="2B45B207">
                <wp:simplePos x="0" y="0"/>
                <wp:positionH relativeFrom="column">
                  <wp:posOffset>3353435</wp:posOffset>
                </wp:positionH>
                <wp:positionV relativeFrom="paragraph">
                  <wp:posOffset>850900</wp:posOffset>
                </wp:positionV>
                <wp:extent cx="172085" cy="208280"/>
                <wp:effectExtent l="0" t="0" r="75565" b="58420"/>
                <wp:wrapNone/>
                <wp:docPr id="9" name="Straight Arrow Connector 9"/>
                <wp:cNvGraphicFramePr/>
                <a:graphic xmlns:a="http://schemas.openxmlformats.org/drawingml/2006/main">
                  <a:graphicData uri="http://schemas.microsoft.com/office/word/2010/wordprocessingShape">
                    <wps:wsp>
                      <wps:cNvCnPr/>
                      <wps:spPr>
                        <a:xfrm>
                          <a:off x="0" y="0"/>
                          <a:ext cx="172085" cy="20828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F60B29" id="Straight Arrow Connector 9" o:spid="_x0000_s1026" type="#_x0000_t32" style="position:absolute;margin-left:264.05pt;margin-top:67pt;width:13.55pt;height:16.4pt;z-index:251611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" strokecolor="red" strokeweight=".5pt">
                <v:stroke endarrow="block" joinstyle="miter"/>
              </v:shape>
            </w:pict>
          </mc:Fallback>
        </mc:AlternateContent>
      </w:r>
      <w:r w:rsidRPr="00131DAA">
        <w:rPr>
          <w:rFonts w:ascii="Helvetica" w:hAnsi="Helvetica" w:cs="Helvetica"/>
          <w:noProof/>
          <w:rPrChange w:id="283" w:author="KJ Chow" w:date="2021-05-14T01:08:00Z">
            <w:rPr>
              <w:rFonts w:ascii="Helvetica" w:hAnsi="Helvetica" w:cs="Helvetica"/>
              <w:noProof/>
            </w:rPr>
          </w:rPrChange>
        </w:rPr>
        <w:drawing>
          <wp:inline distT="0" distB="0" distL="0" distR="0" wp14:anchorId="750A3378" wp14:editId="5A62A487">
            <wp:extent cx="2700000" cy="2346828"/>
            <wp:effectExtent l="0" t="0" r="571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6146" t="3385" r="5788" b="5240"/>
                    <a:stretch/>
                  </pic:blipFill>
                  <pic:spPr bwMode="auto">
                    <a:xfrm>
                      <a:off x="0" y="0"/>
                      <a:ext cx="2700000" cy="2346828"/>
                    </a:xfrm>
                    <a:prstGeom prst="rect">
                      <a:avLst/>
                    </a:prstGeom>
                    <a:ln>
                      <a:noFill/>
                    </a:ln>
                    <a:extLst>
                      <a:ext uri="{53640926-AAD7-44D8-BBD7-CCE9431645EC}">
                        <a14:shadowObscured xmlns:a14="http://schemas.microsoft.com/office/drawing/2010/main"/>
                      </a:ext>
                    </a:extLst>
                  </pic:spPr>
                </pic:pic>
              </a:graphicData>
            </a:graphic>
          </wp:inline>
        </w:drawing>
      </w:r>
    </w:p>
    <w:p w14:paraId="36A4DC27" w14:textId="08CF6D2E" w:rsidR="00EC3F39" w:rsidRPr="00131DAA" w:rsidRDefault="00EC3F39" w:rsidP="00EC3F39">
      <w:pPr>
        <w:pStyle w:val="Caption"/>
        <w:jc w:val="center"/>
        <w:rPr>
          <w:rFonts w:ascii="Helvetica" w:hAnsi="Helvetica" w:cs="Helvetica"/>
          <w:b/>
          <w:bCs/>
          <w:i w:val="0"/>
          <w:iCs w:val="0"/>
          <w:color w:val="auto"/>
          <w:sz w:val="20"/>
          <w:szCs w:val="20"/>
          <w:rPrChange w:id="284" w:author="KJ Chow" w:date="2021-05-14T01:10:00Z">
            <w:rPr>
              <w:rFonts w:ascii="Helvetica" w:hAnsi="Helvetica" w:cs="Helvetica"/>
            </w:rPr>
          </w:rPrChange>
        </w:rPr>
      </w:pPr>
      <w:bookmarkStart w:id="285" w:name="_Ref71844979"/>
      <w:r w:rsidRPr="00131DAA">
        <w:rPr>
          <w:rFonts w:ascii="Helvetica" w:hAnsi="Helvetica" w:cs="Helvetica"/>
          <w:b/>
          <w:bCs/>
          <w:i w:val="0"/>
          <w:iCs w:val="0"/>
          <w:color w:val="auto"/>
          <w:sz w:val="20"/>
          <w:szCs w:val="20"/>
          <w:rPrChange w:id="286" w:author="KJ Chow" w:date="2021-05-14T01:10:00Z">
            <w:rPr>
              <w:rFonts w:ascii="Helvetica" w:hAnsi="Helvetica" w:cs="Helvetica"/>
            </w:rPr>
          </w:rPrChange>
        </w:rPr>
        <w:t xml:space="preserve">Figure </w:t>
      </w:r>
      <w:r w:rsidR="006D76C0" w:rsidRPr="00131DAA">
        <w:rPr>
          <w:rFonts w:ascii="Helvetica" w:hAnsi="Helvetica" w:cs="Helvetica"/>
          <w:b/>
          <w:bCs/>
          <w:i w:val="0"/>
          <w:iCs w:val="0"/>
          <w:color w:val="auto"/>
          <w:sz w:val="20"/>
          <w:szCs w:val="20"/>
          <w:rPrChange w:id="287" w:author="KJ Chow" w:date="2021-05-14T01:10:00Z">
            <w:rPr>
              <w:rFonts w:ascii="Helvetica" w:hAnsi="Helvetica" w:cs="Helvetica"/>
            </w:rPr>
          </w:rPrChange>
        </w:rPr>
        <w:fldChar w:fldCharType="begin"/>
      </w:r>
      <w:r w:rsidR="006D76C0" w:rsidRPr="00131DAA">
        <w:rPr>
          <w:rFonts w:ascii="Helvetica" w:hAnsi="Helvetica" w:cs="Helvetica"/>
          <w:b/>
          <w:bCs/>
          <w:i w:val="0"/>
          <w:iCs w:val="0"/>
          <w:color w:val="auto"/>
          <w:sz w:val="20"/>
          <w:szCs w:val="20"/>
          <w:rPrChange w:id="288" w:author="KJ Chow" w:date="2021-05-14T01:10:00Z">
            <w:rPr>
              <w:rFonts w:ascii="Helvetica" w:hAnsi="Helvetica" w:cs="Helvetica"/>
            </w:rPr>
          </w:rPrChange>
        </w:rPr>
        <w:instrText xml:space="preserve"> SEQ Figure \* ARABIC </w:instrText>
      </w:r>
      <w:r w:rsidR="006D76C0" w:rsidRPr="00131DAA">
        <w:rPr>
          <w:rFonts w:ascii="Helvetica" w:hAnsi="Helvetica" w:cs="Helvetica"/>
          <w:b/>
          <w:bCs/>
          <w:i w:val="0"/>
          <w:iCs w:val="0"/>
          <w:color w:val="auto"/>
          <w:sz w:val="20"/>
          <w:szCs w:val="20"/>
          <w:rPrChange w:id="289" w:author="KJ Chow" w:date="2021-05-14T01:10:00Z">
            <w:rPr>
              <w:rFonts w:ascii="Helvetica" w:hAnsi="Helvetica" w:cs="Helvetica"/>
              <w:noProof/>
            </w:rPr>
          </w:rPrChange>
        </w:rPr>
        <w:fldChar w:fldCharType="separate"/>
      </w:r>
      <w:ins w:id="290" w:author="KJ Chow" w:date="2021-05-18T17:02:00Z">
        <w:r w:rsidR="009960AB">
          <w:rPr>
            <w:rFonts w:ascii="Helvetica" w:hAnsi="Helvetica" w:cs="Helvetica"/>
            <w:b/>
            <w:bCs/>
            <w:i w:val="0"/>
            <w:iCs w:val="0"/>
            <w:noProof/>
            <w:color w:val="auto"/>
            <w:sz w:val="20"/>
            <w:szCs w:val="20"/>
          </w:rPr>
          <w:t>1</w:t>
        </w:r>
      </w:ins>
      <w:del w:id="291" w:author="KJ Chow" w:date="2021-05-14T00:01:00Z">
        <w:r w:rsidR="00983325" w:rsidRPr="00131DAA" w:rsidDel="005F0FC8">
          <w:rPr>
            <w:rFonts w:ascii="Helvetica" w:hAnsi="Helvetica" w:cs="Helvetica"/>
            <w:b/>
            <w:bCs/>
            <w:i w:val="0"/>
            <w:iCs w:val="0"/>
            <w:noProof/>
            <w:color w:val="auto"/>
            <w:sz w:val="20"/>
            <w:szCs w:val="20"/>
            <w:rPrChange w:id="292" w:author="KJ Chow" w:date="2021-05-14T01:10:00Z">
              <w:rPr>
                <w:rFonts w:ascii="Helvetica" w:hAnsi="Helvetica" w:cs="Helvetica"/>
                <w:noProof/>
              </w:rPr>
            </w:rPrChange>
          </w:rPr>
          <w:delText>2</w:delText>
        </w:r>
      </w:del>
      <w:r w:rsidR="006D76C0" w:rsidRPr="00131DAA">
        <w:rPr>
          <w:rFonts w:ascii="Helvetica" w:hAnsi="Helvetica" w:cs="Helvetica"/>
          <w:b/>
          <w:bCs/>
          <w:i w:val="0"/>
          <w:iCs w:val="0"/>
          <w:noProof/>
          <w:color w:val="auto"/>
          <w:sz w:val="20"/>
          <w:szCs w:val="20"/>
          <w:rPrChange w:id="293" w:author="KJ Chow" w:date="2021-05-14T01:10:00Z">
            <w:rPr>
              <w:rFonts w:ascii="Helvetica" w:hAnsi="Helvetica" w:cs="Helvetica"/>
              <w:noProof/>
            </w:rPr>
          </w:rPrChange>
        </w:rPr>
        <w:fldChar w:fldCharType="end"/>
      </w:r>
      <w:bookmarkEnd w:id="285"/>
      <w:r w:rsidRPr="00131DAA">
        <w:rPr>
          <w:rFonts w:ascii="Helvetica" w:hAnsi="Helvetica" w:cs="Helvetica"/>
          <w:b/>
          <w:bCs/>
          <w:i w:val="0"/>
          <w:iCs w:val="0"/>
          <w:color w:val="auto"/>
          <w:sz w:val="20"/>
          <w:szCs w:val="20"/>
          <w:rPrChange w:id="294" w:author="KJ Chow" w:date="2021-05-14T01:10:00Z">
            <w:rPr>
              <w:rFonts w:ascii="Helvetica" w:hAnsi="Helvetica" w:cs="Helvetica"/>
            </w:rPr>
          </w:rPrChange>
        </w:rPr>
        <w:t xml:space="preserve"> Volute casing cross section.</w:t>
      </w:r>
    </w:p>
    <w:p w14:paraId="52288F5C" w14:textId="0102E544" w:rsidR="00206F9D" w:rsidRPr="00131DAA" w:rsidRDefault="006500E9" w:rsidP="006500E9">
      <w:pPr>
        <w:spacing w:after="160" w:line="259" w:lineRule="auto"/>
        <w:rPr>
          <w:rFonts w:ascii="Helvetica" w:hAnsi="Helvetica" w:cs="Helvetica"/>
        </w:rPr>
      </w:pPr>
      <w:r w:rsidRPr="00131DAA">
        <w:rPr>
          <w:rFonts w:ascii="Helvetica" w:hAnsi="Helvetica" w:cs="Helvetica"/>
        </w:rPr>
        <w:lastRenderedPageBreak/>
        <w:t>Applying</w:t>
      </w:r>
      <w:r w:rsidR="00DF70AC" w:rsidRPr="00131DAA">
        <w:rPr>
          <w:rFonts w:ascii="Helvetica" w:hAnsi="Helvetica" w:cs="Helvetica"/>
        </w:rPr>
        <w:t xml:space="preserve"> angular momentum and mass conservation</w:t>
      </w:r>
      <w:del w:id="295" w:author="Davide Lasagna" w:date="2021-05-13T13:26:00Z">
        <w:r w:rsidR="00DF70AC" w:rsidRPr="00131DAA" w:rsidDel="00D00C64">
          <w:rPr>
            <w:rFonts w:ascii="Helvetica" w:hAnsi="Helvetica" w:cs="Helvetica"/>
          </w:rPr>
          <w:delText>s</w:delText>
        </w:r>
      </w:del>
      <w:r w:rsidR="00DF70AC" w:rsidRPr="00131DAA">
        <w:rPr>
          <w:rFonts w:ascii="Helvetica" w:hAnsi="Helvetica" w:cs="Helvetica"/>
        </w:rPr>
        <w:t xml:space="preserve">, the following relationship exists for exit flow angle </w:t>
      </w:r>
      <w:r w:rsidR="00DF70AC" w:rsidRPr="00B2202E">
        <w:rPr>
          <w:rFonts w:ascii="Helvetica" w:hAnsi="Helvetica" w:cs="Helvetica"/>
        </w:rPr>
        <w:fldChar w:fldCharType="begin" w:fldLock="1"/>
      </w:r>
      <w:r w:rsidR="003672B2" w:rsidRPr="00131DAA">
        <w:rPr>
          <w:rFonts w:ascii="Helvetica" w:hAnsi="Helvetica" w:cs="Helvetica"/>
        </w:rPr>
        <w:instrText>ADDIN CSL_CITATION {"citationItems":[{"id":"ITEM-1","itemData":{"ISBN":"9781740523776","abstract":"Radial inflow turbines are the preferred architecture for energy extraction from the organic Rankine cycle and the supercritical CO2 Brayton cycle at smaller scales. For such turbines it is possible for fluid to be delivered to the first stage by either a volute or plenum delivery system. For high pressure supercritical CO2 turbines, there are no fully documented fluid delivery systems in literature and it remains unclear as to which architecture results in higher performance with the highly dense working fluid. The aim of this paper is to present a performance comparison between a new plenum based fluid delivery system and conventional volute for a 100 kW supercritical CO2 radial inflow turbine. Numerical simulations of the fluid delivery systems are conducted and compared in terms of flow uniformity, total pressure loss and entropy rise. It is demonstrated that fluid can be delivered to the stator vanes with a plenum style inlet for a radial inflow supercritical CO2 turbine without re-circulation regions and minimal total pressure loss. Entropy rise for the plenum is reduced more than tenfold in comparison to the volute, however fluid velocities are not matched and there is a periodic variation in in velocity generated by the multiple inlets.","author":[{"dropping-particle":"","family":"Keep","given":"J. A.","non-dropping-particle":"","parse-names":false,"suffix":""},{"dropping-particle":"","family":"Jahn","given":"I. J.","non-dropping-particle":"","parse-names":false,"suffix":""}],"container-title":"Proceedings of the 20th Australasian Fluid Mechanics Conference, AFMC 2016","id":"ITEM-1","issue":"December","issued":{"date-parts":[["2016"]]},"title":"Design method and performance comparison of plenum and volute delivery systems for radial inflow turbines","type":"article-journal"},"uris":["http://www.mendeley.com/documents/?uuid=9e03551c-60f5-45e1-8050-fc3c3fe7a231"]}],"mendeley":{"formattedCitation":"[5]","plainTextFormattedCitation":"[5]","previouslyFormattedCitation":"[5]"},"properties":{"noteIndex":0},"schema":"https://github.com/citation-style-language/schema/raw/master/csl-citation.json"}</w:instrText>
      </w:r>
      <w:r w:rsidR="00DF70AC" w:rsidRPr="00131DAA">
        <w:rPr>
          <w:rFonts w:ascii="Helvetica" w:hAnsi="Helvetica" w:cs="Helvetica"/>
          <w:rPrChange w:id="296" w:author="KJ Chow" w:date="2021-05-14T01:08:00Z">
            <w:rPr>
              <w:rFonts w:ascii="Helvetica" w:hAnsi="Helvetica" w:cs="Helvetica"/>
            </w:rPr>
          </w:rPrChange>
        </w:rPr>
        <w:fldChar w:fldCharType="separate"/>
      </w:r>
      <w:r w:rsidR="00DF70AC" w:rsidRPr="00131DAA">
        <w:rPr>
          <w:rFonts w:ascii="Helvetica" w:hAnsi="Helvetica" w:cs="Helvetica"/>
          <w:noProof/>
        </w:rPr>
        <w:t>[5]</w:t>
      </w:r>
      <w:r w:rsidR="00DF70AC" w:rsidRPr="00B2202E">
        <w:rPr>
          <w:rFonts w:ascii="Helvetica" w:hAnsi="Helvetica" w:cs="Helvetica"/>
        </w:rPr>
        <w:fldChar w:fldCharType="end"/>
      </w:r>
      <w:r w:rsidR="00DF70AC" w:rsidRPr="00131DAA">
        <w:rPr>
          <w:rFonts w:ascii="Helvetica" w:hAnsi="Helvetica" w:cs="Helvetica"/>
        </w:rPr>
        <w:t>,</w:t>
      </w:r>
    </w:p>
    <w:p w14:paraId="6707F2F2" w14:textId="5DE9F043" w:rsidR="006500E9" w:rsidRPr="00131DAA" w:rsidRDefault="002247C6" w:rsidP="00DF70AC">
      <w:pPr>
        <w:spacing w:after="0" w:line="259" w:lineRule="auto"/>
        <w:jc w:val="both"/>
        <w:rPr>
          <w:rFonts w:ascii="Helvetica" w:eastAsiaTheme="minorEastAsia" w:hAnsi="Helvetica" w:cs="Helvetica"/>
        </w:rPr>
      </w:pPr>
      <m:oMathPara>
        <m:oMath>
          <m:eqArr>
            <m:eqArrPr>
              <m:maxDist m:val="1"/>
              <m:ctrlPr>
                <w:rPr>
                  <w:rFonts w:ascii="Cambria Math" w:hAnsi="Cambria Math" w:cs="Helvetica"/>
                  <w:i/>
                </w:rPr>
              </m:ctrlPr>
            </m:eqArrPr>
            <m:e>
              <m:r>
                <w:rPr>
                  <w:rFonts w:ascii="Cambria Math" w:hAnsi="Cambria Math" w:cs="Helvetica"/>
                </w:rPr>
                <m:t>tan</m:t>
              </m:r>
              <m:d>
                <m:dPr>
                  <m:ctrlPr>
                    <w:rPr>
                      <w:rFonts w:ascii="Cambria Math" w:hAnsi="Cambria Math" w:cs="Helvetica"/>
                      <w:i/>
                      <w:iCs/>
                    </w:rPr>
                  </m:ctrlPr>
                </m:dPr>
                <m:e>
                  <m:sSub>
                    <m:sSubPr>
                      <m:ctrlPr>
                        <w:rPr>
                          <w:rFonts w:ascii="Cambria Math" w:hAnsi="Cambria Math" w:cs="Helvetica"/>
                          <w:i/>
                          <w:iCs/>
                        </w:rPr>
                      </m:ctrlPr>
                    </m:sSubPr>
                    <m:e>
                      <m:r>
                        <w:rPr>
                          <w:rFonts w:ascii="Cambria Math" w:hAnsi="Cambria Math" w:cs="Helvetica"/>
                        </w:rPr>
                        <m:t>α</m:t>
                      </m:r>
                    </m:e>
                    <m:sub>
                      <m:r>
                        <w:rPr>
                          <w:rFonts w:ascii="Cambria Math" w:hAnsi="Cambria Math" w:cs="Helvetica"/>
                        </w:rPr>
                        <m:t>1</m:t>
                      </m:r>
                    </m:sub>
                  </m:sSub>
                </m:e>
              </m:d>
              <m:r>
                <w:rPr>
                  <w:rFonts w:ascii="Cambria Math" w:hAnsi="Cambria Math" w:cs="Helvetica"/>
                </w:rPr>
                <m:t>=</m:t>
              </m:r>
              <m:f>
                <m:fPr>
                  <m:ctrlPr>
                    <w:rPr>
                      <w:rFonts w:ascii="Cambria Math" w:hAnsi="Cambria Math" w:cs="Helvetica"/>
                      <w:i/>
                      <w:iCs/>
                    </w:rPr>
                  </m:ctrlPr>
                </m:fPr>
                <m:num>
                  <m:d>
                    <m:dPr>
                      <m:ctrlPr>
                        <w:rPr>
                          <w:rFonts w:ascii="Cambria Math" w:hAnsi="Cambria Math" w:cs="Helvetica"/>
                          <w:i/>
                          <w:iCs/>
                        </w:rPr>
                      </m:ctrlPr>
                    </m:dPr>
                    <m:e>
                      <m:sSub>
                        <m:sSubPr>
                          <m:ctrlPr>
                            <w:rPr>
                              <w:rFonts w:ascii="Cambria Math" w:hAnsi="Cambria Math" w:cs="Helvetica"/>
                              <w:i/>
                              <w:iCs/>
                            </w:rPr>
                          </m:ctrlPr>
                        </m:sSubPr>
                        <m:e>
                          <m:r>
                            <w:rPr>
                              <w:rFonts w:ascii="Cambria Math" w:hAnsi="Cambria Math" w:cs="Helvetica"/>
                            </w:rPr>
                            <m:t>A</m:t>
                          </m:r>
                        </m:e>
                        <m:sub>
                          <m:r>
                            <w:rPr>
                              <w:rFonts w:ascii="Cambria Math" w:hAnsi="Cambria Math" w:cs="Helvetica"/>
                            </w:rPr>
                            <m:t>1</m:t>
                          </m:r>
                        </m:sub>
                      </m:sSub>
                      <m:r>
                        <m:rPr>
                          <m:lit/>
                        </m:rPr>
                        <w:rPr>
                          <w:rFonts w:ascii="Cambria Math" w:hAnsi="Cambria Math" w:cs="Helvetica"/>
                        </w:rPr>
                        <m:t>/</m:t>
                      </m:r>
                      <m:sSub>
                        <m:sSubPr>
                          <m:ctrlPr>
                            <w:rPr>
                              <w:rFonts w:ascii="Cambria Math" w:hAnsi="Cambria Math" w:cs="Helvetica"/>
                              <w:i/>
                              <w:iCs/>
                            </w:rPr>
                          </m:ctrlPr>
                        </m:sSubPr>
                        <m:e>
                          <m:r>
                            <w:rPr>
                              <w:rFonts w:ascii="Cambria Math" w:hAnsi="Cambria Math" w:cs="Helvetica"/>
                            </w:rPr>
                            <m:t>r</m:t>
                          </m:r>
                        </m:e>
                        <m:sub>
                          <m:r>
                            <w:rPr>
                              <w:rFonts w:ascii="Cambria Math" w:hAnsi="Cambria Math" w:cs="Helvetica"/>
                            </w:rPr>
                            <m:t>1</m:t>
                          </m:r>
                        </m:sub>
                      </m:sSub>
                    </m:e>
                  </m:d>
                </m:num>
                <m:den>
                  <m:d>
                    <m:dPr>
                      <m:ctrlPr>
                        <w:rPr>
                          <w:rFonts w:ascii="Cambria Math" w:hAnsi="Cambria Math" w:cs="Helvetica"/>
                          <w:i/>
                          <w:iCs/>
                        </w:rPr>
                      </m:ctrlPr>
                    </m:dPr>
                    <m:e>
                      <m:sSub>
                        <m:sSubPr>
                          <m:ctrlPr>
                            <w:rPr>
                              <w:rFonts w:ascii="Cambria Math" w:hAnsi="Cambria Math" w:cs="Helvetica"/>
                              <w:i/>
                              <w:iCs/>
                            </w:rPr>
                          </m:ctrlPr>
                        </m:sSubPr>
                        <m:e>
                          <m:r>
                            <w:rPr>
                              <w:rFonts w:ascii="Cambria Math" w:hAnsi="Cambria Math" w:cs="Helvetica"/>
                            </w:rPr>
                            <m:t>A</m:t>
                          </m:r>
                        </m:e>
                        <m:sub>
                          <m:r>
                            <w:rPr>
                              <w:rFonts w:ascii="Cambria Math" w:hAnsi="Cambria Math" w:cs="Helvetica"/>
                            </w:rPr>
                            <m:t>0</m:t>
                          </m:r>
                        </m:sub>
                      </m:sSub>
                      <m:r>
                        <m:rPr>
                          <m:lit/>
                        </m:rPr>
                        <w:rPr>
                          <w:rFonts w:ascii="Cambria Math" w:hAnsi="Cambria Math" w:cs="Helvetica"/>
                        </w:rPr>
                        <m:t>/</m:t>
                      </m:r>
                      <m:sSub>
                        <m:sSubPr>
                          <m:ctrlPr>
                            <w:rPr>
                              <w:rFonts w:ascii="Cambria Math" w:hAnsi="Cambria Math" w:cs="Helvetica"/>
                              <w:i/>
                              <w:iCs/>
                            </w:rPr>
                          </m:ctrlPr>
                        </m:sSubPr>
                        <m:e>
                          <m:r>
                            <w:rPr>
                              <w:rFonts w:ascii="Cambria Math" w:hAnsi="Cambria Math" w:cs="Helvetica"/>
                            </w:rPr>
                            <m:t>r</m:t>
                          </m:r>
                        </m:e>
                        <m:sub>
                          <m:r>
                            <w:rPr>
                              <w:rFonts w:ascii="Cambria Math" w:hAnsi="Cambria Math" w:cs="Helvetica"/>
                            </w:rPr>
                            <m:t>0</m:t>
                          </m:r>
                        </m:sub>
                      </m:sSub>
                    </m:e>
                  </m:d>
                </m:den>
              </m:f>
            </m:e>
          </m:eqArr>
        </m:oMath>
      </m:oMathPara>
    </w:p>
    <w:p w14:paraId="29994ABD" w14:textId="77777777" w:rsidR="00DF70AC" w:rsidRPr="00131DAA" w:rsidRDefault="00DF70AC" w:rsidP="00DF70AC">
      <w:pPr>
        <w:spacing w:after="0" w:line="259" w:lineRule="auto"/>
        <w:jc w:val="both"/>
        <w:rPr>
          <w:rFonts w:ascii="Helvetica" w:eastAsiaTheme="minorEastAsia" w:hAnsi="Helvetica" w:cs="Helvetica"/>
        </w:rPr>
      </w:pPr>
    </w:p>
    <w:p w14:paraId="7B2EA8C9" w14:textId="4D97366F" w:rsidR="006500E9" w:rsidRPr="00131DAA" w:rsidDel="009611C4" w:rsidRDefault="006500E9">
      <w:pPr>
        <w:spacing w:after="120" w:line="259" w:lineRule="auto"/>
        <w:jc w:val="both"/>
        <w:rPr>
          <w:del w:id="297" w:author="KJ Chow" w:date="2021-05-14T00:27:00Z"/>
          <w:rFonts w:ascii="Helvetica" w:hAnsi="Helvetica" w:cs="Helvetica"/>
        </w:rPr>
        <w:pPrChange w:id="298" w:author="KJ Chow" w:date="2021-05-14T00:27:00Z">
          <w:pPr>
            <w:spacing w:after="0" w:line="259" w:lineRule="auto"/>
            <w:jc w:val="both"/>
          </w:pPr>
        </w:pPrChange>
      </w:pPr>
      <w:r w:rsidRPr="00131DAA">
        <w:rPr>
          <w:rFonts w:ascii="Helvetica" w:hAnsi="Helvetica" w:cs="Helvetica"/>
        </w:rPr>
        <w:t xml:space="preserve">Through </w:t>
      </w:r>
      <w:r w:rsidR="00294895" w:rsidRPr="00131DAA">
        <w:rPr>
          <w:rFonts w:ascii="Helvetica" w:hAnsi="Helvetica" w:cs="Helvetica"/>
        </w:rPr>
        <w:t>this formula</w:t>
      </w:r>
      <w:r w:rsidRPr="00131DAA">
        <w:rPr>
          <w:rFonts w:ascii="Helvetica" w:hAnsi="Helvetica" w:cs="Helvetica"/>
        </w:rPr>
        <w:t>, flow angle at the tip of the discs can be determined and thus, attaining the radial and tangential components of the flow which constitute the ODE boundary conditions.</w:t>
      </w:r>
    </w:p>
    <w:p w14:paraId="3D102C4C" w14:textId="77777777" w:rsidR="0098224A" w:rsidRPr="00131DAA" w:rsidRDefault="0098224A">
      <w:pPr>
        <w:spacing w:after="120" w:line="259" w:lineRule="auto"/>
        <w:jc w:val="both"/>
        <w:rPr>
          <w:rFonts w:ascii="Helvetica" w:hAnsi="Helvetica" w:cs="Helvetica"/>
        </w:rPr>
        <w:pPrChange w:id="299" w:author="KJ Chow" w:date="2021-05-14T00:27:00Z">
          <w:pPr>
            <w:spacing w:after="0" w:line="259" w:lineRule="auto"/>
            <w:jc w:val="both"/>
          </w:pPr>
        </w:pPrChange>
      </w:pPr>
    </w:p>
    <w:p w14:paraId="4AFB32AA" w14:textId="2B57C13F" w:rsidR="009611C4" w:rsidRPr="00131DAA" w:rsidRDefault="0098224A" w:rsidP="00DF70AC">
      <w:pPr>
        <w:spacing w:after="0" w:line="259" w:lineRule="auto"/>
        <w:jc w:val="both"/>
        <w:rPr>
          <w:rFonts w:ascii="Helvetica" w:hAnsi="Helvetica" w:cs="Helvetica"/>
        </w:rPr>
      </w:pPr>
      <w:r w:rsidRPr="00131DAA">
        <w:rPr>
          <w:rFonts w:ascii="Helvetica" w:hAnsi="Helvetica" w:cs="Helvetica"/>
        </w:rPr>
        <w:t xml:space="preserve">With the above design selection, my subsequent task was to extend the code functionalities </w:t>
      </w:r>
      <w:r w:rsidR="002A39FB" w:rsidRPr="00131DAA">
        <w:rPr>
          <w:rFonts w:ascii="Helvetica" w:hAnsi="Helvetica" w:cs="Helvetica"/>
        </w:rPr>
        <w:t>as</w:t>
      </w:r>
      <w:r w:rsidRPr="00131DAA">
        <w:rPr>
          <w:rFonts w:ascii="Helvetica" w:hAnsi="Helvetica" w:cs="Helvetica"/>
        </w:rPr>
        <w:t xml:space="preserve"> to incorporate the</w:t>
      </w:r>
      <w:r w:rsidR="002A39FB" w:rsidRPr="00131DAA">
        <w:rPr>
          <w:rFonts w:ascii="Helvetica" w:hAnsi="Helvetica" w:cs="Helvetica"/>
        </w:rPr>
        <w:t xml:space="preserve"> </w:t>
      </w:r>
      <w:proofErr w:type="gramStart"/>
      <w:r w:rsidR="002A39FB" w:rsidRPr="00131DAA">
        <w:rPr>
          <w:rFonts w:ascii="Helvetica" w:hAnsi="Helvetica" w:cs="Helvetica"/>
        </w:rPr>
        <w:t>afore</w:t>
      </w:r>
      <w:r w:rsidRPr="00131DAA">
        <w:rPr>
          <w:rFonts w:ascii="Helvetica" w:hAnsi="Helvetica" w:cs="Helvetica"/>
        </w:rPr>
        <w:t>mentioned flow</w:t>
      </w:r>
      <w:proofErr w:type="gramEnd"/>
      <w:r w:rsidRPr="00131DAA">
        <w:rPr>
          <w:rFonts w:ascii="Helvetica" w:hAnsi="Helvetica" w:cs="Helvetica"/>
        </w:rPr>
        <w:t xml:space="preserve"> mechanisms. Most of it involves the </w:t>
      </w:r>
      <w:proofErr w:type="spellStart"/>
      <w:r w:rsidRPr="00131DAA">
        <w:rPr>
          <w:rFonts w:ascii="Helvetica" w:hAnsi="Helvetica" w:cs="Helvetica"/>
        </w:rPr>
        <w:t>flowParameters</w:t>
      </w:r>
      <w:proofErr w:type="spellEnd"/>
      <w:r w:rsidRPr="00131DAA">
        <w:rPr>
          <w:rFonts w:ascii="Helvetica" w:hAnsi="Helvetica" w:cs="Helvetica"/>
        </w:rPr>
        <w:t xml:space="preserve"> class redefinition, including volute casing parameters and the angle formula class Methods.</w:t>
      </w:r>
      <w:r w:rsidR="007A2A9A" w:rsidRPr="00131DAA">
        <w:rPr>
          <w:rFonts w:ascii="Helvetica" w:hAnsi="Helvetica" w:cs="Helvetica"/>
        </w:rPr>
        <w:t xml:space="preserve"> Some simplifications were also added as described in the Group Report (</w:t>
      </w:r>
      <w:r w:rsidR="007A2A9A" w:rsidRPr="00131DAA">
        <w:rPr>
          <w:rFonts w:ascii="Helvetica" w:hAnsi="Helvetica" w:cs="Helvetica"/>
          <w:b/>
          <w:bCs/>
        </w:rPr>
        <w:t>Equation 34 - 38</w:t>
      </w:r>
      <w:r w:rsidR="007A2A9A" w:rsidRPr="00131DAA">
        <w:rPr>
          <w:rFonts w:ascii="Helvetica" w:hAnsi="Helvetica" w:cs="Helvetica"/>
        </w:rPr>
        <w:t>).</w:t>
      </w:r>
    </w:p>
    <w:p w14:paraId="55EA0931" w14:textId="5A0FCA66" w:rsidR="00B65D03" w:rsidRPr="00131DAA" w:rsidRDefault="00B65D03" w:rsidP="00B65D03">
      <w:pPr>
        <w:pStyle w:val="Heading3"/>
        <w:rPr>
          <w:rFonts w:ascii="Helvetica" w:hAnsi="Helvetica" w:cs="Helvetica"/>
          <w:b/>
          <w:bCs/>
          <w:color w:val="auto"/>
          <w:u w:val="single"/>
        </w:rPr>
      </w:pPr>
      <w:r w:rsidRPr="00131DAA">
        <w:rPr>
          <w:rFonts w:ascii="Helvetica" w:hAnsi="Helvetica" w:cs="Helvetica"/>
          <w:b/>
          <w:bCs/>
          <w:color w:val="auto"/>
          <w:u w:val="single"/>
        </w:rPr>
        <w:t>Initial Design Outline</w:t>
      </w:r>
    </w:p>
    <w:p w14:paraId="18B75C86" w14:textId="48FE1149" w:rsidR="00DF70AC" w:rsidRPr="00131DAA" w:rsidRDefault="006500E9">
      <w:pPr>
        <w:spacing w:after="120" w:line="259" w:lineRule="auto"/>
        <w:jc w:val="both"/>
        <w:rPr>
          <w:rFonts w:ascii="Helvetica" w:hAnsi="Helvetica" w:cs="Helvetica"/>
        </w:rPr>
        <w:pPrChange w:id="300" w:author="KJ Chow" w:date="2021-05-14T01:06:00Z">
          <w:pPr>
            <w:spacing w:after="0" w:line="259" w:lineRule="auto"/>
            <w:jc w:val="both"/>
          </w:pPr>
        </w:pPrChange>
      </w:pPr>
      <w:r w:rsidRPr="00131DAA">
        <w:rPr>
          <w:rFonts w:ascii="Helvetica" w:hAnsi="Helvetica" w:cs="Helvetica"/>
        </w:rPr>
        <w:t xml:space="preserve">Once the numerical model was fully constructed, </w:t>
      </w:r>
      <w:r w:rsidR="00DF70AC" w:rsidRPr="00131DAA">
        <w:rPr>
          <w:rFonts w:ascii="Helvetica" w:hAnsi="Helvetica" w:cs="Helvetica"/>
        </w:rPr>
        <w:t xml:space="preserve">I </w:t>
      </w:r>
      <w:r w:rsidRPr="00131DAA">
        <w:rPr>
          <w:rFonts w:ascii="Helvetica" w:hAnsi="Helvetica" w:cs="Helvetica"/>
        </w:rPr>
        <w:t xml:space="preserve">then worked </w:t>
      </w:r>
      <w:r w:rsidR="00DF70AC" w:rsidRPr="00131DAA">
        <w:rPr>
          <w:rFonts w:ascii="Helvetica" w:hAnsi="Helvetica" w:cs="Helvetica"/>
        </w:rPr>
        <w:t xml:space="preserve">closely with the team’s design lead, Frederick Wong on specifying turbine’s dimensions and </w:t>
      </w:r>
      <w:r w:rsidR="0011574D" w:rsidRPr="00131DAA">
        <w:rPr>
          <w:rFonts w:ascii="Helvetica" w:hAnsi="Helvetica" w:cs="Helvetica"/>
        </w:rPr>
        <w:t>parameters</w:t>
      </w:r>
      <w:r w:rsidR="00DF70AC" w:rsidRPr="00131DAA">
        <w:rPr>
          <w:rFonts w:ascii="Helvetica" w:hAnsi="Helvetica" w:cs="Helvetica"/>
        </w:rPr>
        <w:t xml:space="preserve"> </w:t>
      </w:r>
      <w:r w:rsidRPr="00131DAA">
        <w:rPr>
          <w:rFonts w:ascii="Helvetica" w:hAnsi="Helvetica" w:cs="Helvetica"/>
        </w:rPr>
        <w:t>for</w:t>
      </w:r>
      <w:r w:rsidR="00DF70AC" w:rsidRPr="00131DAA">
        <w:rPr>
          <w:rFonts w:ascii="Helvetica" w:hAnsi="Helvetica" w:cs="Helvetica"/>
        </w:rPr>
        <w:t xml:space="preserve"> </w:t>
      </w:r>
      <w:r w:rsidR="00844C38" w:rsidRPr="00131DAA">
        <w:rPr>
          <w:rFonts w:ascii="Helvetica" w:hAnsi="Helvetica" w:cs="Helvetica"/>
        </w:rPr>
        <w:t>laying out</w:t>
      </w:r>
      <w:r w:rsidR="0095507A" w:rsidRPr="00131DAA">
        <w:rPr>
          <w:rFonts w:ascii="Helvetica" w:hAnsi="Helvetica" w:cs="Helvetica"/>
        </w:rPr>
        <w:t xml:space="preserve"> </w:t>
      </w:r>
      <w:r w:rsidR="00DF70AC" w:rsidRPr="00131DAA">
        <w:rPr>
          <w:rFonts w:ascii="Helvetica" w:hAnsi="Helvetica" w:cs="Helvetica"/>
        </w:rPr>
        <w:t>a design’s baseline</w:t>
      </w:r>
      <w:r w:rsidR="00844C38" w:rsidRPr="00131DAA">
        <w:rPr>
          <w:rFonts w:ascii="Helvetica" w:hAnsi="Helvetica" w:cs="Helvetica"/>
        </w:rPr>
        <w:t>, before proceeding to optimisations.</w:t>
      </w:r>
    </w:p>
    <w:p w14:paraId="27CEFD05" w14:textId="67903CB3" w:rsidR="00844C38" w:rsidRPr="00131DAA" w:rsidDel="00F02566" w:rsidRDefault="00844C38" w:rsidP="00844C38">
      <w:pPr>
        <w:keepNext/>
        <w:spacing w:after="0" w:line="259" w:lineRule="auto"/>
        <w:jc w:val="center"/>
        <w:rPr>
          <w:del w:id="301" w:author="KJ Chow" w:date="2021-05-14T01:05:00Z"/>
          <w:rFonts w:ascii="Helvetica" w:hAnsi="Helvetica" w:cs="Helvetica"/>
        </w:rPr>
      </w:pPr>
      <w:del w:id="302" w:author="KJ Chow" w:date="2021-05-14T01:05:00Z">
        <w:r w:rsidRPr="00B2202E" w:rsidDel="00F02566">
          <w:rPr>
            <w:rFonts w:ascii="Helvetica" w:hAnsi="Helvetica" w:cs="Helvetica"/>
            <w:noProof/>
          </w:rPr>
          <w:drawing>
            <wp:inline distT="0" distB="0" distL="0" distR="0" wp14:anchorId="3FC841BD" wp14:editId="74D1ADD2">
              <wp:extent cx="4343400" cy="269202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352507" cy="2697669"/>
                      </a:xfrm>
                      <a:prstGeom prst="rect">
                        <a:avLst/>
                      </a:prstGeom>
                      <a:noFill/>
                      <a:ln>
                        <a:noFill/>
                      </a:ln>
                    </pic:spPr>
                  </pic:pic>
                </a:graphicData>
              </a:graphic>
            </wp:inline>
          </w:drawing>
        </w:r>
      </w:del>
    </w:p>
    <w:p w14:paraId="7C6C0C8B" w14:textId="7FF956FF" w:rsidR="00322625" w:rsidRPr="00131DAA" w:rsidDel="00F02566" w:rsidRDefault="00844C38" w:rsidP="00322625">
      <w:pPr>
        <w:pStyle w:val="Caption"/>
        <w:jc w:val="center"/>
        <w:rPr>
          <w:del w:id="303" w:author="KJ Chow" w:date="2021-05-14T01:05:00Z"/>
          <w:rFonts w:ascii="Helvetica" w:hAnsi="Helvetica" w:cs="Helvetica"/>
          <w:b/>
          <w:bCs/>
          <w:i w:val="0"/>
          <w:iCs w:val="0"/>
          <w:color w:val="auto"/>
          <w:rPrChange w:id="304" w:author="KJ Chow" w:date="2021-05-14T01:08:00Z">
            <w:rPr>
              <w:del w:id="305" w:author="KJ Chow" w:date="2021-05-14T01:05:00Z"/>
              <w:rFonts w:ascii="Helvetica" w:hAnsi="Helvetica" w:cs="Helvetica"/>
            </w:rPr>
          </w:rPrChange>
        </w:rPr>
      </w:pPr>
      <w:bookmarkStart w:id="306" w:name="_Ref71845132"/>
      <w:del w:id="307" w:author="KJ Chow" w:date="2021-05-14T01:05:00Z">
        <w:r w:rsidRPr="00131DAA" w:rsidDel="00F02566">
          <w:rPr>
            <w:rFonts w:ascii="Helvetica" w:hAnsi="Helvetica" w:cs="Helvetica"/>
            <w:b/>
            <w:bCs/>
            <w:i w:val="0"/>
            <w:iCs w:val="0"/>
            <w:color w:val="auto"/>
            <w:rPrChange w:id="308" w:author="KJ Chow" w:date="2021-05-14T01:08:00Z">
              <w:rPr>
                <w:rFonts w:ascii="Helvetica" w:hAnsi="Helvetica" w:cs="Helvetica"/>
                <w:i w:val="0"/>
                <w:iCs w:val="0"/>
              </w:rPr>
            </w:rPrChange>
          </w:rPr>
          <w:delText xml:space="preserve">Figure </w:delText>
        </w:r>
        <w:r w:rsidR="006D76C0" w:rsidRPr="00131DAA" w:rsidDel="00F02566">
          <w:rPr>
            <w:rFonts w:ascii="Helvetica" w:hAnsi="Helvetica" w:cs="Helvetica"/>
            <w:b/>
            <w:bCs/>
            <w:i w:val="0"/>
            <w:iCs w:val="0"/>
            <w:color w:val="auto"/>
            <w:rPrChange w:id="309" w:author="KJ Chow" w:date="2021-05-14T01:08:00Z">
              <w:rPr>
                <w:rFonts w:ascii="Helvetica" w:hAnsi="Helvetica" w:cs="Helvetica"/>
                <w:i w:val="0"/>
                <w:iCs w:val="0"/>
              </w:rPr>
            </w:rPrChange>
          </w:rPr>
          <w:fldChar w:fldCharType="begin"/>
        </w:r>
        <w:r w:rsidR="006D76C0" w:rsidRPr="00131DAA" w:rsidDel="00F02566">
          <w:rPr>
            <w:rFonts w:ascii="Helvetica" w:hAnsi="Helvetica" w:cs="Helvetica"/>
            <w:b/>
            <w:bCs/>
            <w:i w:val="0"/>
            <w:iCs w:val="0"/>
            <w:color w:val="auto"/>
            <w:rPrChange w:id="310" w:author="KJ Chow" w:date="2021-05-14T01:08:00Z">
              <w:rPr>
                <w:rFonts w:ascii="Helvetica" w:hAnsi="Helvetica" w:cs="Helvetica"/>
                <w:i w:val="0"/>
                <w:iCs w:val="0"/>
              </w:rPr>
            </w:rPrChange>
          </w:rPr>
          <w:delInstrText xml:space="preserve"> SEQ Figure \* ARABIC </w:delInstrText>
        </w:r>
        <w:r w:rsidR="006D76C0" w:rsidRPr="00131DAA" w:rsidDel="00F02566">
          <w:rPr>
            <w:rFonts w:ascii="Helvetica" w:hAnsi="Helvetica" w:cs="Helvetica"/>
            <w:b/>
            <w:bCs/>
            <w:i w:val="0"/>
            <w:iCs w:val="0"/>
            <w:color w:val="auto"/>
            <w:rPrChange w:id="311" w:author="KJ Chow" w:date="2021-05-14T01:08:00Z">
              <w:rPr>
                <w:rFonts w:ascii="Helvetica" w:hAnsi="Helvetica" w:cs="Helvetica"/>
                <w:i w:val="0"/>
                <w:iCs w:val="0"/>
                <w:noProof/>
              </w:rPr>
            </w:rPrChange>
          </w:rPr>
          <w:fldChar w:fldCharType="separate"/>
        </w:r>
      </w:del>
      <w:del w:id="312" w:author="KJ Chow" w:date="2021-05-14T00:01:00Z">
        <w:r w:rsidR="00983325" w:rsidRPr="00131DAA" w:rsidDel="005F0FC8">
          <w:rPr>
            <w:rFonts w:ascii="Helvetica" w:hAnsi="Helvetica" w:cs="Helvetica"/>
            <w:b/>
            <w:bCs/>
            <w:i w:val="0"/>
            <w:iCs w:val="0"/>
            <w:noProof/>
            <w:color w:val="auto"/>
            <w:rPrChange w:id="313" w:author="KJ Chow" w:date="2021-05-14T01:08:00Z">
              <w:rPr>
                <w:rFonts w:ascii="Helvetica" w:hAnsi="Helvetica" w:cs="Helvetica"/>
                <w:i w:val="0"/>
                <w:iCs w:val="0"/>
                <w:noProof/>
              </w:rPr>
            </w:rPrChange>
          </w:rPr>
          <w:delText>3</w:delText>
        </w:r>
      </w:del>
      <w:del w:id="314" w:author="KJ Chow" w:date="2021-05-14T01:05:00Z">
        <w:r w:rsidR="006D76C0" w:rsidRPr="00131DAA" w:rsidDel="00F02566">
          <w:rPr>
            <w:rFonts w:ascii="Helvetica" w:hAnsi="Helvetica" w:cs="Helvetica"/>
            <w:b/>
            <w:bCs/>
            <w:i w:val="0"/>
            <w:iCs w:val="0"/>
            <w:noProof/>
            <w:color w:val="auto"/>
            <w:rPrChange w:id="315" w:author="KJ Chow" w:date="2021-05-14T01:08:00Z">
              <w:rPr>
                <w:rFonts w:ascii="Helvetica" w:hAnsi="Helvetica" w:cs="Helvetica"/>
                <w:i w:val="0"/>
                <w:iCs w:val="0"/>
                <w:noProof/>
              </w:rPr>
            </w:rPrChange>
          </w:rPr>
          <w:fldChar w:fldCharType="end"/>
        </w:r>
        <w:bookmarkEnd w:id="306"/>
        <w:r w:rsidRPr="00131DAA" w:rsidDel="00F02566">
          <w:rPr>
            <w:rFonts w:ascii="Helvetica" w:hAnsi="Helvetica" w:cs="Helvetica"/>
            <w:b/>
            <w:bCs/>
            <w:i w:val="0"/>
            <w:iCs w:val="0"/>
            <w:color w:val="auto"/>
            <w:rPrChange w:id="316" w:author="KJ Chow" w:date="2021-05-14T01:08:00Z">
              <w:rPr>
                <w:rFonts w:ascii="Helvetica" w:hAnsi="Helvetica" w:cs="Helvetica"/>
                <w:i w:val="0"/>
                <w:iCs w:val="0"/>
              </w:rPr>
            </w:rPrChange>
          </w:rPr>
          <w:delText xml:space="preserve"> Cross sectional view and (b) Rendered Isometric view of the volute casing tesla turbine design.</w:delText>
        </w:r>
      </w:del>
    </w:p>
    <w:p w14:paraId="14D83BCA" w14:textId="1B08B42B" w:rsidR="0028294A" w:rsidRPr="00131DAA" w:rsidRDefault="00F02566" w:rsidP="009611C4">
      <w:pPr>
        <w:spacing w:after="120"/>
        <w:jc w:val="both"/>
        <w:rPr>
          <w:ins w:id="317" w:author="KJ Chow" w:date="2021-05-14T00:57:00Z"/>
          <w:rFonts w:ascii="Helvetica" w:eastAsiaTheme="minorEastAsia" w:hAnsi="Helvetica" w:cs="Helvetica"/>
        </w:rPr>
      </w:pPr>
      <w:ins w:id="318" w:author="KJ Chow" w:date="2021-05-14T01:05:00Z">
        <w:r w:rsidRPr="00B2202E">
          <w:rPr>
            <w:rFonts w:ascii="Helvetica" w:hAnsi="Helvetica" w:cs="Helvetica"/>
            <w:b/>
            <w:bCs/>
          </w:rPr>
          <w:fldChar w:fldCharType="begin"/>
        </w:r>
        <w:r w:rsidRPr="00131DAA">
          <w:rPr>
            <w:rFonts w:ascii="Helvetica" w:hAnsi="Helvetica" w:cs="Helvetica"/>
            <w:b/>
            <w:bCs/>
          </w:rPr>
          <w:instrText xml:space="preserve"> REF _Ref71846764 \h </w:instrText>
        </w:r>
      </w:ins>
      <w:r w:rsidR="00131DAA">
        <w:rPr>
          <w:rFonts w:ascii="Helvetica" w:hAnsi="Helvetica" w:cs="Helvetica"/>
          <w:b/>
          <w:bCs/>
        </w:rPr>
        <w:instrText xml:space="preserve"> \* MERGEFORMAT </w:instrText>
      </w:r>
      <w:r w:rsidRPr="00131DAA">
        <w:rPr>
          <w:rFonts w:ascii="Helvetica" w:hAnsi="Helvetica" w:cs="Helvetica"/>
          <w:b/>
          <w:bCs/>
          <w:rPrChange w:id="319" w:author="KJ Chow" w:date="2021-05-14T01:08:00Z">
            <w:rPr>
              <w:rFonts w:ascii="Helvetica" w:hAnsi="Helvetica" w:cs="Helvetica"/>
              <w:b/>
              <w:bCs/>
            </w:rPr>
          </w:rPrChange>
        </w:rPr>
      </w:r>
      <w:r w:rsidRPr="00131DAA">
        <w:rPr>
          <w:rFonts w:ascii="Helvetica" w:hAnsi="Helvetica" w:cs="Helvetica"/>
          <w:b/>
          <w:bCs/>
          <w:rPrChange w:id="320" w:author="KJ Chow" w:date="2021-05-14T01:08:00Z">
            <w:rPr>
              <w:rFonts w:ascii="Helvetica" w:hAnsi="Helvetica" w:cs="Helvetica"/>
              <w:b/>
              <w:bCs/>
            </w:rPr>
          </w:rPrChange>
        </w:rPr>
        <w:fldChar w:fldCharType="separate"/>
      </w:r>
      <w:ins w:id="321" w:author="KJ Chow" w:date="2021-05-18T17:02:00Z">
        <w:r w:rsidR="009960AB" w:rsidRPr="009960AB">
          <w:rPr>
            <w:rFonts w:ascii="Helvetica" w:hAnsi="Helvetica" w:cs="Helvetica"/>
            <w:b/>
            <w:bCs/>
            <w:i/>
            <w:iCs/>
          </w:rPr>
          <w:t xml:space="preserve">Figure </w:t>
        </w:r>
        <w:r w:rsidR="009960AB" w:rsidRPr="009960AB">
          <w:rPr>
            <w:rFonts w:ascii="Helvetica" w:hAnsi="Helvetica" w:cs="Helvetica"/>
            <w:b/>
            <w:bCs/>
            <w:i/>
            <w:iCs/>
            <w:noProof/>
            <w:rPrChange w:id="322" w:author="KJ Chow" w:date="2021-05-18T17:02:00Z">
              <w:rPr>
                <w:rFonts w:ascii="Helvetica" w:hAnsi="Helvetica" w:cs="Helvetica"/>
                <w:b/>
                <w:bCs/>
                <w:i/>
                <w:iCs/>
                <w:noProof/>
                <w:sz w:val="20"/>
                <w:szCs w:val="20"/>
              </w:rPr>
            </w:rPrChange>
          </w:rPr>
          <w:t>2</w:t>
        </w:r>
      </w:ins>
      <w:ins w:id="323" w:author="KJ Chow" w:date="2021-05-14T01:05:00Z">
        <w:r w:rsidRPr="00B2202E">
          <w:rPr>
            <w:rFonts w:ascii="Helvetica" w:hAnsi="Helvetica" w:cs="Helvetica"/>
            <w:b/>
            <w:bCs/>
          </w:rPr>
          <w:fldChar w:fldCharType="end"/>
        </w:r>
      </w:ins>
      <w:ins w:id="324" w:author="KJ Chow" w:date="2021-05-14T00:37:00Z">
        <w:r w:rsidR="008E095E" w:rsidRPr="00131DAA">
          <w:rPr>
            <w:rFonts w:ascii="Helvetica" w:hAnsi="Helvetica" w:cs="Helvetica"/>
            <w:b/>
            <w:bCs/>
            <w:rPrChange w:id="325" w:author="KJ Chow" w:date="2021-05-14T01:08:00Z">
              <w:rPr>
                <w:rFonts w:ascii="Helvetica" w:hAnsi="Helvetica" w:cs="Helvetica"/>
              </w:rPr>
            </w:rPrChange>
          </w:rPr>
          <w:fldChar w:fldCharType="begin"/>
        </w:r>
        <w:r w:rsidR="008E095E" w:rsidRPr="00131DAA">
          <w:rPr>
            <w:rFonts w:ascii="Helvetica" w:hAnsi="Helvetica" w:cs="Helvetica"/>
            <w:b/>
            <w:bCs/>
            <w:rPrChange w:id="326" w:author="KJ Chow" w:date="2021-05-14T01:08:00Z">
              <w:rPr>
                <w:rFonts w:ascii="Helvetica" w:hAnsi="Helvetica" w:cs="Helvetica"/>
              </w:rPr>
            </w:rPrChange>
          </w:rPr>
          <w:instrText xml:space="preserve"> REF _Ref71845043 \h </w:instrText>
        </w:r>
      </w:ins>
      <w:r w:rsidR="008E095E" w:rsidRPr="00131DAA">
        <w:rPr>
          <w:rFonts w:ascii="Helvetica" w:hAnsi="Helvetica" w:cs="Helvetica"/>
          <w:b/>
          <w:bCs/>
        </w:rPr>
        <w:instrText xml:space="preserve"> \* MERGEFORMAT </w:instrText>
      </w:r>
      <w:r w:rsidR="008E095E" w:rsidRPr="00131DAA">
        <w:rPr>
          <w:rFonts w:ascii="Helvetica" w:hAnsi="Helvetica" w:cs="Helvetica"/>
          <w:b/>
          <w:bCs/>
          <w:rPrChange w:id="327" w:author="KJ Chow" w:date="2021-05-14T01:08:00Z">
            <w:rPr>
              <w:rFonts w:ascii="Helvetica" w:hAnsi="Helvetica" w:cs="Helvetica"/>
              <w:b/>
              <w:bCs/>
            </w:rPr>
          </w:rPrChange>
        </w:rPr>
      </w:r>
      <w:ins w:id="328" w:author="KJ Chow" w:date="2021-05-14T00:37:00Z">
        <w:r w:rsidR="008E095E" w:rsidRPr="00131DAA">
          <w:rPr>
            <w:rFonts w:ascii="Helvetica" w:hAnsi="Helvetica" w:cs="Helvetica"/>
            <w:b/>
            <w:bCs/>
            <w:rPrChange w:id="329" w:author="KJ Chow" w:date="2021-05-14T01:08:00Z">
              <w:rPr>
                <w:rFonts w:ascii="Helvetica" w:hAnsi="Helvetica" w:cs="Helvetica"/>
              </w:rPr>
            </w:rPrChange>
          </w:rPr>
          <w:fldChar w:fldCharType="end"/>
        </w:r>
      </w:ins>
      <w:del w:id="330" w:author="KJ Chow" w:date="2021-05-14T00:37:00Z">
        <w:r w:rsidR="0028294A" w:rsidRPr="00131DAA" w:rsidDel="008E095E">
          <w:rPr>
            <w:rFonts w:ascii="Helvetica" w:hAnsi="Helvetica" w:cs="Helvetica"/>
          </w:rPr>
          <w:delText>Figure 5</w:delText>
        </w:r>
      </w:del>
      <w:r w:rsidR="0028294A" w:rsidRPr="00131DAA">
        <w:rPr>
          <w:rFonts w:ascii="Helvetica" w:hAnsi="Helvetica" w:cs="Helvetica"/>
        </w:rPr>
        <w:t xml:space="preserve"> illustrates the turbine’s mechanical efficiency contour as a function of modified</w:t>
      </w:r>
      <w:r w:rsidR="0028294A" w:rsidRPr="00131DAA">
        <w:rPr>
          <w:rFonts w:ascii="Helvetica" w:hAnsi="Helvetica" w:cs="Helvetica"/>
          <w:rPrChange w:id="331" w:author="KJ Chow" w:date="2021-05-14T01:08:00Z">
            <w:rPr/>
          </w:rPrChange>
        </w:rPr>
        <w:t xml:space="preserve"> </w:t>
      </w:r>
      <w:r w:rsidR="00B80EB1" w:rsidRPr="00131DAA">
        <w:rPr>
          <w:rFonts w:ascii="Helvetica" w:hAnsi="Helvetica" w:cs="Helvetica"/>
        </w:rPr>
        <w:t xml:space="preserve">Reynolds number, </w:t>
      </w:r>
      <m:oMath>
        <m:sSubSup>
          <m:sSubSupPr>
            <m:ctrlPr>
              <w:rPr>
                <w:rFonts w:ascii="Cambria Math" w:hAnsi="Cambria Math" w:cs="Helvetica"/>
                <w:i/>
              </w:rPr>
            </m:ctrlPr>
          </m:sSubSupPr>
          <m:e>
            <m:r>
              <w:rPr>
                <w:rFonts w:ascii="Cambria Math" w:hAnsi="Cambria Math" w:cs="Helvetica"/>
              </w:rPr>
              <m:t>Re</m:t>
            </m:r>
          </m:e>
          <m:sub>
            <m:r>
              <w:rPr>
                <w:rFonts w:ascii="Cambria Math" w:hAnsi="Cambria Math" w:cs="Helvetica"/>
              </w:rPr>
              <m:t>m</m:t>
            </m:r>
          </m:sub>
          <m:sup>
            <m:r>
              <w:rPr>
                <w:rFonts w:ascii="Cambria Math" w:hAnsi="Cambria Math" w:cs="Helvetica"/>
              </w:rPr>
              <m:t>*</m:t>
            </m:r>
          </m:sup>
        </m:sSubSup>
      </m:oMath>
      <w:r w:rsidR="00B80EB1" w:rsidRPr="00131DAA">
        <w:rPr>
          <w:rFonts w:ascii="Helvetica" w:eastAsiaTheme="minorEastAsia" w:hAnsi="Helvetica" w:cs="Helvetica"/>
        </w:rPr>
        <w:t xml:space="preserve"> and relative inlet dimensionless tangential velocity, </w:t>
      </w:r>
      <m:oMath>
        <m:sSub>
          <m:sSubPr>
            <m:ctrlPr>
              <w:rPr>
                <w:rFonts w:ascii="Cambria Math" w:eastAsiaTheme="minorEastAsia" w:hAnsi="Cambria Math" w:cs="Helvetica"/>
                <w:i/>
              </w:rPr>
            </m:ctrlPr>
          </m:sSubPr>
          <m:e>
            <m:r>
              <w:rPr>
                <w:rFonts w:ascii="Cambria Math" w:eastAsiaTheme="minorEastAsia" w:hAnsi="Cambria Math" w:cs="Helvetica"/>
              </w:rPr>
              <m:t>W</m:t>
            </m:r>
          </m:e>
          <m:sub>
            <m:r>
              <w:rPr>
                <w:rFonts w:ascii="Cambria Math" w:eastAsiaTheme="minorEastAsia" w:hAnsi="Cambria Math" w:cs="Helvetica"/>
              </w:rPr>
              <m:t>0</m:t>
            </m:r>
          </m:sub>
        </m:sSub>
      </m:oMath>
      <w:r w:rsidR="00B80EB1" w:rsidRPr="00131DAA">
        <w:rPr>
          <w:rFonts w:ascii="Helvetica" w:eastAsiaTheme="minorEastAsia" w:hAnsi="Helvetica" w:cs="Helvetica"/>
        </w:rPr>
        <w:t xml:space="preserve"> at different radius ratio, </w:t>
      </w:r>
      <w:r w:rsidR="00B80EB1" w:rsidRPr="00131DAA">
        <w:rPr>
          <w:rFonts w:ascii="Helvetica" w:eastAsiaTheme="minorEastAsia" w:hAnsi="Helvetica" w:cs="Helvetica"/>
          <w:i/>
          <w:iCs/>
        </w:rPr>
        <w:t>ξ</w:t>
      </w:r>
      <w:r w:rsidR="00B80EB1" w:rsidRPr="00131DAA">
        <w:rPr>
          <w:rFonts w:ascii="Helvetica" w:eastAsiaTheme="minorEastAsia" w:hAnsi="Helvetica" w:cs="Helvetica"/>
        </w:rPr>
        <w:t xml:space="preserve">. From the diagram, we can spot a rather consistent pattern whereby efficiency increases moderately with </w:t>
      </w:r>
      <m:oMath>
        <m:sSub>
          <m:sSubPr>
            <m:ctrlPr>
              <w:rPr>
                <w:rFonts w:ascii="Cambria Math" w:eastAsiaTheme="minorEastAsia" w:hAnsi="Cambria Math" w:cs="Helvetica"/>
                <w:i/>
              </w:rPr>
            </m:ctrlPr>
          </m:sSubPr>
          <m:e>
            <m:r>
              <w:rPr>
                <w:rFonts w:ascii="Cambria Math" w:eastAsiaTheme="minorEastAsia" w:hAnsi="Cambria Math" w:cs="Helvetica"/>
              </w:rPr>
              <m:t>W</m:t>
            </m:r>
          </m:e>
          <m:sub>
            <m:r>
              <w:rPr>
                <w:rFonts w:ascii="Cambria Math" w:eastAsiaTheme="minorEastAsia" w:hAnsi="Cambria Math" w:cs="Helvetica"/>
              </w:rPr>
              <m:t>0</m:t>
            </m:r>
          </m:sub>
        </m:sSub>
      </m:oMath>
      <w:r w:rsidR="00B80EB1" w:rsidRPr="00131DAA">
        <w:rPr>
          <w:rFonts w:ascii="Helvetica" w:eastAsiaTheme="minorEastAsia" w:hAnsi="Helvetica" w:cs="Helvetica"/>
        </w:rPr>
        <w:t xml:space="preserve">, but significantly with reducing </w:t>
      </w:r>
      <m:oMath>
        <m:sSubSup>
          <m:sSubSupPr>
            <m:ctrlPr>
              <w:rPr>
                <w:rFonts w:ascii="Cambria Math" w:hAnsi="Cambria Math" w:cs="Helvetica"/>
                <w:i/>
              </w:rPr>
            </m:ctrlPr>
          </m:sSubSupPr>
          <m:e>
            <m:r>
              <w:rPr>
                <w:rFonts w:ascii="Cambria Math" w:hAnsi="Cambria Math" w:cs="Helvetica"/>
              </w:rPr>
              <m:t>Re</m:t>
            </m:r>
          </m:e>
          <m:sub>
            <m:r>
              <w:rPr>
                <w:rFonts w:ascii="Cambria Math" w:hAnsi="Cambria Math" w:cs="Helvetica"/>
              </w:rPr>
              <m:t>m</m:t>
            </m:r>
          </m:sub>
          <m:sup>
            <m:r>
              <w:rPr>
                <w:rFonts w:ascii="Cambria Math" w:hAnsi="Cambria Math" w:cs="Helvetica"/>
              </w:rPr>
              <m:t>*</m:t>
            </m:r>
          </m:sup>
        </m:sSubSup>
      </m:oMath>
      <w:r w:rsidR="00B80EB1" w:rsidRPr="00131DAA">
        <w:rPr>
          <w:rFonts w:ascii="Helvetica" w:eastAsiaTheme="minorEastAsia" w:hAnsi="Helvetica" w:cs="Helvetica"/>
        </w:rPr>
        <w:t>. From the dimensionless definition of these two variables, one can conclude that</w:t>
      </w:r>
      <w:r w:rsidR="006D76C0" w:rsidRPr="00131DAA">
        <w:rPr>
          <w:rFonts w:ascii="Helvetica" w:eastAsiaTheme="minorEastAsia" w:hAnsi="Helvetica" w:cs="Helvetica"/>
        </w:rPr>
        <w:t xml:space="preserve"> lower tip disc speed or greater tangential velocity component can contribute to efficiency gain. This is obvious with the fact that tesla turbine works </w:t>
      </w:r>
      <w:proofErr w:type="gramStart"/>
      <w:r w:rsidR="006D76C0" w:rsidRPr="00131DAA">
        <w:rPr>
          <w:rFonts w:ascii="Helvetica" w:eastAsiaTheme="minorEastAsia" w:hAnsi="Helvetica" w:cs="Helvetica"/>
        </w:rPr>
        <w:t>on the basis of</w:t>
      </w:r>
      <w:proofErr w:type="gramEnd"/>
      <w:r w:rsidR="006D76C0" w:rsidRPr="00131DAA">
        <w:rPr>
          <w:rFonts w:ascii="Helvetica" w:eastAsiaTheme="minorEastAsia" w:hAnsi="Helvetica" w:cs="Helvetica"/>
        </w:rPr>
        <w:t xml:space="preserve"> shear force, which is contributed by the difference between the fluid velocity and that of the rotating discs. However, reducing disc speed may not necessarily favour power output as power is the product of both torque generated and the rotating speed. Therefore, optimisation on this front was required and was done so in the subsequent analysis.</w:t>
      </w:r>
    </w:p>
    <w:p w14:paraId="7D2BE514" w14:textId="77777777" w:rsidR="001503CF" w:rsidRPr="00131DAA" w:rsidRDefault="001503CF" w:rsidP="001503CF">
      <w:pPr>
        <w:keepNext/>
        <w:jc w:val="center"/>
        <w:rPr>
          <w:ins w:id="332" w:author="KJ Chow" w:date="2021-05-14T00:57:00Z"/>
          <w:rFonts w:ascii="Helvetica" w:hAnsi="Helvetica" w:cs="Helvetica"/>
        </w:rPr>
      </w:pPr>
      <w:commentRangeStart w:id="333"/>
      <w:ins w:id="334" w:author="KJ Chow" w:date="2021-05-14T00:57:00Z">
        <w:r w:rsidRPr="00B2202E">
          <w:rPr>
            <w:rFonts w:ascii="Helvetica" w:hAnsi="Helvetica" w:cs="Helvetica"/>
            <w:noProof/>
          </w:rPr>
          <w:lastRenderedPageBreak/>
          <w:drawing>
            <wp:inline distT="0" distB="0" distL="0" distR="0" wp14:anchorId="5AC0585F" wp14:editId="200B1492">
              <wp:extent cx="5705006" cy="431482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07288" cy="4316551"/>
                      </a:xfrm>
                      <a:prstGeom prst="rect">
                        <a:avLst/>
                      </a:prstGeom>
                      <a:noFill/>
                      <a:ln>
                        <a:noFill/>
                      </a:ln>
                    </pic:spPr>
                  </pic:pic>
                </a:graphicData>
              </a:graphic>
            </wp:inline>
          </w:drawing>
        </w:r>
        <w:commentRangeEnd w:id="333"/>
        <w:r w:rsidRPr="00131DAA">
          <w:rPr>
            <w:rStyle w:val="CommentReference"/>
            <w:rFonts w:ascii="Helvetica" w:hAnsi="Helvetica" w:cs="Helvetica"/>
          </w:rPr>
          <w:commentReference w:id="333"/>
        </w:r>
      </w:ins>
    </w:p>
    <w:p w14:paraId="04279280" w14:textId="28CC39BA" w:rsidR="001503CF" w:rsidRPr="00131DAA" w:rsidRDefault="001503CF">
      <w:pPr>
        <w:pStyle w:val="Caption"/>
        <w:jc w:val="center"/>
        <w:rPr>
          <w:rFonts w:ascii="Helvetica" w:hAnsi="Helvetica" w:cs="Helvetica"/>
          <w:b/>
          <w:bCs/>
          <w:sz w:val="20"/>
          <w:szCs w:val="20"/>
          <w:rPrChange w:id="335" w:author="KJ Chow" w:date="2021-05-14T01:10:00Z">
            <w:rPr/>
          </w:rPrChange>
        </w:rPr>
        <w:pPrChange w:id="336" w:author="KJ Chow" w:date="2021-05-14T00:57:00Z">
          <w:pPr>
            <w:jc w:val="both"/>
          </w:pPr>
        </w:pPrChange>
      </w:pPr>
      <w:bookmarkStart w:id="337" w:name="_Ref71846764"/>
      <w:ins w:id="338" w:author="KJ Chow" w:date="2021-05-14T00:57:00Z">
        <w:r w:rsidRPr="00131DAA">
          <w:rPr>
            <w:rFonts w:ascii="Helvetica" w:hAnsi="Helvetica" w:cs="Helvetica"/>
            <w:b/>
            <w:bCs/>
            <w:i w:val="0"/>
            <w:iCs w:val="0"/>
            <w:color w:val="auto"/>
            <w:sz w:val="20"/>
            <w:szCs w:val="20"/>
            <w:rPrChange w:id="339" w:author="KJ Chow" w:date="2021-05-14T01:10:00Z">
              <w:rPr>
                <w:rFonts w:ascii="Helvetica" w:hAnsi="Helvetica" w:cs="Helvetica"/>
                <w:b/>
                <w:bCs/>
              </w:rPr>
            </w:rPrChange>
          </w:rPr>
          <w:t xml:space="preserve">Figure </w:t>
        </w:r>
        <w:r w:rsidRPr="00131DAA">
          <w:rPr>
            <w:rFonts w:ascii="Helvetica" w:hAnsi="Helvetica" w:cs="Helvetica"/>
            <w:b/>
            <w:bCs/>
            <w:i w:val="0"/>
            <w:iCs w:val="0"/>
            <w:color w:val="auto"/>
            <w:sz w:val="20"/>
            <w:szCs w:val="20"/>
            <w:rPrChange w:id="340" w:author="KJ Chow" w:date="2021-05-14T01:10:00Z">
              <w:rPr>
                <w:rFonts w:ascii="Helvetica" w:hAnsi="Helvetica" w:cs="Helvetica"/>
                <w:b/>
                <w:bCs/>
              </w:rPr>
            </w:rPrChange>
          </w:rPr>
          <w:fldChar w:fldCharType="begin"/>
        </w:r>
        <w:r w:rsidRPr="00131DAA">
          <w:rPr>
            <w:rFonts w:ascii="Helvetica" w:hAnsi="Helvetica" w:cs="Helvetica"/>
            <w:b/>
            <w:bCs/>
            <w:i w:val="0"/>
            <w:iCs w:val="0"/>
            <w:color w:val="auto"/>
            <w:sz w:val="20"/>
            <w:szCs w:val="20"/>
            <w:rPrChange w:id="341" w:author="KJ Chow" w:date="2021-05-14T01:10:00Z">
              <w:rPr>
                <w:rFonts w:ascii="Helvetica" w:hAnsi="Helvetica" w:cs="Helvetica"/>
                <w:b/>
                <w:bCs/>
              </w:rPr>
            </w:rPrChange>
          </w:rPr>
          <w:instrText xml:space="preserve"> SEQ Figure \* ARABIC </w:instrText>
        </w:r>
        <w:r w:rsidRPr="00131DAA">
          <w:rPr>
            <w:rFonts w:ascii="Helvetica" w:hAnsi="Helvetica" w:cs="Helvetica"/>
            <w:b/>
            <w:bCs/>
            <w:i w:val="0"/>
            <w:iCs w:val="0"/>
            <w:color w:val="auto"/>
            <w:sz w:val="20"/>
            <w:szCs w:val="20"/>
            <w:rPrChange w:id="342" w:author="KJ Chow" w:date="2021-05-14T01:10:00Z">
              <w:rPr>
                <w:rFonts w:ascii="Helvetica" w:hAnsi="Helvetica" w:cs="Helvetica"/>
                <w:b/>
                <w:bCs/>
              </w:rPr>
            </w:rPrChange>
          </w:rPr>
          <w:fldChar w:fldCharType="separate"/>
        </w:r>
      </w:ins>
      <w:ins w:id="343" w:author="KJ Chow" w:date="2021-05-18T17:02:00Z">
        <w:r w:rsidR="009960AB">
          <w:rPr>
            <w:rFonts w:ascii="Helvetica" w:hAnsi="Helvetica" w:cs="Helvetica"/>
            <w:b/>
            <w:bCs/>
            <w:i w:val="0"/>
            <w:iCs w:val="0"/>
            <w:noProof/>
            <w:color w:val="auto"/>
            <w:sz w:val="20"/>
            <w:szCs w:val="20"/>
          </w:rPr>
          <w:t>2</w:t>
        </w:r>
      </w:ins>
      <w:ins w:id="344" w:author="KJ Chow" w:date="2021-05-14T00:57:00Z">
        <w:r w:rsidRPr="00131DAA">
          <w:rPr>
            <w:rFonts w:ascii="Helvetica" w:hAnsi="Helvetica" w:cs="Helvetica"/>
            <w:b/>
            <w:bCs/>
            <w:i w:val="0"/>
            <w:iCs w:val="0"/>
            <w:color w:val="auto"/>
            <w:sz w:val="20"/>
            <w:szCs w:val="20"/>
            <w:rPrChange w:id="345" w:author="KJ Chow" w:date="2021-05-14T01:10:00Z">
              <w:rPr>
                <w:rFonts w:ascii="Helvetica" w:hAnsi="Helvetica" w:cs="Helvetica"/>
                <w:b/>
                <w:bCs/>
              </w:rPr>
            </w:rPrChange>
          </w:rPr>
          <w:fldChar w:fldCharType="end"/>
        </w:r>
        <w:bookmarkEnd w:id="337"/>
        <w:r w:rsidRPr="00131DAA">
          <w:rPr>
            <w:rFonts w:ascii="Helvetica" w:hAnsi="Helvetica" w:cs="Helvetica"/>
            <w:b/>
            <w:bCs/>
            <w:i w:val="0"/>
            <w:iCs w:val="0"/>
            <w:color w:val="auto"/>
            <w:sz w:val="20"/>
            <w:szCs w:val="20"/>
            <w:rPrChange w:id="346" w:author="KJ Chow" w:date="2021-05-14T01:10:00Z">
              <w:rPr>
                <w:rFonts w:ascii="Helvetica" w:hAnsi="Helvetica" w:cs="Helvetica"/>
                <w:b/>
                <w:bCs/>
              </w:rPr>
            </w:rPrChange>
          </w:rPr>
          <w:t xml:space="preserve"> Mechanical Efficiency contour plots against </w:t>
        </w:r>
      </w:ins>
      <m:oMath>
        <m:sSubSup>
          <m:sSubSupPr>
            <m:ctrlPr>
              <w:ins w:id="347" w:author="KJ Chow" w:date="2021-05-14T00:57:00Z">
                <w:rPr>
                  <w:rFonts w:ascii="Cambria Math" w:hAnsi="Cambria Math" w:cs="Helvetica"/>
                  <w:b/>
                  <w:bCs/>
                  <w:iCs w:val="0"/>
                  <w:color w:val="auto"/>
                  <w:sz w:val="20"/>
                  <w:szCs w:val="20"/>
                </w:rPr>
              </w:ins>
            </m:ctrlPr>
          </m:sSubSupPr>
          <m:e>
            <m:r>
              <w:ins w:id="348" w:author="KJ Chow" w:date="2021-05-14T00:57:00Z">
                <m:rPr>
                  <m:sty m:val="bi"/>
                </m:rPr>
                <w:rPr>
                  <w:rFonts w:ascii="Cambria Math" w:hAnsi="Cambria Math" w:cs="Helvetica"/>
                  <w:color w:val="auto"/>
                  <w:sz w:val="20"/>
                  <w:szCs w:val="20"/>
                  <w:rPrChange w:id="349" w:author="KJ Chow" w:date="2021-05-14T01:10:00Z">
                    <w:rPr>
                      <w:rFonts w:ascii="Cambria Math" w:hAnsi="Cambria Math" w:cs="Helvetica"/>
                    </w:rPr>
                  </w:rPrChange>
                </w:rPr>
                <m:t>Re</m:t>
              </w:ins>
            </m:r>
          </m:e>
          <m:sub>
            <m:r>
              <w:ins w:id="350" w:author="KJ Chow" w:date="2021-05-14T00:57:00Z">
                <m:rPr>
                  <m:sty m:val="bi"/>
                </m:rPr>
                <w:rPr>
                  <w:rFonts w:ascii="Cambria Math" w:hAnsi="Cambria Math" w:cs="Helvetica"/>
                  <w:color w:val="auto"/>
                  <w:sz w:val="20"/>
                  <w:szCs w:val="20"/>
                  <w:rPrChange w:id="351" w:author="KJ Chow" w:date="2021-05-14T01:10:00Z">
                    <w:rPr>
                      <w:rFonts w:ascii="Cambria Math" w:hAnsi="Cambria Math" w:cs="Helvetica"/>
                    </w:rPr>
                  </w:rPrChange>
                </w:rPr>
                <m:t>m</m:t>
              </w:ins>
            </m:r>
          </m:sub>
          <m:sup>
            <m:r>
              <w:ins w:id="352" w:author="KJ Chow" w:date="2021-05-14T00:57:00Z">
                <m:rPr>
                  <m:sty m:val="bi"/>
                </m:rPr>
                <w:rPr>
                  <w:rFonts w:ascii="Cambria Math" w:hAnsi="Cambria Math" w:cs="Helvetica"/>
                  <w:color w:val="auto"/>
                  <w:sz w:val="20"/>
                  <w:szCs w:val="20"/>
                  <w:rPrChange w:id="353" w:author="KJ Chow" w:date="2021-05-14T01:10:00Z">
                    <w:rPr>
                      <w:rFonts w:ascii="Cambria Math" w:hAnsi="Cambria Math" w:cs="Helvetica"/>
                    </w:rPr>
                  </w:rPrChange>
                </w:rPr>
                <m:t>*</m:t>
              </w:ins>
            </m:r>
          </m:sup>
        </m:sSubSup>
      </m:oMath>
      <w:ins w:id="354" w:author="KJ Chow" w:date="2021-05-14T00:57:00Z">
        <w:r w:rsidRPr="00131DAA">
          <w:rPr>
            <w:rFonts w:ascii="Helvetica" w:hAnsi="Helvetica" w:cs="Helvetica"/>
            <w:b/>
            <w:bCs/>
            <w:i w:val="0"/>
            <w:iCs w:val="0"/>
            <w:color w:val="auto"/>
            <w:sz w:val="20"/>
            <w:szCs w:val="20"/>
            <w:rPrChange w:id="355" w:author="KJ Chow" w:date="2021-05-14T01:10:00Z">
              <w:rPr>
                <w:rFonts w:ascii="Helvetica" w:hAnsi="Helvetica" w:cs="Helvetica"/>
                <w:b/>
                <w:bCs/>
              </w:rPr>
            </w:rPrChange>
          </w:rPr>
          <w:t xml:space="preserve"> and </w:t>
        </w:r>
      </w:ins>
      <m:oMath>
        <m:sSub>
          <m:sSubPr>
            <m:ctrlPr>
              <w:ins w:id="356" w:author="KJ Chow" w:date="2021-05-14T00:57:00Z">
                <w:rPr>
                  <w:rFonts w:ascii="Cambria Math" w:hAnsi="Cambria Math" w:cs="Helvetica"/>
                  <w:b/>
                  <w:bCs/>
                  <w:iCs w:val="0"/>
                  <w:color w:val="auto"/>
                  <w:sz w:val="20"/>
                  <w:szCs w:val="20"/>
                </w:rPr>
              </w:ins>
            </m:ctrlPr>
          </m:sSubPr>
          <m:e>
            <m:r>
              <w:ins w:id="357" w:author="KJ Chow" w:date="2021-05-14T00:57:00Z">
                <m:rPr>
                  <m:sty m:val="bi"/>
                </m:rPr>
                <w:rPr>
                  <w:rFonts w:ascii="Cambria Math" w:hAnsi="Cambria Math" w:cs="Helvetica"/>
                  <w:color w:val="auto"/>
                  <w:sz w:val="20"/>
                  <w:szCs w:val="20"/>
                  <w:rPrChange w:id="358" w:author="KJ Chow" w:date="2021-05-14T01:10:00Z">
                    <w:rPr>
                      <w:rFonts w:ascii="Cambria Math" w:hAnsi="Cambria Math" w:cs="Helvetica"/>
                    </w:rPr>
                  </w:rPrChange>
                </w:rPr>
                <m:t>W</m:t>
              </w:ins>
            </m:r>
          </m:e>
          <m:sub>
            <m:r>
              <w:ins w:id="359" w:author="KJ Chow" w:date="2021-05-14T00:57:00Z">
                <m:rPr>
                  <m:sty m:val="bi"/>
                </m:rPr>
                <w:rPr>
                  <w:rFonts w:ascii="Cambria Math" w:hAnsi="Cambria Math" w:cs="Helvetica"/>
                  <w:color w:val="auto"/>
                  <w:sz w:val="20"/>
                  <w:szCs w:val="20"/>
                  <w:rPrChange w:id="360" w:author="KJ Chow" w:date="2021-05-14T01:10:00Z">
                    <w:rPr>
                      <w:rFonts w:ascii="Cambria Math" w:hAnsi="Cambria Math" w:cs="Helvetica"/>
                    </w:rPr>
                  </w:rPrChange>
                </w:rPr>
                <m:t>0</m:t>
              </w:ins>
            </m:r>
          </m:sub>
        </m:sSub>
      </m:oMath>
      <w:ins w:id="361" w:author="KJ Chow" w:date="2021-05-14T00:57:00Z">
        <w:r w:rsidRPr="00131DAA">
          <w:rPr>
            <w:rFonts w:ascii="Helvetica" w:hAnsi="Helvetica" w:cs="Helvetica"/>
            <w:b/>
            <w:bCs/>
            <w:i w:val="0"/>
            <w:iCs w:val="0"/>
            <w:color w:val="auto"/>
            <w:sz w:val="20"/>
            <w:szCs w:val="20"/>
            <w:rPrChange w:id="362" w:author="KJ Chow" w:date="2021-05-14T01:10:00Z">
              <w:rPr>
                <w:rFonts w:ascii="Helvetica" w:hAnsi="Helvetica" w:cs="Helvetica"/>
                <w:b/>
                <w:bCs/>
              </w:rPr>
            </w:rPrChange>
          </w:rPr>
          <w:t xml:space="preserve"> at </w:t>
        </w:r>
      </w:ins>
      <m:oMath>
        <m:sSub>
          <m:sSubPr>
            <m:ctrlPr>
              <w:ins w:id="363" w:author="KJ Chow" w:date="2021-05-14T00:57:00Z">
                <w:rPr>
                  <w:rFonts w:ascii="Cambria Math" w:hAnsi="Cambria Math" w:cs="Helvetica"/>
                  <w:b/>
                  <w:bCs/>
                  <w:iCs w:val="0"/>
                  <w:color w:val="auto"/>
                  <w:sz w:val="20"/>
                  <w:szCs w:val="20"/>
                </w:rPr>
              </w:ins>
            </m:ctrlPr>
          </m:sSubPr>
          <m:e>
            <m:r>
              <w:ins w:id="364" w:author="KJ Chow" w:date="2021-05-14T00:57:00Z">
                <m:rPr>
                  <m:sty m:val="bi"/>
                </m:rPr>
                <w:rPr>
                  <w:rFonts w:ascii="Cambria Math" w:hAnsi="Cambria Math" w:cs="Helvetica"/>
                  <w:color w:val="auto"/>
                  <w:sz w:val="20"/>
                  <w:szCs w:val="20"/>
                  <w:rPrChange w:id="365" w:author="KJ Chow" w:date="2021-05-14T01:10:00Z">
                    <w:rPr>
                      <w:rFonts w:ascii="Cambria Math" w:hAnsi="Cambria Math" w:cs="Helvetica"/>
                    </w:rPr>
                  </w:rPrChange>
                </w:rPr>
                <m:t>V</m:t>
              </w:ins>
            </m:r>
          </m:e>
          <m:sub>
            <m:r>
              <w:ins w:id="366" w:author="KJ Chow" w:date="2021-05-14T00:57:00Z">
                <m:rPr>
                  <m:sty m:val="bi"/>
                </m:rPr>
                <w:rPr>
                  <w:rFonts w:ascii="Cambria Math" w:hAnsi="Cambria Math" w:cs="Helvetica"/>
                  <w:color w:val="auto"/>
                  <w:sz w:val="20"/>
                  <w:szCs w:val="20"/>
                  <w:rPrChange w:id="367" w:author="KJ Chow" w:date="2021-05-14T01:10:00Z">
                    <w:rPr>
                      <w:rFonts w:ascii="Cambria Math" w:hAnsi="Cambria Math" w:cs="Helvetica"/>
                    </w:rPr>
                  </w:rPrChange>
                </w:rPr>
                <m:t>r</m:t>
              </w:ins>
            </m:r>
            <m:r>
              <w:ins w:id="368" w:author="KJ Chow" w:date="2021-05-14T00:57:00Z">
                <m:rPr>
                  <m:sty m:val="bi"/>
                </m:rPr>
                <w:rPr>
                  <w:rFonts w:ascii="Cambria Math" w:hAnsi="Cambria Math" w:cs="Helvetica"/>
                  <w:color w:val="auto"/>
                  <w:sz w:val="20"/>
                  <w:szCs w:val="20"/>
                  <w:rPrChange w:id="369" w:author="KJ Chow" w:date="2021-05-14T01:10:00Z">
                    <w:rPr>
                      <w:rFonts w:ascii="Cambria Math" w:hAnsi="Cambria Math" w:cs="Helvetica"/>
                    </w:rPr>
                  </w:rPrChange>
                </w:rPr>
                <m:t>0</m:t>
              </w:ins>
            </m:r>
          </m:sub>
        </m:sSub>
      </m:oMath>
      <w:ins w:id="370" w:author="KJ Chow" w:date="2021-05-14T00:57:00Z">
        <w:r w:rsidRPr="00131DAA">
          <w:rPr>
            <w:rFonts w:ascii="Helvetica" w:hAnsi="Helvetica" w:cs="Helvetica"/>
            <w:b/>
            <w:bCs/>
            <w:i w:val="0"/>
            <w:iCs w:val="0"/>
            <w:color w:val="auto"/>
            <w:sz w:val="20"/>
            <w:szCs w:val="20"/>
            <w:rPrChange w:id="371" w:author="KJ Chow" w:date="2021-05-14T01:10:00Z">
              <w:rPr>
                <w:rFonts w:ascii="Helvetica" w:hAnsi="Helvetica" w:cs="Helvetica"/>
                <w:b/>
                <w:bCs/>
              </w:rPr>
            </w:rPrChange>
          </w:rPr>
          <w:t xml:space="preserve"> = 0.05, with (</w:t>
        </w:r>
        <w:r w:rsidRPr="00131DAA">
          <w:rPr>
            <w:rFonts w:ascii="Helvetica" w:hAnsi="Helvetica" w:cs="Helvetica"/>
            <w:b/>
            <w:bCs/>
            <w:i w:val="0"/>
            <w:iCs w:val="0"/>
            <w:noProof/>
            <w:color w:val="auto"/>
            <w:sz w:val="20"/>
            <w:szCs w:val="20"/>
            <w:rPrChange w:id="372" w:author="KJ Chow" w:date="2021-05-14T01:10:00Z">
              <w:rPr>
                <w:rFonts w:ascii="Helvetica" w:hAnsi="Helvetica" w:cs="Helvetica"/>
                <w:b/>
                <w:bCs/>
                <w:noProof/>
              </w:rPr>
            </w:rPrChange>
          </w:rPr>
          <w:t>a) 0.1, (b) 0.2, (c) 0.3 and (d) 0.4 radius ratio.</w:t>
        </w:r>
      </w:ins>
    </w:p>
    <w:p w14:paraId="38B1044D" w14:textId="0B06EF04" w:rsidR="006D76C0" w:rsidRPr="00131DAA" w:rsidDel="001503CF" w:rsidRDefault="006D76C0" w:rsidP="001503CF">
      <w:pPr>
        <w:spacing w:after="120"/>
        <w:jc w:val="both"/>
        <w:rPr>
          <w:del w:id="373" w:author="KJ Chow" w:date="2021-05-14T00:56:00Z"/>
          <w:rFonts w:ascii="Helvetica" w:hAnsi="Helvetica" w:cs="Helvetica"/>
        </w:rPr>
      </w:pPr>
      <w:r w:rsidRPr="00131DAA">
        <w:rPr>
          <w:rFonts w:ascii="Helvetica" w:eastAsiaTheme="minorEastAsia" w:hAnsi="Helvetica" w:cs="Helvetica"/>
        </w:rPr>
        <w:t xml:space="preserve">Aside from that, minimising inter-disc spacing can greatly improve turbine performance, due to its squared term dependence </w:t>
      </w:r>
      <w:r w:rsidR="00154698" w:rsidRPr="00131DAA">
        <w:rPr>
          <w:rFonts w:ascii="Helvetica" w:eastAsiaTheme="minorEastAsia" w:hAnsi="Helvetica" w:cs="Helvetica"/>
        </w:rPr>
        <w:t>within</w:t>
      </w:r>
      <w:r w:rsidRPr="00131DAA">
        <w:rPr>
          <w:rFonts w:ascii="Helvetica" w:eastAsiaTheme="minorEastAsia" w:hAnsi="Helvetica" w:cs="Helvetica"/>
        </w:rPr>
        <w:t xml:space="preserve"> </w:t>
      </w:r>
      <m:oMath>
        <m:sSubSup>
          <m:sSubSupPr>
            <m:ctrlPr>
              <w:rPr>
                <w:rFonts w:ascii="Cambria Math" w:hAnsi="Cambria Math" w:cs="Helvetica"/>
                <w:i/>
              </w:rPr>
            </m:ctrlPr>
          </m:sSubSupPr>
          <m:e>
            <m:r>
              <w:rPr>
                <w:rFonts w:ascii="Cambria Math" w:hAnsi="Cambria Math" w:cs="Helvetica"/>
              </w:rPr>
              <m:t>Re</m:t>
            </m:r>
          </m:e>
          <m:sub>
            <m:r>
              <w:rPr>
                <w:rFonts w:ascii="Cambria Math" w:hAnsi="Cambria Math" w:cs="Helvetica"/>
              </w:rPr>
              <m:t>m</m:t>
            </m:r>
          </m:sub>
          <m:sup>
            <m:r>
              <w:rPr>
                <w:rFonts w:ascii="Cambria Math" w:hAnsi="Cambria Math" w:cs="Helvetica"/>
              </w:rPr>
              <m:t>*</m:t>
            </m:r>
          </m:sup>
        </m:sSubSup>
      </m:oMath>
      <w:r w:rsidRPr="00131DAA">
        <w:rPr>
          <w:rFonts w:ascii="Helvetica" w:eastAsiaTheme="minorEastAsia" w:hAnsi="Helvetica" w:cs="Helvetica"/>
        </w:rPr>
        <w:t xml:space="preserve">. This result was well expected as smaller disc spacing give rise to higher fluid velocity per channel, increasing the near wall velocity gradient leading to higher shearing power. </w:t>
      </w:r>
      <w:r w:rsidR="00154698" w:rsidRPr="00131DAA">
        <w:rPr>
          <w:rFonts w:ascii="Helvetica" w:eastAsiaTheme="minorEastAsia" w:hAnsi="Helvetica" w:cs="Helvetica"/>
        </w:rPr>
        <w:t>This reasoning was also supported by many literature studies as such, our team straight off implement the smallest manufacturable disc spacing which was set to 0.2mm.</w:t>
      </w:r>
    </w:p>
    <w:p w14:paraId="240C2E18" w14:textId="77777777" w:rsidR="001503CF" w:rsidRPr="00131DAA" w:rsidRDefault="001503CF">
      <w:pPr>
        <w:spacing w:after="120"/>
        <w:jc w:val="both"/>
        <w:rPr>
          <w:ins w:id="374" w:author="KJ Chow" w:date="2021-05-14T00:56:00Z"/>
          <w:rFonts w:ascii="Helvetica" w:hAnsi="Helvetica" w:cs="Helvetica"/>
          <w:rPrChange w:id="375" w:author="KJ Chow" w:date="2021-05-14T01:08:00Z">
            <w:rPr>
              <w:ins w:id="376" w:author="KJ Chow" w:date="2021-05-14T00:56:00Z"/>
            </w:rPr>
          </w:rPrChange>
        </w:rPr>
        <w:pPrChange w:id="377" w:author="KJ Chow" w:date="2021-05-14T00:27:00Z">
          <w:pPr>
            <w:jc w:val="both"/>
          </w:pPr>
        </w:pPrChange>
      </w:pPr>
    </w:p>
    <w:p w14:paraId="5406ED49" w14:textId="64F0BBCB" w:rsidR="00144064" w:rsidRPr="00131DAA" w:rsidRDefault="00144064" w:rsidP="001503CF">
      <w:pPr>
        <w:spacing w:after="120"/>
        <w:jc w:val="both"/>
        <w:rPr>
          <w:ins w:id="378" w:author="KJ Chow" w:date="2021-05-14T01:06:00Z"/>
          <w:rFonts w:ascii="Helvetica" w:hAnsi="Helvetica" w:cs="Helvetica"/>
        </w:rPr>
      </w:pPr>
      <w:r w:rsidRPr="00131DAA">
        <w:rPr>
          <w:rFonts w:ascii="Helvetica" w:hAnsi="Helvetica" w:cs="Helvetica"/>
        </w:rPr>
        <w:t xml:space="preserve">Furthermore, the plots also imply that smaller radius ratio will generally give better turbine performance. At a fixed rotor outer radius, smaller ratio signifies greater surface exposure and thus, higher fluid momentum transfer to disc rotations. The above observation justifies our rotor radius dimensions, where we intend to maximise the ratio as much as possible. This however is limited by a few factors such as the imposed manufacturing limit which fixed the maximum outer radius; as well as choked flow occurrence which in turns restrained the minimum feasible inner radius. In </w:t>
      </w:r>
      <w:r w:rsidR="00B90395" w:rsidRPr="00131DAA">
        <w:rPr>
          <w:rFonts w:ascii="Helvetica" w:hAnsi="Helvetica" w:cs="Helvetica"/>
        </w:rPr>
        <w:t>this investigation</w:t>
      </w:r>
      <w:r w:rsidRPr="00131DAA">
        <w:rPr>
          <w:rFonts w:ascii="Helvetica" w:hAnsi="Helvetica" w:cs="Helvetica"/>
        </w:rPr>
        <w:t xml:space="preserve">, we </w:t>
      </w:r>
      <w:r w:rsidR="00B90395" w:rsidRPr="00131DAA">
        <w:rPr>
          <w:rFonts w:ascii="Helvetica" w:hAnsi="Helvetica" w:cs="Helvetica"/>
        </w:rPr>
        <w:t xml:space="preserve">have </w:t>
      </w:r>
      <w:r w:rsidRPr="00131DAA">
        <w:rPr>
          <w:rFonts w:ascii="Helvetica" w:hAnsi="Helvetica" w:cs="Helvetica"/>
        </w:rPr>
        <w:t xml:space="preserve">concluded that a fixed radius ratio of 0.3 would be a good balance between those two </w:t>
      </w:r>
      <w:r w:rsidR="00B90395" w:rsidRPr="00131DAA">
        <w:rPr>
          <w:rFonts w:ascii="Helvetica" w:hAnsi="Helvetica" w:cs="Helvetica"/>
        </w:rPr>
        <w:t>aspects to provide a good feasible range of manufacturable design simulations.</w:t>
      </w:r>
    </w:p>
    <w:p w14:paraId="6BD3EEFB" w14:textId="77777777" w:rsidR="00F02566" w:rsidRPr="00131DAA" w:rsidRDefault="00F02566" w:rsidP="00F02566">
      <w:pPr>
        <w:keepNext/>
        <w:spacing w:after="0" w:line="259" w:lineRule="auto"/>
        <w:jc w:val="center"/>
        <w:rPr>
          <w:ins w:id="379" w:author="KJ Chow" w:date="2021-05-14T01:06:00Z"/>
          <w:rFonts w:ascii="Helvetica" w:hAnsi="Helvetica" w:cs="Helvetica"/>
        </w:rPr>
      </w:pPr>
      <w:ins w:id="380" w:author="KJ Chow" w:date="2021-05-14T01:06:00Z">
        <w:r w:rsidRPr="00B2202E">
          <w:rPr>
            <w:rFonts w:ascii="Helvetica" w:hAnsi="Helvetica" w:cs="Helvetica"/>
            <w:noProof/>
          </w:rPr>
          <w:lastRenderedPageBreak/>
          <w:drawing>
            <wp:inline distT="0" distB="0" distL="0" distR="0" wp14:anchorId="31086FBA" wp14:editId="2BB3116E">
              <wp:extent cx="4343400" cy="2692024"/>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352507" cy="2697669"/>
                      </a:xfrm>
                      <a:prstGeom prst="rect">
                        <a:avLst/>
                      </a:prstGeom>
                      <a:noFill/>
                      <a:ln>
                        <a:noFill/>
                      </a:ln>
                    </pic:spPr>
                  </pic:pic>
                </a:graphicData>
              </a:graphic>
            </wp:inline>
          </w:drawing>
        </w:r>
      </w:ins>
    </w:p>
    <w:p w14:paraId="02615A5A" w14:textId="5ECEC93D" w:rsidR="00F02566" w:rsidRPr="00131DAA" w:rsidRDefault="00F02566">
      <w:pPr>
        <w:pStyle w:val="Caption"/>
        <w:jc w:val="center"/>
        <w:rPr>
          <w:rFonts w:ascii="Helvetica" w:hAnsi="Helvetica" w:cs="Helvetica"/>
          <w:b/>
          <w:bCs/>
          <w:rPrChange w:id="381" w:author="KJ Chow" w:date="2021-05-14T01:08:00Z">
            <w:rPr>
              <w:rFonts w:ascii="Helvetica" w:hAnsi="Helvetica" w:cs="Helvetica"/>
            </w:rPr>
          </w:rPrChange>
        </w:rPr>
        <w:pPrChange w:id="382" w:author="KJ Chow" w:date="2021-05-14T01:06:00Z">
          <w:pPr>
            <w:keepNext/>
            <w:jc w:val="both"/>
          </w:pPr>
        </w:pPrChange>
      </w:pPr>
      <w:bookmarkStart w:id="383" w:name="_Ref71846823"/>
      <w:ins w:id="384" w:author="KJ Chow" w:date="2021-05-14T01:06:00Z">
        <w:r w:rsidRPr="00131DAA">
          <w:rPr>
            <w:rFonts w:ascii="Helvetica" w:hAnsi="Helvetica" w:cs="Helvetica"/>
            <w:b/>
            <w:bCs/>
            <w:i w:val="0"/>
            <w:iCs w:val="0"/>
            <w:color w:val="auto"/>
            <w:rPrChange w:id="385" w:author="KJ Chow" w:date="2021-05-14T01:08:00Z">
              <w:rPr>
                <w:rFonts w:ascii="Helvetica" w:hAnsi="Helvetica" w:cs="Helvetica"/>
                <w:b/>
                <w:bCs/>
                <w:i/>
                <w:iCs/>
              </w:rPr>
            </w:rPrChange>
          </w:rPr>
          <w:t>F</w:t>
        </w:r>
        <w:r w:rsidRPr="00131DAA">
          <w:rPr>
            <w:rFonts w:ascii="Helvetica" w:hAnsi="Helvetica" w:cs="Helvetica"/>
            <w:b/>
            <w:bCs/>
            <w:i w:val="0"/>
            <w:iCs w:val="0"/>
            <w:color w:val="auto"/>
            <w:sz w:val="20"/>
            <w:szCs w:val="20"/>
            <w:rPrChange w:id="386" w:author="KJ Chow" w:date="2021-05-14T01:10:00Z">
              <w:rPr>
                <w:rFonts w:ascii="Helvetica" w:hAnsi="Helvetica" w:cs="Helvetica"/>
                <w:b/>
                <w:bCs/>
                <w:i/>
                <w:iCs/>
              </w:rPr>
            </w:rPrChange>
          </w:rPr>
          <w:t xml:space="preserve">igure </w:t>
        </w:r>
        <w:r w:rsidRPr="00131DAA">
          <w:rPr>
            <w:rFonts w:ascii="Helvetica" w:hAnsi="Helvetica" w:cs="Helvetica"/>
            <w:b/>
            <w:bCs/>
            <w:i w:val="0"/>
            <w:iCs w:val="0"/>
            <w:color w:val="auto"/>
            <w:sz w:val="20"/>
            <w:szCs w:val="20"/>
            <w:rPrChange w:id="387" w:author="KJ Chow" w:date="2021-05-14T01:10:00Z">
              <w:rPr>
                <w:rFonts w:ascii="Helvetica" w:hAnsi="Helvetica" w:cs="Helvetica"/>
                <w:b/>
                <w:bCs/>
                <w:i/>
                <w:iCs/>
              </w:rPr>
            </w:rPrChange>
          </w:rPr>
          <w:fldChar w:fldCharType="begin"/>
        </w:r>
        <w:r w:rsidRPr="00131DAA">
          <w:rPr>
            <w:rFonts w:ascii="Helvetica" w:hAnsi="Helvetica" w:cs="Helvetica"/>
            <w:b/>
            <w:bCs/>
            <w:i w:val="0"/>
            <w:iCs w:val="0"/>
            <w:color w:val="auto"/>
            <w:sz w:val="20"/>
            <w:szCs w:val="20"/>
            <w:rPrChange w:id="388" w:author="KJ Chow" w:date="2021-05-14T01:10:00Z">
              <w:rPr>
                <w:rFonts w:ascii="Helvetica" w:hAnsi="Helvetica" w:cs="Helvetica"/>
                <w:b/>
                <w:bCs/>
                <w:i/>
                <w:iCs/>
              </w:rPr>
            </w:rPrChange>
          </w:rPr>
          <w:instrText xml:space="preserve"> SEQ Figure \* ARABIC </w:instrText>
        </w:r>
        <w:r w:rsidRPr="00131DAA">
          <w:rPr>
            <w:rFonts w:ascii="Helvetica" w:hAnsi="Helvetica" w:cs="Helvetica"/>
            <w:b/>
            <w:bCs/>
            <w:i w:val="0"/>
            <w:iCs w:val="0"/>
            <w:color w:val="auto"/>
            <w:sz w:val="20"/>
            <w:szCs w:val="20"/>
            <w:rPrChange w:id="389" w:author="KJ Chow" w:date="2021-05-14T01:10:00Z">
              <w:rPr>
                <w:rFonts w:ascii="Helvetica" w:hAnsi="Helvetica" w:cs="Helvetica"/>
                <w:b/>
                <w:bCs/>
                <w:i/>
                <w:iCs/>
                <w:noProof/>
              </w:rPr>
            </w:rPrChange>
          </w:rPr>
          <w:fldChar w:fldCharType="separate"/>
        </w:r>
      </w:ins>
      <w:ins w:id="390" w:author="KJ Chow" w:date="2021-05-18T17:02:00Z">
        <w:r w:rsidR="009960AB">
          <w:rPr>
            <w:rFonts w:ascii="Helvetica" w:hAnsi="Helvetica" w:cs="Helvetica"/>
            <w:b/>
            <w:bCs/>
            <w:i w:val="0"/>
            <w:iCs w:val="0"/>
            <w:noProof/>
            <w:color w:val="auto"/>
            <w:sz w:val="20"/>
            <w:szCs w:val="20"/>
          </w:rPr>
          <w:t>3</w:t>
        </w:r>
      </w:ins>
      <w:ins w:id="391" w:author="KJ Chow" w:date="2021-05-14T01:06:00Z">
        <w:r w:rsidRPr="00131DAA">
          <w:rPr>
            <w:rFonts w:ascii="Helvetica" w:hAnsi="Helvetica" w:cs="Helvetica"/>
            <w:b/>
            <w:bCs/>
            <w:i w:val="0"/>
            <w:iCs w:val="0"/>
            <w:noProof/>
            <w:color w:val="auto"/>
            <w:sz w:val="20"/>
            <w:szCs w:val="20"/>
            <w:rPrChange w:id="392" w:author="KJ Chow" w:date="2021-05-14T01:10:00Z">
              <w:rPr>
                <w:rFonts w:ascii="Helvetica" w:hAnsi="Helvetica" w:cs="Helvetica"/>
                <w:b/>
                <w:bCs/>
                <w:i/>
                <w:iCs/>
                <w:noProof/>
              </w:rPr>
            </w:rPrChange>
          </w:rPr>
          <w:fldChar w:fldCharType="end"/>
        </w:r>
        <w:bookmarkEnd w:id="383"/>
        <w:r w:rsidRPr="00131DAA">
          <w:rPr>
            <w:rFonts w:ascii="Helvetica" w:hAnsi="Helvetica" w:cs="Helvetica"/>
            <w:b/>
            <w:bCs/>
            <w:i w:val="0"/>
            <w:iCs w:val="0"/>
            <w:color w:val="auto"/>
            <w:sz w:val="20"/>
            <w:szCs w:val="20"/>
            <w:rPrChange w:id="393" w:author="KJ Chow" w:date="2021-05-14T01:10:00Z">
              <w:rPr>
                <w:rFonts w:ascii="Helvetica" w:hAnsi="Helvetica" w:cs="Helvetica"/>
                <w:b/>
                <w:bCs/>
                <w:i/>
                <w:iCs/>
              </w:rPr>
            </w:rPrChange>
          </w:rPr>
          <w:t xml:space="preserve"> Cross sectional view and (b) Rendered Isometric view of the volute casing tesla turbine design.</w:t>
        </w:r>
      </w:ins>
    </w:p>
    <w:p w14:paraId="2874D23C" w14:textId="02A420ED" w:rsidR="002F7E83" w:rsidRPr="00131DAA" w:rsidDel="001503CF" w:rsidRDefault="002F7E83" w:rsidP="002F7E83">
      <w:pPr>
        <w:keepNext/>
        <w:jc w:val="center"/>
        <w:rPr>
          <w:del w:id="394" w:author="KJ Chow" w:date="2021-05-14T00:57:00Z"/>
          <w:rFonts w:ascii="Helvetica" w:hAnsi="Helvetica" w:cs="Helvetica"/>
        </w:rPr>
      </w:pPr>
      <w:commentRangeStart w:id="395"/>
      <w:del w:id="396" w:author="KJ Chow" w:date="2021-05-14T00:02:00Z">
        <w:r w:rsidRPr="00B2202E" w:rsidDel="005F0FC8">
          <w:rPr>
            <w:rFonts w:ascii="Helvetica" w:hAnsi="Helvetica" w:cs="Helvetica"/>
            <w:noProof/>
          </w:rPr>
          <w:drawing>
            <wp:inline distT="0" distB="0" distL="0" distR="0" wp14:anchorId="4870E582" wp14:editId="5CDC08F4">
              <wp:extent cx="4597400" cy="3161190"/>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601259" cy="3163843"/>
                      </a:xfrm>
                      <a:prstGeom prst="rect">
                        <a:avLst/>
                      </a:prstGeom>
                      <a:noFill/>
                      <a:ln>
                        <a:noFill/>
                      </a:ln>
                    </pic:spPr>
                  </pic:pic>
                </a:graphicData>
              </a:graphic>
            </wp:inline>
          </w:drawing>
        </w:r>
      </w:del>
      <w:commentRangeEnd w:id="395"/>
      <w:del w:id="397" w:author="KJ Chow" w:date="2021-05-14T00:57:00Z">
        <w:r w:rsidR="00D00C64" w:rsidRPr="00131DAA" w:rsidDel="001503CF">
          <w:rPr>
            <w:rStyle w:val="CommentReference"/>
            <w:rFonts w:ascii="Helvetica" w:hAnsi="Helvetica" w:cs="Helvetica"/>
            <w:rPrChange w:id="398" w:author="KJ Chow" w:date="2021-05-14T01:08:00Z">
              <w:rPr>
                <w:rStyle w:val="CommentReference"/>
              </w:rPr>
            </w:rPrChange>
          </w:rPr>
          <w:commentReference w:id="395"/>
        </w:r>
      </w:del>
    </w:p>
    <w:p w14:paraId="448154D1" w14:textId="1A120C40" w:rsidR="002F7E83" w:rsidRPr="00131DAA" w:rsidDel="001503CF" w:rsidRDefault="002F7E83" w:rsidP="002F7E83">
      <w:pPr>
        <w:pStyle w:val="Caption"/>
        <w:jc w:val="center"/>
        <w:rPr>
          <w:del w:id="399" w:author="KJ Chow" w:date="2021-05-14T00:57:00Z"/>
          <w:rFonts w:ascii="Helvetica" w:hAnsi="Helvetica" w:cs="Helvetica"/>
          <w:b/>
          <w:bCs/>
          <w:i w:val="0"/>
          <w:iCs w:val="0"/>
          <w:color w:val="auto"/>
        </w:rPr>
      </w:pPr>
      <w:bookmarkStart w:id="400" w:name="_Ref71845043"/>
      <w:del w:id="401" w:author="KJ Chow" w:date="2021-05-14T00:57:00Z">
        <w:r w:rsidRPr="00131DAA" w:rsidDel="001503CF">
          <w:rPr>
            <w:rFonts w:ascii="Helvetica" w:hAnsi="Helvetica" w:cs="Helvetica"/>
            <w:b/>
            <w:bCs/>
          </w:rPr>
          <w:delText xml:space="preserve">Figure </w:delText>
        </w:r>
        <w:r w:rsidRPr="00131DAA" w:rsidDel="001503CF">
          <w:rPr>
            <w:rFonts w:ascii="Helvetica" w:hAnsi="Helvetica" w:cs="Helvetica"/>
            <w:b/>
            <w:bCs/>
            <w:rPrChange w:id="402" w:author="KJ Chow" w:date="2021-05-14T01:08:00Z">
              <w:rPr>
                <w:rFonts w:ascii="Helvetica" w:hAnsi="Helvetica" w:cs="Helvetica"/>
                <w:b/>
                <w:bCs/>
              </w:rPr>
            </w:rPrChange>
          </w:rPr>
          <w:fldChar w:fldCharType="begin"/>
        </w:r>
        <w:r w:rsidRPr="00131DAA" w:rsidDel="001503CF">
          <w:rPr>
            <w:rFonts w:ascii="Helvetica" w:hAnsi="Helvetica" w:cs="Helvetica"/>
            <w:b/>
            <w:bCs/>
          </w:rPr>
          <w:delInstrText xml:space="preserve"> SEQ Figure \* ARABIC </w:delInstrText>
        </w:r>
        <w:r w:rsidRPr="00131DAA" w:rsidDel="001503CF">
          <w:rPr>
            <w:rFonts w:ascii="Helvetica" w:hAnsi="Helvetica" w:cs="Helvetica"/>
            <w:b/>
            <w:bCs/>
            <w:rPrChange w:id="403" w:author="KJ Chow" w:date="2021-05-14T01:08:00Z">
              <w:rPr>
                <w:rFonts w:ascii="Helvetica" w:hAnsi="Helvetica" w:cs="Helvetica"/>
                <w:b/>
                <w:bCs/>
              </w:rPr>
            </w:rPrChange>
          </w:rPr>
          <w:fldChar w:fldCharType="separate"/>
        </w:r>
      </w:del>
      <w:del w:id="404" w:author="KJ Chow" w:date="2021-05-14T00:01:00Z">
        <w:r w:rsidR="00983325" w:rsidRPr="00131DAA" w:rsidDel="005F0FC8">
          <w:rPr>
            <w:rFonts w:ascii="Helvetica" w:hAnsi="Helvetica" w:cs="Helvetica"/>
            <w:b/>
            <w:bCs/>
            <w:noProof/>
          </w:rPr>
          <w:delText>4</w:delText>
        </w:r>
      </w:del>
      <w:del w:id="405" w:author="KJ Chow" w:date="2021-05-14T00:57:00Z">
        <w:r w:rsidRPr="00131DAA" w:rsidDel="001503CF">
          <w:rPr>
            <w:rFonts w:ascii="Helvetica" w:hAnsi="Helvetica" w:cs="Helvetica"/>
            <w:b/>
            <w:bCs/>
            <w:rPrChange w:id="406" w:author="KJ Chow" w:date="2021-05-14T01:08:00Z">
              <w:rPr>
                <w:rFonts w:ascii="Helvetica" w:hAnsi="Helvetica" w:cs="Helvetica"/>
                <w:b/>
                <w:bCs/>
              </w:rPr>
            </w:rPrChange>
          </w:rPr>
          <w:fldChar w:fldCharType="end"/>
        </w:r>
        <w:bookmarkEnd w:id="400"/>
        <w:r w:rsidRPr="00131DAA" w:rsidDel="001503CF">
          <w:rPr>
            <w:rFonts w:ascii="Helvetica" w:hAnsi="Helvetica" w:cs="Helvetica"/>
            <w:b/>
            <w:bCs/>
          </w:rPr>
          <w:delText xml:space="preserve"> Mechanical Efficiency contour plots against </w:delText>
        </w:r>
      </w:del>
      <m:oMath>
        <m:sSubSup>
          <m:sSubSupPr>
            <m:ctrlPr>
              <w:del w:id="407" w:author="KJ Chow" w:date="2021-05-14T00:57:00Z">
                <w:rPr>
                  <w:rFonts w:ascii="Cambria Math" w:hAnsi="Cambria Math" w:cs="Helvetica"/>
                  <w:b/>
                  <w:bCs/>
                  <w:iCs w:val="0"/>
                  <w:color w:val="auto"/>
                </w:rPr>
              </w:del>
            </m:ctrlPr>
          </m:sSubSupPr>
          <m:e>
            <m:r>
              <w:del w:id="408" w:author="KJ Chow" w:date="2021-05-14T00:57:00Z">
                <m:rPr>
                  <m:sty m:val="b"/>
                </m:rPr>
                <w:rPr>
                  <w:rFonts w:ascii="Cambria Math" w:hAnsi="Cambria Math" w:cs="Helvetica"/>
                  <w:rPrChange w:id="409" w:author="KJ Chow" w:date="2021-05-14T01:08:00Z">
                    <w:rPr>
                      <w:rFonts w:ascii="Cambria Math" w:hAnsi="Cambria Math" w:cs="Helvetica"/>
                    </w:rPr>
                  </w:rPrChange>
                </w:rPr>
                <m:t>Re</m:t>
              </w:del>
            </m:r>
          </m:e>
          <m:sub>
            <m:r>
              <w:del w:id="410" w:author="KJ Chow" w:date="2021-05-14T00:57:00Z">
                <m:rPr>
                  <m:sty m:val="b"/>
                </m:rPr>
                <w:rPr>
                  <w:rFonts w:ascii="Cambria Math" w:hAnsi="Cambria Math" w:cs="Helvetica"/>
                  <w:rPrChange w:id="411" w:author="KJ Chow" w:date="2021-05-14T01:08:00Z">
                    <w:rPr>
                      <w:rFonts w:ascii="Cambria Math" w:hAnsi="Cambria Math" w:cs="Helvetica"/>
                    </w:rPr>
                  </w:rPrChange>
                </w:rPr>
                <m:t>m</m:t>
              </w:del>
            </m:r>
          </m:sub>
          <m:sup>
            <m:r>
              <w:del w:id="412" w:author="KJ Chow" w:date="2021-05-14T00:57:00Z">
                <m:rPr>
                  <m:sty m:val="b"/>
                </m:rPr>
                <w:rPr>
                  <w:rFonts w:ascii="Cambria Math" w:hAnsi="Cambria Math" w:cs="Helvetica"/>
                  <w:rPrChange w:id="413" w:author="KJ Chow" w:date="2021-05-14T01:08:00Z">
                    <w:rPr>
                      <w:rFonts w:ascii="Cambria Math" w:hAnsi="Cambria Math" w:cs="Helvetica"/>
                    </w:rPr>
                  </w:rPrChange>
                </w:rPr>
                <m:t>*</m:t>
              </w:del>
            </m:r>
          </m:sup>
        </m:sSubSup>
      </m:oMath>
      <w:del w:id="414" w:author="KJ Chow" w:date="2021-05-14T00:57:00Z">
        <w:r w:rsidRPr="00131DAA" w:rsidDel="001503CF">
          <w:rPr>
            <w:rFonts w:ascii="Helvetica" w:hAnsi="Helvetica" w:cs="Helvetica"/>
            <w:b/>
            <w:bCs/>
          </w:rPr>
          <w:delText xml:space="preserve"> and </w:delText>
        </w:r>
      </w:del>
      <m:oMath>
        <m:sSub>
          <m:sSubPr>
            <m:ctrlPr>
              <w:del w:id="415" w:author="KJ Chow" w:date="2021-05-14T00:57:00Z">
                <w:rPr>
                  <w:rFonts w:ascii="Cambria Math" w:hAnsi="Cambria Math" w:cs="Helvetica"/>
                  <w:b/>
                  <w:bCs/>
                  <w:iCs w:val="0"/>
                  <w:color w:val="auto"/>
                </w:rPr>
              </w:del>
            </m:ctrlPr>
          </m:sSubPr>
          <m:e>
            <m:r>
              <w:del w:id="416" w:author="KJ Chow" w:date="2021-05-14T00:57:00Z">
                <m:rPr>
                  <m:sty m:val="b"/>
                </m:rPr>
                <w:rPr>
                  <w:rFonts w:ascii="Cambria Math" w:hAnsi="Cambria Math" w:cs="Helvetica"/>
                  <w:rPrChange w:id="417" w:author="KJ Chow" w:date="2021-05-14T01:08:00Z">
                    <w:rPr>
                      <w:rFonts w:ascii="Cambria Math" w:hAnsi="Cambria Math" w:cs="Helvetica"/>
                    </w:rPr>
                  </w:rPrChange>
                </w:rPr>
                <m:t>W</m:t>
              </w:del>
            </m:r>
          </m:e>
          <m:sub>
            <m:r>
              <w:del w:id="418" w:author="KJ Chow" w:date="2021-05-14T00:57:00Z">
                <m:rPr>
                  <m:sty m:val="b"/>
                </m:rPr>
                <w:rPr>
                  <w:rFonts w:ascii="Cambria Math" w:hAnsi="Cambria Math" w:cs="Helvetica"/>
                  <w:rPrChange w:id="419" w:author="KJ Chow" w:date="2021-05-14T01:08:00Z">
                    <w:rPr>
                      <w:rFonts w:ascii="Cambria Math" w:hAnsi="Cambria Math" w:cs="Helvetica"/>
                    </w:rPr>
                  </w:rPrChange>
                </w:rPr>
                <m:t>0</m:t>
              </w:del>
            </m:r>
          </m:sub>
        </m:sSub>
      </m:oMath>
      <w:del w:id="420" w:author="KJ Chow" w:date="2021-05-14T00:57:00Z">
        <w:r w:rsidRPr="00131DAA" w:rsidDel="001503CF">
          <w:rPr>
            <w:rFonts w:ascii="Helvetica" w:hAnsi="Helvetica" w:cs="Helvetica"/>
            <w:b/>
            <w:bCs/>
          </w:rPr>
          <w:delText xml:space="preserve"> </w:delText>
        </w:r>
        <w:r w:rsidR="00B80EB1" w:rsidRPr="00131DAA" w:rsidDel="001503CF">
          <w:rPr>
            <w:rFonts w:ascii="Helvetica" w:hAnsi="Helvetica" w:cs="Helvetica"/>
            <w:b/>
            <w:bCs/>
          </w:rPr>
          <w:delText xml:space="preserve">at </w:delText>
        </w:r>
      </w:del>
      <m:oMath>
        <m:sSub>
          <m:sSubPr>
            <m:ctrlPr>
              <w:del w:id="421" w:author="KJ Chow" w:date="2021-05-14T00:57:00Z">
                <w:rPr>
                  <w:rFonts w:ascii="Cambria Math" w:hAnsi="Cambria Math" w:cs="Helvetica"/>
                  <w:b/>
                  <w:bCs/>
                  <w:iCs w:val="0"/>
                  <w:color w:val="auto"/>
                </w:rPr>
              </w:del>
            </m:ctrlPr>
          </m:sSubPr>
          <m:e>
            <m:r>
              <w:del w:id="422" w:author="KJ Chow" w:date="2021-05-14T00:57:00Z">
                <m:rPr>
                  <m:sty m:val="b"/>
                </m:rPr>
                <w:rPr>
                  <w:rFonts w:ascii="Cambria Math" w:hAnsi="Cambria Math" w:cs="Helvetica"/>
                  <w:rPrChange w:id="423" w:author="KJ Chow" w:date="2021-05-14T01:08:00Z">
                    <w:rPr>
                      <w:rFonts w:ascii="Cambria Math" w:hAnsi="Cambria Math" w:cs="Helvetica"/>
                    </w:rPr>
                  </w:rPrChange>
                </w:rPr>
                <m:t>V</m:t>
              </w:del>
            </m:r>
          </m:e>
          <m:sub>
            <m:r>
              <w:del w:id="424" w:author="KJ Chow" w:date="2021-05-14T00:57:00Z">
                <m:rPr>
                  <m:sty m:val="b"/>
                </m:rPr>
                <w:rPr>
                  <w:rFonts w:ascii="Cambria Math" w:hAnsi="Cambria Math" w:cs="Helvetica"/>
                  <w:rPrChange w:id="425" w:author="KJ Chow" w:date="2021-05-14T01:08:00Z">
                    <w:rPr>
                      <w:rFonts w:ascii="Cambria Math" w:hAnsi="Cambria Math" w:cs="Helvetica"/>
                    </w:rPr>
                  </w:rPrChange>
                </w:rPr>
                <m:t>r0</m:t>
              </w:del>
            </m:r>
          </m:sub>
        </m:sSub>
      </m:oMath>
      <w:del w:id="426" w:author="KJ Chow" w:date="2021-05-14T00:57:00Z">
        <w:r w:rsidR="00B80EB1" w:rsidRPr="00131DAA" w:rsidDel="001503CF">
          <w:rPr>
            <w:rFonts w:ascii="Helvetica" w:hAnsi="Helvetica" w:cs="Helvetica"/>
            <w:b/>
            <w:bCs/>
          </w:rPr>
          <w:delText xml:space="preserve"> = 0.05, with</w:delText>
        </w:r>
        <w:r w:rsidRPr="00131DAA" w:rsidDel="001503CF">
          <w:rPr>
            <w:rFonts w:ascii="Helvetica" w:hAnsi="Helvetica" w:cs="Helvetica"/>
            <w:b/>
            <w:bCs/>
          </w:rPr>
          <w:delText xml:space="preserve"> (</w:delText>
        </w:r>
        <w:r w:rsidRPr="00131DAA" w:rsidDel="001503CF">
          <w:rPr>
            <w:rFonts w:ascii="Helvetica" w:hAnsi="Helvetica" w:cs="Helvetica"/>
            <w:b/>
            <w:bCs/>
            <w:noProof/>
          </w:rPr>
          <w:delText>a) 0.1, (b) 0.2, (c) 0.3 and (d) 0.4 radius ratio</w:delText>
        </w:r>
        <w:r w:rsidR="00B80EB1" w:rsidRPr="00131DAA" w:rsidDel="001503CF">
          <w:rPr>
            <w:rFonts w:ascii="Helvetica" w:hAnsi="Helvetica" w:cs="Helvetica"/>
            <w:b/>
            <w:bCs/>
            <w:noProof/>
          </w:rPr>
          <w:delText>.</w:delText>
        </w:r>
      </w:del>
    </w:p>
    <w:p w14:paraId="4A6C4295" w14:textId="18368D0F" w:rsidR="00442D5F" w:rsidRPr="00131DAA" w:rsidDel="00794300" w:rsidRDefault="00442D5F" w:rsidP="00442D5F">
      <w:pPr>
        <w:pStyle w:val="Caption"/>
        <w:keepNext/>
        <w:spacing w:after="0"/>
        <w:jc w:val="both"/>
        <w:rPr>
          <w:del w:id="427" w:author="KJ Chow" w:date="2021-05-14T00:03:00Z"/>
          <w:rFonts w:ascii="Helvetica" w:hAnsi="Helvetica" w:cs="Helvetica"/>
          <w:i w:val="0"/>
          <w:iCs w:val="0"/>
          <w:color w:val="auto"/>
          <w:sz w:val="22"/>
          <w:szCs w:val="22"/>
        </w:rPr>
      </w:pPr>
      <w:r w:rsidRPr="00131DAA">
        <w:rPr>
          <w:rFonts w:ascii="Helvetica" w:hAnsi="Helvetica" w:cs="Helvetica"/>
        </w:rPr>
        <w:t xml:space="preserve">With all things considered, </w:t>
      </w:r>
      <w:ins w:id="428" w:author="KJ Chow" w:date="2021-05-14T00:39:00Z">
        <w:r w:rsidR="008E095E" w:rsidRPr="00B2202E">
          <w:rPr>
            <w:rFonts w:ascii="Helvetica" w:hAnsi="Helvetica" w:cs="Helvetica"/>
          </w:rPr>
          <w:fldChar w:fldCharType="begin"/>
        </w:r>
        <w:r w:rsidR="008E095E" w:rsidRPr="00131DAA">
          <w:rPr>
            <w:rFonts w:ascii="Helvetica" w:hAnsi="Helvetica" w:cs="Helvetica"/>
          </w:rPr>
          <w:instrText xml:space="preserve"> REF _Ref71845173 \h </w:instrText>
        </w:r>
      </w:ins>
      <w:r w:rsidR="00131DAA">
        <w:rPr>
          <w:rFonts w:ascii="Helvetica" w:hAnsi="Helvetica" w:cs="Helvetica"/>
          <w:i w:val="0"/>
          <w:iCs w:val="0"/>
          <w:color w:val="auto"/>
          <w:sz w:val="22"/>
          <w:szCs w:val="22"/>
        </w:rPr>
        <w:instrText xml:space="preserve"> \* MERGEFORMAT </w:instrText>
      </w:r>
      <w:r w:rsidR="008E095E" w:rsidRPr="00131DAA">
        <w:rPr>
          <w:rFonts w:ascii="Helvetica" w:hAnsi="Helvetica" w:cs="Helvetica"/>
          <w:rPrChange w:id="429" w:author="KJ Chow" w:date="2021-05-14T01:08:00Z">
            <w:rPr>
              <w:rFonts w:ascii="Helvetica" w:hAnsi="Helvetica" w:cs="Helvetica"/>
            </w:rPr>
          </w:rPrChange>
        </w:rPr>
      </w:r>
      <w:r w:rsidR="008E095E" w:rsidRPr="00131DAA">
        <w:rPr>
          <w:rFonts w:ascii="Helvetica" w:hAnsi="Helvetica" w:cs="Helvetica"/>
          <w:rPrChange w:id="430" w:author="KJ Chow" w:date="2021-05-14T01:08:00Z">
            <w:rPr>
              <w:rFonts w:ascii="Helvetica" w:hAnsi="Helvetica" w:cs="Helvetica"/>
            </w:rPr>
          </w:rPrChange>
        </w:rPr>
        <w:fldChar w:fldCharType="separate"/>
      </w:r>
      <w:ins w:id="431" w:author="KJ Chow" w:date="2021-05-18T17:02:00Z">
        <w:r w:rsidR="009960AB" w:rsidRPr="009960AB">
          <w:rPr>
            <w:rFonts w:ascii="Helvetica" w:hAnsi="Helvetica" w:cs="Helvetica"/>
            <w:b/>
            <w:bCs/>
            <w:i w:val="0"/>
            <w:iCs w:val="0"/>
            <w:color w:val="auto"/>
            <w:rPrChange w:id="432" w:author="KJ Chow" w:date="2021-05-18T17:02:00Z">
              <w:rPr>
                <w:rFonts w:ascii="Helvetica" w:hAnsi="Helvetica" w:cs="Helvetica"/>
                <w:i w:val="0"/>
                <w:iCs w:val="0"/>
              </w:rPr>
            </w:rPrChange>
          </w:rPr>
          <w:t xml:space="preserve">Table </w:t>
        </w:r>
        <w:r w:rsidR="009960AB" w:rsidRPr="009960AB">
          <w:rPr>
            <w:rFonts w:ascii="Helvetica" w:hAnsi="Helvetica" w:cs="Helvetica"/>
            <w:b/>
            <w:bCs/>
            <w:noProof/>
            <w:rPrChange w:id="433" w:author="KJ Chow" w:date="2021-05-18T17:02:00Z">
              <w:rPr>
                <w:rFonts w:ascii="Helvetica" w:hAnsi="Helvetica" w:cs="Helvetica"/>
                <w:b/>
                <w:bCs/>
                <w:noProof/>
                <w:sz w:val="20"/>
                <w:szCs w:val="20"/>
              </w:rPr>
            </w:rPrChange>
          </w:rPr>
          <w:t>1</w:t>
        </w:r>
      </w:ins>
      <w:ins w:id="434" w:author="KJ Chow" w:date="2021-05-14T00:39:00Z">
        <w:r w:rsidR="008E095E" w:rsidRPr="00B2202E">
          <w:rPr>
            <w:rFonts w:ascii="Helvetica" w:hAnsi="Helvetica" w:cs="Helvetica"/>
          </w:rPr>
          <w:fldChar w:fldCharType="end"/>
        </w:r>
      </w:ins>
      <w:del w:id="435" w:author="KJ Chow" w:date="2021-05-14T00:39:00Z">
        <w:r w:rsidRPr="00131DAA" w:rsidDel="008E095E">
          <w:rPr>
            <w:rFonts w:ascii="Helvetica" w:hAnsi="Helvetica" w:cs="Helvetica"/>
          </w:rPr>
          <w:delText xml:space="preserve">table </w:delText>
        </w:r>
      </w:del>
      <w:del w:id="436" w:author="KJ Chow" w:date="2021-05-14T00:03:00Z">
        <w:r w:rsidRPr="00131DAA" w:rsidDel="00794300">
          <w:rPr>
            <w:rFonts w:ascii="Helvetica" w:hAnsi="Helvetica" w:cs="Helvetica"/>
          </w:rPr>
          <w:delText>2</w:delText>
        </w:r>
      </w:del>
      <w:r w:rsidRPr="00131DAA">
        <w:rPr>
          <w:rFonts w:ascii="Helvetica" w:hAnsi="Helvetica" w:cs="Helvetica"/>
        </w:rPr>
        <w:t xml:space="preserve"> outlines the initial design parameters set for simulation purposes</w:t>
      </w:r>
      <w:ins w:id="437" w:author="KJ Chow" w:date="2021-05-14T00:38:00Z">
        <w:r w:rsidR="008E095E" w:rsidRPr="00131DAA">
          <w:rPr>
            <w:rFonts w:ascii="Helvetica" w:hAnsi="Helvetica" w:cs="Helvetica"/>
          </w:rPr>
          <w:t xml:space="preserve"> whereas </w:t>
        </w:r>
      </w:ins>
      <w:ins w:id="438" w:author="KJ Chow" w:date="2021-05-14T01:06:00Z">
        <w:r w:rsidR="00F02566" w:rsidRPr="00B2202E">
          <w:rPr>
            <w:rFonts w:ascii="Helvetica" w:hAnsi="Helvetica" w:cs="Helvetica"/>
          </w:rPr>
          <w:fldChar w:fldCharType="begin"/>
        </w:r>
        <w:r w:rsidR="00F02566" w:rsidRPr="00131DAA">
          <w:rPr>
            <w:rFonts w:ascii="Helvetica" w:hAnsi="Helvetica" w:cs="Helvetica"/>
          </w:rPr>
          <w:instrText xml:space="preserve"> REF _Ref71846823 \h </w:instrText>
        </w:r>
      </w:ins>
      <w:r w:rsidR="00131DAA">
        <w:rPr>
          <w:rFonts w:ascii="Helvetica" w:hAnsi="Helvetica" w:cs="Helvetica"/>
          <w:i w:val="0"/>
          <w:iCs w:val="0"/>
          <w:color w:val="auto"/>
          <w:sz w:val="22"/>
          <w:szCs w:val="22"/>
        </w:rPr>
        <w:instrText xml:space="preserve"> \* MERGEFORMAT </w:instrText>
      </w:r>
      <w:r w:rsidR="00F02566" w:rsidRPr="00131DAA">
        <w:rPr>
          <w:rFonts w:ascii="Helvetica" w:hAnsi="Helvetica" w:cs="Helvetica"/>
          <w:rPrChange w:id="439" w:author="KJ Chow" w:date="2021-05-14T01:08:00Z">
            <w:rPr>
              <w:rFonts w:ascii="Helvetica" w:hAnsi="Helvetica" w:cs="Helvetica"/>
            </w:rPr>
          </w:rPrChange>
        </w:rPr>
      </w:r>
      <w:r w:rsidR="00F02566" w:rsidRPr="00131DAA">
        <w:rPr>
          <w:rFonts w:ascii="Helvetica" w:hAnsi="Helvetica" w:cs="Helvetica"/>
          <w:rPrChange w:id="440" w:author="KJ Chow" w:date="2021-05-14T01:08:00Z">
            <w:rPr>
              <w:rFonts w:ascii="Helvetica" w:hAnsi="Helvetica" w:cs="Helvetica"/>
            </w:rPr>
          </w:rPrChange>
        </w:rPr>
        <w:fldChar w:fldCharType="separate"/>
      </w:r>
      <w:ins w:id="441" w:author="KJ Chow" w:date="2021-05-18T17:02:00Z">
        <w:r w:rsidR="009960AB" w:rsidRPr="00B2202E">
          <w:rPr>
            <w:rFonts w:ascii="Helvetica" w:hAnsi="Helvetica" w:cs="Helvetica"/>
            <w:b/>
            <w:bCs/>
            <w:i w:val="0"/>
            <w:iCs w:val="0"/>
          </w:rPr>
          <w:t xml:space="preserve">Figure </w:t>
        </w:r>
        <w:r w:rsidR="009960AB" w:rsidRPr="009960AB">
          <w:rPr>
            <w:rFonts w:ascii="Helvetica" w:hAnsi="Helvetica" w:cs="Helvetica"/>
            <w:b/>
            <w:bCs/>
            <w:noProof/>
            <w:rPrChange w:id="442" w:author="KJ Chow" w:date="2021-05-18T17:02:00Z">
              <w:rPr>
                <w:rFonts w:ascii="Helvetica" w:hAnsi="Helvetica" w:cs="Helvetica"/>
                <w:b/>
                <w:bCs/>
                <w:noProof/>
                <w:sz w:val="20"/>
                <w:szCs w:val="20"/>
              </w:rPr>
            </w:rPrChange>
          </w:rPr>
          <w:t>3</w:t>
        </w:r>
      </w:ins>
      <w:ins w:id="443" w:author="KJ Chow" w:date="2021-05-14T01:06:00Z">
        <w:r w:rsidR="00F02566" w:rsidRPr="00B2202E">
          <w:rPr>
            <w:rFonts w:ascii="Helvetica" w:hAnsi="Helvetica" w:cs="Helvetica"/>
          </w:rPr>
          <w:fldChar w:fldCharType="end"/>
        </w:r>
      </w:ins>
      <w:ins w:id="444" w:author="KJ Chow" w:date="2021-05-14T00:38:00Z">
        <w:r w:rsidR="008E095E" w:rsidRPr="00131DAA">
          <w:rPr>
            <w:rFonts w:ascii="Helvetica" w:hAnsi="Helvetica" w:cs="Helvetica"/>
            <w:rPrChange w:id="445" w:author="KJ Chow" w:date="2021-05-14T01:08:00Z">
              <w:rPr>
                <w:rFonts w:ascii="Helvetica" w:hAnsi="Helvetica" w:cs="Helvetica"/>
              </w:rPr>
            </w:rPrChange>
          </w:rPr>
          <w:fldChar w:fldCharType="begin"/>
        </w:r>
        <w:r w:rsidR="008E095E" w:rsidRPr="00131DAA">
          <w:rPr>
            <w:rFonts w:ascii="Helvetica" w:hAnsi="Helvetica" w:cs="Helvetica"/>
          </w:rPr>
          <w:instrText xml:space="preserve"> REF _Ref71845132 \h </w:instrText>
        </w:r>
      </w:ins>
      <w:r w:rsidR="00131DAA">
        <w:rPr>
          <w:rFonts w:ascii="Helvetica" w:hAnsi="Helvetica" w:cs="Helvetica"/>
          <w:i w:val="0"/>
          <w:iCs w:val="0"/>
          <w:color w:val="auto"/>
          <w:sz w:val="22"/>
          <w:szCs w:val="22"/>
        </w:rPr>
        <w:instrText xml:space="preserve"> \* MERGEFORMAT </w:instrText>
      </w:r>
      <w:r w:rsidR="008E095E" w:rsidRPr="00131DAA">
        <w:rPr>
          <w:rFonts w:ascii="Helvetica" w:hAnsi="Helvetica" w:cs="Helvetica"/>
          <w:rPrChange w:id="446" w:author="KJ Chow" w:date="2021-05-14T01:08:00Z">
            <w:rPr>
              <w:rFonts w:ascii="Helvetica" w:hAnsi="Helvetica" w:cs="Helvetica"/>
            </w:rPr>
          </w:rPrChange>
        </w:rPr>
      </w:r>
      <w:ins w:id="447" w:author="KJ Chow" w:date="2021-05-14T00:38:00Z">
        <w:r w:rsidR="008E095E" w:rsidRPr="00131DAA">
          <w:rPr>
            <w:rFonts w:ascii="Helvetica" w:hAnsi="Helvetica" w:cs="Helvetica"/>
            <w:rPrChange w:id="448" w:author="KJ Chow" w:date="2021-05-14T01:08:00Z">
              <w:rPr>
                <w:rFonts w:ascii="Helvetica" w:hAnsi="Helvetica" w:cs="Helvetica"/>
              </w:rPr>
            </w:rPrChange>
          </w:rPr>
          <w:fldChar w:fldCharType="end"/>
        </w:r>
        <w:r w:rsidR="008E095E" w:rsidRPr="00131DAA">
          <w:rPr>
            <w:rFonts w:ascii="Helvetica" w:hAnsi="Helvetica" w:cs="Helvetica"/>
          </w:rPr>
          <w:t xml:space="preserve"> displays the turbine layout using </w:t>
        </w:r>
      </w:ins>
      <w:ins w:id="449" w:author="KJ Chow" w:date="2021-05-14T00:39:00Z">
        <w:r w:rsidR="008E095E" w:rsidRPr="00131DAA">
          <w:rPr>
            <w:rFonts w:ascii="Helvetica" w:hAnsi="Helvetica" w:cs="Helvetica"/>
          </w:rPr>
          <w:t>SolidWorks</w:t>
        </w:r>
      </w:ins>
      <w:r w:rsidRPr="00131DAA">
        <w:rPr>
          <w:rFonts w:ascii="Helvetica" w:hAnsi="Helvetica" w:cs="Helvetica"/>
        </w:rPr>
        <w:t>. Mass flow rate was kept at 1kg/s which was well within the upper limit of allowable flow rate in university’s laboratory settings.</w:t>
      </w:r>
    </w:p>
    <w:p w14:paraId="3DF485F7" w14:textId="77777777" w:rsidR="00442D5F" w:rsidRPr="00131DAA" w:rsidRDefault="00442D5F">
      <w:pPr>
        <w:pStyle w:val="Caption"/>
        <w:keepNext/>
        <w:spacing w:after="0"/>
        <w:jc w:val="both"/>
        <w:rPr>
          <w:rFonts w:ascii="Helvetica" w:hAnsi="Helvetica" w:cs="Helvetica"/>
          <w:rPrChange w:id="450" w:author="KJ Chow" w:date="2021-05-14T01:08:00Z">
            <w:rPr/>
          </w:rPrChange>
        </w:rPr>
        <w:pPrChange w:id="451" w:author="KJ Chow" w:date="2021-05-14T00:03:00Z">
          <w:pPr/>
        </w:pPrChange>
      </w:pPr>
    </w:p>
    <w:p w14:paraId="40738D84" w14:textId="522D0887" w:rsidR="00844C38" w:rsidRPr="00131DAA" w:rsidRDefault="00844C38" w:rsidP="00844C38">
      <w:pPr>
        <w:pStyle w:val="Caption"/>
        <w:keepNext/>
        <w:spacing w:after="0"/>
        <w:jc w:val="center"/>
        <w:rPr>
          <w:rFonts w:ascii="Helvetica" w:hAnsi="Helvetica" w:cs="Helvetica"/>
          <w:b/>
          <w:bCs/>
          <w:i w:val="0"/>
          <w:iCs w:val="0"/>
          <w:sz w:val="20"/>
          <w:szCs w:val="20"/>
          <w:rPrChange w:id="452" w:author="KJ Chow" w:date="2021-05-14T01:09:00Z">
            <w:rPr>
              <w:rFonts w:ascii="Helvetica" w:hAnsi="Helvetica" w:cs="Helvetica"/>
            </w:rPr>
          </w:rPrChange>
        </w:rPr>
      </w:pPr>
      <w:bookmarkStart w:id="453" w:name="_Ref71845173"/>
      <w:r w:rsidRPr="00131DAA">
        <w:rPr>
          <w:rFonts w:ascii="Helvetica" w:hAnsi="Helvetica" w:cs="Helvetica"/>
          <w:b/>
          <w:bCs/>
          <w:i w:val="0"/>
          <w:iCs w:val="0"/>
          <w:color w:val="auto"/>
          <w:sz w:val="20"/>
          <w:szCs w:val="20"/>
          <w:rPrChange w:id="454" w:author="KJ Chow" w:date="2021-05-14T01:09:00Z">
            <w:rPr>
              <w:rFonts w:ascii="Helvetica" w:hAnsi="Helvetica" w:cs="Helvetica"/>
            </w:rPr>
          </w:rPrChange>
        </w:rPr>
        <w:t xml:space="preserve">Table </w:t>
      </w:r>
      <w:r w:rsidRPr="00131DAA">
        <w:rPr>
          <w:rFonts w:ascii="Helvetica" w:hAnsi="Helvetica" w:cs="Helvetica"/>
          <w:b/>
          <w:bCs/>
          <w:i w:val="0"/>
          <w:iCs w:val="0"/>
          <w:color w:val="auto"/>
          <w:sz w:val="20"/>
          <w:szCs w:val="20"/>
          <w:rPrChange w:id="455" w:author="KJ Chow" w:date="2021-05-14T01:09:00Z">
            <w:rPr>
              <w:rFonts w:ascii="Helvetica" w:hAnsi="Helvetica" w:cs="Helvetica"/>
            </w:rPr>
          </w:rPrChange>
        </w:rPr>
        <w:fldChar w:fldCharType="begin"/>
      </w:r>
      <w:r w:rsidRPr="00131DAA">
        <w:rPr>
          <w:rFonts w:ascii="Helvetica" w:hAnsi="Helvetica" w:cs="Helvetica"/>
          <w:b/>
          <w:bCs/>
          <w:i w:val="0"/>
          <w:iCs w:val="0"/>
          <w:color w:val="auto"/>
          <w:sz w:val="20"/>
          <w:szCs w:val="20"/>
          <w:rPrChange w:id="456" w:author="KJ Chow" w:date="2021-05-14T01:09:00Z">
            <w:rPr>
              <w:rFonts w:ascii="Helvetica" w:hAnsi="Helvetica" w:cs="Helvetica"/>
            </w:rPr>
          </w:rPrChange>
        </w:rPr>
        <w:instrText>SEQ Table \* ARABIC</w:instrText>
      </w:r>
      <w:r w:rsidRPr="00131DAA">
        <w:rPr>
          <w:rFonts w:ascii="Helvetica" w:hAnsi="Helvetica" w:cs="Helvetica"/>
          <w:b/>
          <w:bCs/>
          <w:i w:val="0"/>
          <w:iCs w:val="0"/>
          <w:color w:val="auto"/>
          <w:sz w:val="20"/>
          <w:szCs w:val="20"/>
          <w:rPrChange w:id="457" w:author="KJ Chow" w:date="2021-05-14T01:09:00Z">
            <w:rPr>
              <w:rFonts w:ascii="Helvetica" w:hAnsi="Helvetica" w:cs="Helvetica"/>
            </w:rPr>
          </w:rPrChange>
        </w:rPr>
        <w:fldChar w:fldCharType="separate"/>
      </w:r>
      <w:ins w:id="458" w:author="KJ Chow" w:date="2021-05-18T17:02:00Z">
        <w:r w:rsidR="009960AB">
          <w:rPr>
            <w:rFonts w:ascii="Helvetica" w:hAnsi="Helvetica" w:cs="Helvetica"/>
            <w:b/>
            <w:bCs/>
            <w:i w:val="0"/>
            <w:iCs w:val="0"/>
            <w:noProof/>
            <w:color w:val="auto"/>
            <w:sz w:val="20"/>
            <w:szCs w:val="20"/>
          </w:rPr>
          <w:t>1</w:t>
        </w:r>
      </w:ins>
      <w:del w:id="459" w:author="KJ Chow" w:date="2021-05-14T00:23:00Z">
        <w:r w:rsidR="005F0FC8" w:rsidRPr="00131DAA" w:rsidDel="005F0340">
          <w:rPr>
            <w:rFonts w:ascii="Helvetica" w:hAnsi="Helvetica" w:cs="Helvetica"/>
            <w:b/>
            <w:bCs/>
            <w:i w:val="0"/>
            <w:iCs w:val="0"/>
            <w:noProof/>
            <w:color w:val="auto"/>
            <w:sz w:val="20"/>
            <w:szCs w:val="20"/>
            <w:rPrChange w:id="460" w:author="KJ Chow" w:date="2021-05-14T01:09:00Z">
              <w:rPr>
                <w:rFonts w:ascii="Helvetica" w:hAnsi="Helvetica" w:cs="Helvetica"/>
                <w:noProof/>
              </w:rPr>
            </w:rPrChange>
          </w:rPr>
          <w:delText>1</w:delText>
        </w:r>
      </w:del>
      <w:r w:rsidRPr="00131DAA">
        <w:rPr>
          <w:rFonts w:ascii="Helvetica" w:hAnsi="Helvetica" w:cs="Helvetica"/>
          <w:b/>
          <w:bCs/>
          <w:i w:val="0"/>
          <w:iCs w:val="0"/>
          <w:color w:val="auto"/>
          <w:sz w:val="20"/>
          <w:szCs w:val="20"/>
          <w:rPrChange w:id="461" w:author="KJ Chow" w:date="2021-05-14T01:09:00Z">
            <w:rPr>
              <w:rFonts w:ascii="Helvetica" w:hAnsi="Helvetica" w:cs="Helvetica"/>
            </w:rPr>
          </w:rPrChange>
        </w:rPr>
        <w:fldChar w:fldCharType="end"/>
      </w:r>
      <w:bookmarkEnd w:id="453"/>
      <w:r w:rsidRPr="00131DAA">
        <w:rPr>
          <w:rFonts w:ascii="Helvetica" w:hAnsi="Helvetica" w:cs="Helvetica"/>
          <w:b/>
          <w:bCs/>
          <w:i w:val="0"/>
          <w:iCs w:val="0"/>
          <w:color w:val="auto"/>
          <w:sz w:val="20"/>
          <w:szCs w:val="20"/>
          <w:rPrChange w:id="462" w:author="KJ Chow" w:date="2021-05-14T01:09:00Z">
            <w:rPr>
              <w:rFonts w:ascii="Helvetica" w:hAnsi="Helvetica" w:cs="Helvetica"/>
            </w:rPr>
          </w:rPrChange>
        </w:rPr>
        <w:t xml:space="preserve"> Initial design parameters and values.</w:t>
      </w:r>
    </w:p>
    <w:tbl>
      <w:tblPr>
        <w:tblStyle w:val="TableGrid"/>
        <w:tblW w:w="0" w:type="auto"/>
        <w:jc w:val="center"/>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2835"/>
        <w:gridCol w:w="2835"/>
        <w:tblGridChange w:id="463">
          <w:tblGrid>
            <w:gridCol w:w="2835"/>
            <w:gridCol w:w="2835"/>
          </w:tblGrid>
        </w:tblGridChange>
      </w:tblGrid>
      <w:tr w:rsidR="00844C38" w:rsidRPr="00131DAA" w14:paraId="1362F54E" w14:textId="77777777" w:rsidTr="005B4E4E">
        <w:trPr>
          <w:jc w:val="center"/>
        </w:trPr>
        <w:tc>
          <w:tcPr>
            <w:tcW w:w="2835" w:type="dxa"/>
            <w:tcBorders>
              <w:bottom w:val="single" w:sz="4" w:space="0" w:color="auto"/>
            </w:tcBorders>
          </w:tcPr>
          <w:p w14:paraId="2C08CE6E" w14:textId="77777777" w:rsidR="00844C38" w:rsidRPr="00131DAA" w:rsidRDefault="00844C38" w:rsidP="00844C38">
            <w:pPr>
              <w:spacing w:after="0"/>
              <w:jc w:val="both"/>
              <w:rPr>
                <w:rFonts w:ascii="Helvetica" w:hAnsi="Helvetica" w:cs="Helvetica"/>
                <w:b/>
                <w:bCs/>
              </w:rPr>
            </w:pPr>
            <w:r w:rsidRPr="00131DAA">
              <w:rPr>
                <w:rFonts w:ascii="Helvetica" w:hAnsi="Helvetica" w:cs="Helvetica"/>
                <w:b/>
                <w:bCs/>
              </w:rPr>
              <w:t>Variables</w:t>
            </w:r>
          </w:p>
        </w:tc>
        <w:tc>
          <w:tcPr>
            <w:tcW w:w="2835" w:type="dxa"/>
            <w:tcBorders>
              <w:bottom w:val="single" w:sz="4" w:space="0" w:color="auto"/>
            </w:tcBorders>
          </w:tcPr>
          <w:p w14:paraId="68E424C1" w14:textId="77777777" w:rsidR="00844C38" w:rsidRPr="00131DAA" w:rsidRDefault="00844C38" w:rsidP="00844C38">
            <w:pPr>
              <w:spacing w:after="0"/>
              <w:jc w:val="both"/>
              <w:rPr>
                <w:rFonts w:ascii="Helvetica" w:hAnsi="Helvetica" w:cs="Helvetica"/>
                <w:b/>
                <w:bCs/>
              </w:rPr>
            </w:pPr>
            <w:r w:rsidRPr="00131DAA">
              <w:rPr>
                <w:rFonts w:ascii="Helvetica" w:hAnsi="Helvetica" w:cs="Helvetica"/>
                <w:b/>
                <w:bCs/>
              </w:rPr>
              <w:t>Values</w:t>
            </w:r>
          </w:p>
        </w:tc>
      </w:tr>
      <w:tr w:rsidR="00844C38" w:rsidRPr="00131DAA" w14:paraId="394C7760" w14:textId="77777777" w:rsidTr="005B4E4E">
        <w:trPr>
          <w:jc w:val="center"/>
        </w:trPr>
        <w:tc>
          <w:tcPr>
            <w:tcW w:w="2835" w:type="dxa"/>
            <w:tcBorders>
              <w:top w:val="single" w:sz="4" w:space="0" w:color="auto"/>
              <w:bottom w:val="nil"/>
            </w:tcBorders>
          </w:tcPr>
          <w:p w14:paraId="5669681C" w14:textId="77777777" w:rsidR="00844C38" w:rsidRPr="00131DAA" w:rsidRDefault="00844C38" w:rsidP="00844C38">
            <w:pPr>
              <w:spacing w:after="0"/>
              <w:jc w:val="both"/>
              <w:rPr>
                <w:rFonts w:ascii="Helvetica" w:hAnsi="Helvetica" w:cs="Helvetica"/>
              </w:rPr>
            </w:pPr>
            <w:r w:rsidRPr="00131DAA">
              <w:rPr>
                <w:rFonts w:ascii="Helvetica" w:hAnsi="Helvetica" w:cs="Helvetica"/>
              </w:rPr>
              <w:t xml:space="preserve">Mass Flow Rate, </w:t>
            </w:r>
            <m:oMath>
              <m:acc>
                <m:accPr>
                  <m:chr m:val="̇"/>
                  <m:ctrlPr>
                    <w:rPr>
                      <w:rFonts w:ascii="Cambria Math" w:hAnsi="Cambria Math" w:cs="Helvetica"/>
                      <w:i/>
                    </w:rPr>
                  </m:ctrlPr>
                </m:accPr>
                <m:e>
                  <m:r>
                    <w:rPr>
                      <w:rFonts w:ascii="Cambria Math" w:hAnsi="Cambria Math" w:cs="Helvetica"/>
                    </w:rPr>
                    <m:t>m</m:t>
                  </m:r>
                </m:e>
              </m:acc>
            </m:oMath>
          </w:p>
        </w:tc>
        <w:tc>
          <w:tcPr>
            <w:tcW w:w="2835" w:type="dxa"/>
            <w:tcBorders>
              <w:top w:val="single" w:sz="4" w:space="0" w:color="auto"/>
              <w:bottom w:val="nil"/>
            </w:tcBorders>
          </w:tcPr>
          <w:p w14:paraId="24CBCB8C" w14:textId="77777777" w:rsidR="00844C38" w:rsidRPr="00131DAA" w:rsidRDefault="00844C38" w:rsidP="00844C38">
            <w:pPr>
              <w:spacing w:after="0"/>
              <w:jc w:val="both"/>
              <w:rPr>
                <w:rFonts w:ascii="Helvetica" w:hAnsi="Helvetica" w:cs="Helvetica"/>
              </w:rPr>
            </w:pPr>
            <w:r w:rsidRPr="00131DAA">
              <w:rPr>
                <w:rFonts w:ascii="Helvetica" w:hAnsi="Helvetica" w:cs="Helvetica"/>
              </w:rPr>
              <w:t>1 kg/s</w:t>
            </w:r>
          </w:p>
        </w:tc>
      </w:tr>
      <w:tr w:rsidR="00844C38" w:rsidRPr="00131DAA" w14:paraId="09EA8974" w14:textId="77777777" w:rsidTr="005B4E4E">
        <w:trPr>
          <w:jc w:val="center"/>
        </w:trPr>
        <w:tc>
          <w:tcPr>
            <w:tcW w:w="2835" w:type="dxa"/>
            <w:tcBorders>
              <w:top w:val="nil"/>
              <w:bottom w:val="nil"/>
            </w:tcBorders>
          </w:tcPr>
          <w:p w14:paraId="458C7C96" w14:textId="77777777" w:rsidR="00844C38" w:rsidRPr="00131DAA" w:rsidRDefault="00844C38" w:rsidP="00844C38">
            <w:pPr>
              <w:spacing w:after="0"/>
              <w:jc w:val="both"/>
              <w:rPr>
                <w:rFonts w:ascii="Helvetica" w:hAnsi="Helvetica" w:cs="Helvetica"/>
              </w:rPr>
            </w:pPr>
            <w:r w:rsidRPr="00131DAA">
              <w:rPr>
                <w:rFonts w:ascii="Helvetica" w:hAnsi="Helvetica" w:cs="Helvetica"/>
              </w:rPr>
              <w:t xml:space="preserve">Volute Outer Radius, </w:t>
            </w:r>
            <m:oMath>
              <m:sSub>
                <m:sSubPr>
                  <m:ctrlPr>
                    <w:rPr>
                      <w:rFonts w:ascii="Cambria Math" w:hAnsi="Cambria Math" w:cs="Helvetica"/>
                      <w:i/>
                    </w:rPr>
                  </m:ctrlPr>
                </m:sSubPr>
                <m:e>
                  <m:r>
                    <w:rPr>
                      <w:rFonts w:ascii="Cambria Math" w:hAnsi="Cambria Math" w:cs="Helvetica"/>
                    </w:rPr>
                    <m:t>R</m:t>
                  </m:r>
                </m:e>
                <m:sub>
                  <m:r>
                    <w:rPr>
                      <w:rFonts w:ascii="Cambria Math" w:hAnsi="Cambria Math" w:cs="Helvetica"/>
                    </w:rPr>
                    <m:t>0</m:t>
                  </m:r>
                </m:sub>
              </m:sSub>
            </m:oMath>
            <w:r w:rsidRPr="00131DAA">
              <w:rPr>
                <w:rFonts w:ascii="Helvetica" w:hAnsi="Helvetica" w:cs="Helvetica"/>
              </w:rPr>
              <w:t xml:space="preserve"> </w:t>
            </w:r>
          </w:p>
        </w:tc>
        <w:tc>
          <w:tcPr>
            <w:tcW w:w="2835" w:type="dxa"/>
            <w:tcBorders>
              <w:top w:val="nil"/>
              <w:bottom w:val="nil"/>
            </w:tcBorders>
          </w:tcPr>
          <w:p w14:paraId="399450BF" w14:textId="77777777" w:rsidR="00844C38" w:rsidRPr="00131DAA" w:rsidRDefault="00844C38" w:rsidP="00844C38">
            <w:pPr>
              <w:spacing w:after="0"/>
              <w:jc w:val="both"/>
              <w:rPr>
                <w:rFonts w:ascii="Helvetica" w:hAnsi="Helvetica" w:cs="Helvetica"/>
              </w:rPr>
            </w:pPr>
            <w:r w:rsidRPr="00131DAA">
              <w:rPr>
                <w:rFonts w:ascii="Helvetica" w:hAnsi="Helvetica" w:cs="Helvetica"/>
              </w:rPr>
              <w:t>286 mm</w:t>
            </w:r>
          </w:p>
        </w:tc>
      </w:tr>
      <w:tr w:rsidR="00844C38" w:rsidRPr="00131DAA" w14:paraId="1FAA2A58" w14:textId="77777777" w:rsidTr="005B4E4E">
        <w:trPr>
          <w:jc w:val="center"/>
        </w:trPr>
        <w:tc>
          <w:tcPr>
            <w:tcW w:w="2835" w:type="dxa"/>
            <w:tcBorders>
              <w:top w:val="nil"/>
              <w:bottom w:val="nil"/>
            </w:tcBorders>
          </w:tcPr>
          <w:p w14:paraId="05A7E75C" w14:textId="77777777" w:rsidR="00844C38" w:rsidRPr="00131DAA" w:rsidRDefault="00844C38" w:rsidP="00844C38">
            <w:pPr>
              <w:spacing w:after="0"/>
              <w:jc w:val="both"/>
              <w:rPr>
                <w:rFonts w:ascii="Helvetica" w:hAnsi="Helvetica" w:cs="Helvetica"/>
              </w:rPr>
            </w:pPr>
            <w:r w:rsidRPr="00131DAA">
              <w:rPr>
                <w:rFonts w:ascii="Helvetica" w:hAnsi="Helvetica" w:cs="Helvetica"/>
              </w:rPr>
              <w:t xml:space="preserve">Volute Inlet Radius, </w:t>
            </w:r>
            <m:oMath>
              <m:r>
                <w:rPr>
                  <w:rFonts w:ascii="Cambria Math" w:hAnsi="Cambria Math" w:cs="Helvetica"/>
                </w:rPr>
                <m:t>h</m:t>
              </m:r>
            </m:oMath>
          </w:p>
        </w:tc>
        <w:tc>
          <w:tcPr>
            <w:tcW w:w="2835" w:type="dxa"/>
            <w:tcBorders>
              <w:top w:val="nil"/>
              <w:bottom w:val="nil"/>
            </w:tcBorders>
          </w:tcPr>
          <w:p w14:paraId="15635B16" w14:textId="77777777" w:rsidR="00844C38" w:rsidRPr="00131DAA" w:rsidRDefault="00844C38" w:rsidP="00844C38">
            <w:pPr>
              <w:spacing w:after="0"/>
              <w:jc w:val="both"/>
              <w:rPr>
                <w:rFonts w:ascii="Helvetica" w:hAnsi="Helvetica" w:cs="Helvetica"/>
              </w:rPr>
            </w:pPr>
            <w:r w:rsidRPr="00131DAA">
              <w:rPr>
                <w:rFonts w:ascii="Helvetica" w:hAnsi="Helvetica" w:cs="Helvetica"/>
              </w:rPr>
              <w:t>8.6 mm</w:t>
            </w:r>
          </w:p>
        </w:tc>
      </w:tr>
      <w:tr w:rsidR="00844C38" w:rsidRPr="00131DAA" w14:paraId="2799CF60" w14:textId="77777777" w:rsidTr="005B4E4E">
        <w:trPr>
          <w:jc w:val="center"/>
        </w:trPr>
        <w:tc>
          <w:tcPr>
            <w:tcW w:w="2835" w:type="dxa"/>
            <w:tcBorders>
              <w:top w:val="nil"/>
              <w:bottom w:val="nil"/>
            </w:tcBorders>
          </w:tcPr>
          <w:p w14:paraId="5E273328" w14:textId="77777777" w:rsidR="00844C38" w:rsidRPr="00131DAA" w:rsidRDefault="00844C38" w:rsidP="00844C38">
            <w:pPr>
              <w:spacing w:after="0"/>
              <w:jc w:val="both"/>
              <w:rPr>
                <w:rFonts w:ascii="Helvetica" w:hAnsi="Helvetica" w:cs="Helvetica"/>
              </w:rPr>
            </w:pPr>
            <w:r w:rsidRPr="00131DAA">
              <w:rPr>
                <w:rFonts w:ascii="Helvetica" w:hAnsi="Helvetica" w:cs="Helvetica"/>
              </w:rPr>
              <w:t xml:space="preserve">Volute Thickness, </w:t>
            </w:r>
            <m:oMath>
              <m:r>
                <w:rPr>
                  <w:rFonts w:ascii="Cambria Math" w:hAnsi="Cambria Math" w:cs="Helvetica"/>
                </w:rPr>
                <m:t>t</m:t>
              </m:r>
            </m:oMath>
          </w:p>
        </w:tc>
        <w:tc>
          <w:tcPr>
            <w:tcW w:w="2835" w:type="dxa"/>
            <w:tcBorders>
              <w:top w:val="nil"/>
              <w:bottom w:val="nil"/>
            </w:tcBorders>
          </w:tcPr>
          <w:p w14:paraId="20E2606C" w14:textId="77777777" w:rsidR="00844C38" w:rsidRPr="00131DAA" w:rsidRDefault="00844C38" w:rsidP="00844C38">
            <w:pPr>
              <w:spacing w:after="0"/>
              <w:jc w:val="both"/>
              <w:rPr>
                <w:rFonts w:ascii="Helvetica" w:hAnsi="Helvetica" w:cs="Helvetica"/>
              </w:rPr>
            </w:pPr>
            <w:r w:rsidRPr="00131DAA">
              <w:rPr>
                <w:rFonts w:ascii="Helvetica" w:hAnsi="Helvetica" w:cs="Helvetica"/>
              </w:rPr>
              <w:t>5 mm</w:t>
            </w:r>
          </w:p>
        </w:tc>
      </w:tr>
      <w:tr w:rsidR="00844C38" w:rsidRPr="00131DAA" w14:paraId="6DAF2B6B" w14:textId="77777777" w:rsidTr="005B4E4E">
        <w:trPr>
          <w:jc w:val="center"/>
        </w:trPr>
        <w:tc>
          <w:tcPr>
            <w:tcW w:w="2835" w:type="dxa"/>
            <w:tcBorders>
              <w:top w:val="nil"/>
              <w:bottom w:val="nil"/>
            </w:tcBorders>
          </w:tcPr>
          <w:p w14:paraId="52B55BEF" w14:textId="77777777" w:rsidR="00844C38" w:rsidRPr="00131DAA" w:rsidRDefault="00844C38" w:rsidP="00844C38">
            <w:pPr>
              <w:spacing w:after="0"/>
              <w:jc w:val="both"/>
              <w:rPr>
                <w:rFonts w:ascii="Helvetica" w:hAnsi="Helvetica" w:cs="Helvetica"/>
              </w:rPr>
            </w:pPr>
            <w:r w:rsidRPr="00131DAA">
              <w:rPr>
                <w:rFonts w:ascii="Helvetica" w:hAnsi="Helvetica" w:cs="Helvetica"/>
              </w:rPr>
              <w:t xml:space="preserve">Disc Outer Radius, </w:t>
            </w:r>
            <m:oMath>
              <m:sSub>
                <m:sSubPr>
                  <m:ctrlPr>
                    <w:rPr>
                      <w:rFonts w:ascii="Cambria Math" w:hAnsi="Cambria Math" w:cs="Helvetica"/>
                      <w:i/>
                    </w:rPr>
                  </m:ctrlPr>
                </m:sSubPr>
                <m:e>
                  <m:r>
                    <w:rPr>
                      <w:rFonts w:ascii="Cambria Math" w:hAnsi="Cambria Math" w:cs="Helvetica"/>
                    </w:rPr>
                    <m:t>r</m:t>
                  </m:r>
                </m:e>
                <m:sub>
                  <m:r>
                    <w:rPr>
                      <w:rFonts w:ascii="Cambria Math" w:hAnsi="Cambria Math" w:cs="Helvetica"/>
                    </w:rPr>
                    <m:t>0</m:t>
                  </m:r>
                </m:sub>
              </m:sSub>
            </m:oMath>
          </w:p>
        </w:tc>
        <w:tc>
          <w:tcPr>
            <w:tcW w:w="2835" w:type="dxa"/>
            <w:tcBorders>
              <w:top w:val="nil"/>
              <w:bottom w:val="nil"/>
            </w:tcBorders>
          </w:tcPr>
          <w:p w14:paraId="1294B34C" w14:textId="77777777" w:rsidR="00844C38" w:rsidRPr="00131DAA" w:rsidRDefault="00844C38" w:rsidP="00844C38">
            <w:pPr>
              <w:spacing w:after="0"/>
              <w:jc w:val="both"/>
              <w:rPr>
                <w:rFonts w:ascii="Helvetica" w:hAnsi="Helvetica" w:cs="Helvetica"/>
              </w:rPr>
            </w:pPr>
            <w:r w:rsidRPr="00131DAA">
              <w:rPr>
                <w:rFonts w:ascii="Helvetica" w:hAnsi="Helvetica" w:cs="Helvetica"/>
              </w:rPr>
              <w:t>164 mm</w:t>
            </w:r>
          </w:p>
        </w:tc>
      </w:tr>
      <w:tr w:rsidR="00844C38" w:rsidRPr="00131DAA" w14:paraId="694BC632" w14:textId="77777777" w:rsidTr="005B4E4E">
        <w:trPr>
          <w:jc w:val="center"/>
        </w:trPr>
        <w:tc>
          <w:tcPr>
            <w:tcW w:w="2835" w:type="dxa"/>
            <w:tcBorders>
              <w:top w:val="nil"/>
              <w:bottom w:val="nil"/>
            </w:tcBorders>
          </w:tcPr>
          <w:p w14:paraId="7421ACA4" w14:textId="77777777" w:rsidR="00844C38" w:rsidRPr="00131DAA" w:rsidRDefault="00844C38" w:rsidP="00844C38">
            <w:pPr>
              <w:spacing w:after="0"/>
              <w:jc w:val="both"/>
              <w:rPr>
                <w:rFonts w:ascii="Helvetica" w:hAnsi="Helvetica" w:cs="Helvetica"/>
              </w:rPr>
            </w:pPr>
            <w:r w:rsidRPr="00131DAA">
              <w:rPr>
                <w:rFonts w:ascii="Helvetica" w:hAnsi="Helvetica" w:cs="Helvetica"/>
              </w:rPr>
              <w:t xml:space="preserve">Disc Inner Radius, </w:t>
            </w:r>
            <m:oMath>
              <m:sSub>
                <m:sSubPr>
                  <m:ctrlPr>
                    <w:rPr>
                      <w:rFonts w:ascii="Cambria Math" w:hAnsi="Cambria Math" w:cs="Helvetica"/>
                      <w:i/>
                    </w:rPr>
                  </m:ctrlPr>
                </m:sSubPr>
                <m:e>
                  <m:r>
                    <w:rPr>
                      <w:rFonts w:ascii="Cambria Math" w:hAnsi="Cambria Math" w:cs="Helvetica"/>
                    </w:rPr>
                    <m:t>r</m:t>
                  </m:r>
                </m:e>
                <m:sub>
                  <m:r>
                    <w:rPr>
                      <w:rFonts w:ascii="Cambria Math" w:hAnsi="Cambria Math" w:cs="Helvetica"/>
                    </w:rPr>
                    <m:t>i</m:t>
                  </m:r>
                </m:sub>
              </m:sSub>
            </m:oMath>
          </w:p>
        </w:tc>
        <w:tc>
          <w:tcPr>
            <w:tcW w:w="2835" w:type="dxa"/>
            <w:tcBorders>
              <w:top w:val="nil"/>
              <w:bottom w:val="nil"/>
            </w:tcBorders>
          </w:tcPr>
          <w:p w14:paraId="4AE90AAF" w14:textId="77777777" w:rsidR="00844C38" w:rsidRPr="00131DAA" w:rsidRDefault="00844C38" w:rsidP="00844C38">
            <w:pPr>
              <w:spacing w:after="0"/>
              <w:jc w:val="both"/>
              <w:rPr>
                <w:rFonts w:ascii="Helvetica" w:hAnsi="Helvetica" w:cs="Helvetica"/>
              </w:rPr>
            </w:pPr>
            <w:r w:rsidRPr="00131DAA">
              <w:rPr>
                <w:rFonts w:ascii="Helvetica" w:hAnsi="Helvetica" w:cs="Helvetica"/>
              </w:rPr>
              <w:t>49.2 mm</w:t>
            </w:r>
          </w:p>
        </w:tc>
      </w:tr>
      <w:tr w:rsidR="00844C38" w:rsidRPr="00131DAA" w14:paraId="6B86C416" w14:textId="77777777" w:rsidTr="005B4E4E">
        <w:trPr>
          <w:jc w:val="center"/>
        </w:trPr>
        <w:tc>
          <w:tcPr>
            <w:tcW w:w="2835" w:type="dxa"/>
            <w:tcBorders>
              <w:top w:val="nil"/>
              <w:bottom w:val="nil"/>
            </w:tcBorders>
          </w:tcPr>
          <w:p w14:paraId="1AFF5837" w14:textId="77777777" w:rsidR="00844C38" w:rsidRPr="00131DAA" w:rsidRDefault="00844C38" w:rsidP="00844C38">
            <w:pPr>
              <w:spacing w:after="0"/>
              <w:jc w:val="both"/>
              <w:rPr>
                <w:rFonts w:ascii="Helvetica" w:hAnsi="Helvetica" w:cs="Helvetica"/>
              </w:rPr>
            </w:pPr>
            <w:r w:rsidRPr="00131DAA">
              <w:rPr>
                <w:rFonts w:ascii="Helvetica" w:hAnsi="Helvetica" w:cs="Helvetica"/>
              </w:rPr>
              <w:t xml:space="preserve">Radius Ratio, </w:t>
            </w:r>
            <m:oMath>
              <m:sSub>
                <m:sSubPr>
                  <m:ctrlPr>
                    <w:rPr>
                      <w:rFonts w:ascii="Cambria Math" w:hAnsi="Cambria Math" w:cs="Helvetica"/>
                      <w:i/>
                      <w:iCs/>
                    </w:rPr>
                  </m:ctrlPr>
                </m:sSubPr>
                <m:e>
                  <m:r>
                    <m:rPr>
                      <m:sty m:val="p"/>
                    </m:rPr>
                    <w:rPr>
                      <w:rFonts w:ascii="Cambria Math" w:hAnsi="Cambria Math" w:cs="Helvetica"/>
                    </w:rPr>
                    <m:t>ξ</m:t>
                  </m:r>
                  <m:ctrlPr>
                    <w:rPr>
                      <w:rFonts w:ascii="Cambria Math" w:hAnsi="Cambria Math" w:cs="Helvetica"/>
                    </w:rPr>
                  </m:ctrlPr>
                </m:e>
                <m:sub>
                  <m:r>
                    <w:rPr>
                      <w:rFonts w:ascii="Cambria Math" w:hAnsi="Cambria Math" w:cs="Helvetica"/>
                    </w:rPr>
                    <m:t>i</m:t>
                  </m:r>
                </m:sub>
              </m:sSub>
            </m:oMath>
          </w:p>
        </w:tc>
        <w:tc>
          <w:tcPr>
            <w:tcW w:w="2835" w:type="dxa"/>
            <w:tcBorders>
              <w:top w:val="nil"/>
              <w:bottom w:val="nil"/>
            </w:tcBorders>
          </w:tcPr>
          <w:p w14:paraId="50E7E69C" w14:textId="77777777" w:rsidR="00844C38" w:rsidRPr="00131DAA" w:rsidRDefault="00844C38" w:rsidP="00844C38">
            <w:pPr>
              <w:spacing w:after="0"/>
              <w:jc w:val="both"/>
              <w:rPr>
                <w:rFonts w:ascii="Helvetica" w:hAnsi="Helvetica" w:cs="Helvetica"/>
              </w:rPr>
            </w:pPr>
            <w:r w:rsidRPr="00131DAA">
              <w:rPr>
                <w:rFonts w:ascii="Helvetica" w:hAnsi="Helvetica" w:cs="Helvetica"/>
              </w:rPr>
              <w:t>0.3</w:t>
            </w:r>
          </w:p>
        </w:tc>
      </w:tr>
      <w:tr w:rsidR="00844C38" w:rsidRPr="00131DAA" w14:paraId="61DAE210" w14:textId="77777777" w:rsidTr="005B4E4E">
        <w:trPr>
          <w:jc w:val="center"/>
        </w:trPr>
        <w:tc>
          <w:tcPr>
            <w:tcW w:w="2835" w:type="dxa"/>
            <w:tcBorders>
              <w:top w:val="nil"/>
              <w:bottom w:val="nil"/>
            </w:tcBorders>
          </w:tcPr>
          <w:p w14:paraId="2C1D82E5" w14:textId="77777777" w:rsidR="00844C38" w:rsidRPr="00131DAA" w:rsidRDefault="00844C38" w:rsidP="00844C38">
            <w:pPr>
              <w:spacing w:after="0"/>
              <w:jc w:val="both"/>
              <w:rPr>
                <w:rFonts w:ascii="Helvetica" w:hAnsi="Helvetica" w:cs="Helvetica"/>
              </w:rPr>
            </w:pPr>
            <w:r w:rsidRPr="00131DAA">
              <w:rPr>
                <w:rFonts w:ascii="Helvetica" w:hAnsi="Helvetica" w:cs="Helvetica"/>
              </w:rPr>
              <w:t xml:space="preserve">Inter-Disc Spacing, </w:t>
            </w:r>
            <m:oMath>
              <m:r>
                <w:rPr>
                  <w:rFonts w:ascii="Cambria Math" w:hAnsi="Cambria Math" w:cs="Helvetica"/>
                </w:rPr>
                <m:t>b</m:t>
              </m:r>
            </m:oMath>
          </w:p>
        </w:tc>
        <w:tc>
          <w:tcPr>
            <w:tcW w:w="2835" w:type="dxa"/>
            <w:tcBorders>
              <w:top w:val="nil"/>
              <w:bottom w:val="nil"/>
            </w:tcBorders>
          </w:tcPr>
          <w:p w14:paraId="03334B42" w14:textId="77777777" w:rsidR="00844C38" w:rsidRPr="00131DAA" w:rsidRDefault="00844C38" w:rsidP="00844C38">
            <w:pPr>
              <w:spacing w:after="0"/>
              <w:jc w:val="both"/>
              <w:rPr>
                <w:rFonts w:ascii="Helvetica" w:hAnsi="Helvetica" w:cs="Helvetica"/>
              </w:rPr>
            </w:pPr>
            <w:r w:rsidRPr="00131DAA">
              <w:rPr>
                <w:rFonts w:ascii="Helvetica" w:hAnsi="Helvetica" w:cs="Helvetica"/>
              </w:rPr>
              <w:t>0.2 mm</w:t>
            </w:r>
          </w:p>
        </w:tc>
      </w:tr>
      <w:tr w:rsidR="00844C38" w:rsidRPr="00131DAA" w14:paraId="6B411397" w14:textId="77777777" w:rsidTr="005B4E4E">
        <w:trPr>
          <w:jc w:val="center"/>
        </w:trPr>
        <w:tc>
          <w:tcPr>
            <w:tcW w:w="2835" w:type="dxa"/>
            <w:tcBorders>
              <w:top w:val="nil"/>
              <w:bottom w:val="nil"/>
            </w:tcBorders>
          </w:tcPr>
          <w:p w14:paraId="251F7DC5" w14:textId="77777777" w:rsidR="00844C38" w:rsidRPr="00131DAA" w:rsidRDefault="00844C38" w:rsidP="00844C38">
            <w:pPr>
              <w:spacing w:after="0"/>
              <w:jc w:val="both"/>
              <w:rPr>
                <w:rFonts w:ascii="Helvetica" w:hAnsi="Helvetica" w:cs="Helvetica"/>
              </w:rPr>
            </w:pPr>
            <w:r w:rsidRPr="00131DAA">
              <w:rPr>
                <w:rFonts w:ascii="Helvetica" w:hAnsi="Helvetica" w:cs="Helvetica"/>
              </w:rPr>
              <w:t xml:space="preserve">Disc Thickness, </w:t>
            </w:r>
            <m:oMath>
              <m:sSub>
                <m:sSubPr>
                  <m:ctrlPr>
                    <w:rPr>
                      <w:rFonts w:ascii="Cambria Math" w:hAnsi="Cambria Math" w:cs="Helvetica"/>
                      <w:i/>
                    </w:rPr>
                  </m:ctrlPr>
                </m:sSubPr>
                <m:e>
                  <m:r>
                    <w:rPr>
                      <w:rFonts w:ascii="Cambria Math" w:hAnsi="Cambria Math" w:cs="Helvetica"/>
                    </w:rPr>
                    <m:t>t</m:t>
                  </m:r>
                </m:e>
                <m:sub>
                  <m:r>
                    <w:rPr>
                      <w:rFonts w:ascii="Cambria Math" w:hAnsi="Cambria Math" w:cs="Helvetica"/>
                    </w:rPr>
                    <m:t>d</m:t>
                  </m:r>
                </m:sub>
              </m:sSub>
            </m:oMath>
          </w:p>
        </w:tc>
        <w:tc>
          <w:tcPr>
            <w:tcW w:w="2835" w:type="dxa"/>
            <w:tcBorders>
              <w:top w:val="nil"/>
              <w:bottom w:val="nil"/>
            </w:tcBorders>
          </w:tcPr>
          <w:p w14:paraId="4428C602" w14:textId="77777777" w:rsidR="00844C38" w:rsidRPr="00131DAA" w:rsidRDefault="00844C38" w:rsidP="00844C38">
            <w:pPr>
              <w:spacing w:after="0"/>
              <w:jc w:val="both"/>
              <w:rPr>
                <w:rFonts w:ascii="Helvetica" w:hAnsi="Helvetica" w:cs="Helvetica"/>
              </w:rPr>
            </w:pPr>
            <w:r w:rsidRPr="00131DAA">
              <w:rPr>
                <w:rFonts w:ascii="Helvetica" w:hAnsi="Helvetica" w:cs="Helvetica"/>
              </w:rPr>
              <w:t>0.8 mm</w:t>
            </w:r>
          </w:p>
        </w:tc>
      </w:tr>
      <w:tr w:rsidR="00844C38" w:rsidRPr="00131DAA" w14:paraId="5B29B7AA" w14:textId="77777777" w:rsidTr="005B4E4E">
        <w:trPr>
          <w:jc w:val="center"/>
        </w:trPr>
        <w:tc>
          <w:tcPr>
            <w:tcW w:w="2835" w:type="dxa"/>
            <w:tcBorders>
              <w:top w:val="nil"/>
              <w:bottom w:val="nil"/>
            </w:tcBorders>
          </w:tcPr>
          <w:p w14:paraId="3A997208" w14:textId="77777777" w:rsidR="00844C38" w:rsidRPr="00131DAA" w:rsidRDefault="00844C38" w:rsidP="00844C38">
            <w:pPr>
              <w:spacing w:after="0"/>
              <w:jc w:val="both"/>
              <w:rPr>
                <w:rFonts w:ascii="Helvetica" w:hAnsi="Helvetica" w:cs="Helvetica"/>
              </w:rPr>
            </w:pPr>
            <w:r w:rsidRPr="00131DAA">
              <w:rPr>
                <w:rFonts w:ascii="Helvetica" w:hAnsi="Helvetica" w:cs="Helvetica"/>
              </w:rPr>
              <w:t xml:space="preserve">Disc Space, </w:t>
            </w:r>
            <m:oMath>
              <m:sSub>
                <m:sSubPr>
                  <m:ctrlPr>
                    <w:rPr>
                      <w:rFonts w:ascii="Cambria Math" w:hAnsi="Cambria Math" w:cs="Helvetica"/>
                      <w:i/>
                    </w:rPr>
                  </m:ctrlPr>
                </m:sSubPr>
                <m:e>
                  <m:r>
                    <w:rPr>
                      <w:rFonts w:ascii="Cambria Math" w:hAnsi="Cambria Math" w:cs="Helvetica"/>
                    </w:rPr>
                    <m:t>w</m:t>
                  </m:r>
                </m:e>
                <m:sub>
                  <m:r>
                    <w:rPr>
                      <w:rFonts w:ascii="Cambria Math" w:hAnsi="Cambria Math" w:cs="Helvetica"/>
                    </w:rPr>
                    <m:t>d</m:t>
                  </m:r>
                </m:sub>
              </m:sSub>
            </m:oMath>
          </w:p>
        </w:tc>
        <w:tc>
          <w:tcPr>
            <w:tcW w:w="2835" w:type="dxa"/>
            <w:tcBorders>
              <w:top w:val="nil"/>
              <w:bottom w:val="nil"/>
            </w:tcBorders>
          </w:tcPr>
          <w:p w14:paraId="2BB85F38" w14:textId="77777777" w:rsidR="00844C38" w:rsidRPr="00131DAA" w:rsidRDefault="00844C38" w:rsidP="00844C38">
            <w:pPr>
              <w:spacing w:after="0"/>
              <w:jc w:val="both"/>
              <w:rPr>
                <w:rFonts w:ascii="Helvetica" w:hAnsi="Helvetica" w:cs="Helvetica"/>
              </w:rPr>
            </w:pPr>
            <w:r w:rsidRPr="00131DAA">
              <w:rPr>
                <w:rFonts w:ascii="Helvetica" w:hAnsi="Helvetica" w:cs="Helvetica"/>
              </w:rPr>
              <w:t>7.2 mm</w:t>
            </w:r>
          </w:p>
        </w:tc>
      </w:tr>
      <w:tr w:rsidR="00844C38" w:rsidRPr="00131DAA" w14:paraId="07CBEFC5" w14:textId="77777777" w:rsidTr="005B4E4E">
        <w:trPr>
          <w:jc w:val="center"/>
        </w:trPr>
        <w:tc>
          <w:tcPr>
            <w:tcW w:w="2835" w:type="dxa"/>
            <w:tcBorders>
              <w:top w:val="nil"/>
              <w:bottom w:val="nil"/>
            </w:tcBorders>
          </w:tcPr>
          <w:p w14:paraId="6A77EA2B" w14:textId="77777777" w:rsidR="00844C38" w:rsidRPr="00131DAA" w:rsidRDefault="00844C38" w:rsidP="00844C38">
            <w:pPr>
              <w:spacing w:after="0"/>
              <w:jc w:val="both"/>
              <w:rPr>
                <w:rFonts w:ascii="Helvetica" w:hAnsi="Helvetica" w:cs="Helvetica"/>
              </w:rPr>
            </w:pPr>
            <w:r w:rsidRPr="00131DAA">
              <w:rPr>
                <w:rFonts w:ascii="Helvetica" w:hAnsi="Helvetica" w:cs="Helvetica"/>
              </w:rPr>
              <w:t xml:space="preserve">Wall Clearance, </w:t>
            </w:r>
            <m:oMath>
              <m:sSub>
                <m:sSubPr>
                  <m:ctrlPr>
                    <w:rPr>
                      <w:rFonts w:ascii="Cambria Math" w:hAnsi="Cambria Math" w:cs="Helvetica"/>
                      <w:i/>
                    </w:rPr>
                  </m:ctrlPr>
                </m:sSubPr>
                <m:e>
                  <m:r>
                    <w:rPr>
                      <w:rFonts w:ascii="Cambria Math" w:hAnsi="Cambria Math" w:cs="Helvetica"/>
                    </w:rPr>
                    <m:t>w</m:t>
                  </m:r>
                </m:e>
                <m:sub>
                  <m:r>
                    <w:rPr>
                      <w:rFonts w:ascii="Cambria Math" w:hAnsi="Cambria Math" w:cs="Helvetica"/>
                    </w:rPr>
                    <m:t>c</m:t>
                  </m:r>
                </m:sub>
              </m:sSub>
            </m:oMath>
          </w:p>
        </w:tc>
        <w:tc>
          <w:tcPr>
            <w:tcW w:w="2835" w:type="dxa"/>
            <w:tcBorders>
              <w:top w:val="nil"/>
              <w:bottom w:val="nil"/>
            </w:tcBorders>
          </w:tcPr>
          <w:p w14:paraId="155F65AA" w14:textId="77777777" w:rsidR="00844C38" w:rsidRPr="00131DAA" w:rsidRDefault="00844C38" w:rsidP="00844C38">
            <w:pPr>
              <w:spacing w:after="0"/>
              <w:jc w:val="both"/>
              <w:rPr>
                <w:rFonts w:ascii="Helvetica" w:hAnsi="Helvetica" w:cs="Helvetica"/>
              </w:rPr>
            </w:pPr>
            <w:r w:rsidRPr="00131DAA">
              <w:rPr>
                <w:rFonts w:ascii="Helvetica" w:hAnsi="Helvetica" w:cs="Helvetica"/>
              </w:rPr>
              <w:t>1 mm</w:t>
            </w:r>
          </w:p>
        </w:tc>
      </w:tr>
      <w:tr w:rsidR="00844C38" w:rsidRPr="00131DAA" w14:paraId="41FCC238" w14:textId="77777777" w:rsidTr="005B4E4E">
        <w:trPr>
          <w:jc w:val="center"/>
        </w:trPr>
        <w:tc>
          <w:tcPr>
            <w:tcW w:w="2835" w:type="dxa"/>
            <w:tcBorders>
              <w:top w:val="nil"/>
              <w:bottom w:val="nil"/>
            </w:tcBorders>
          </w:tcPr>
          <w:p w14:paraId="35BA1735" w14:textId="77777777" w:rsidR="00844C38" w:rsidRPr="00131DAA" w:rsidRDefault="00844C38" w:rsidP="00844C38">
            <w:pPr>
              <w:spacing w:after="0"/>
              <w:jc w:val="both"/>
              <w:rPr>
                <w:rFonts w:ascii="Helvetica" w:hAnsi="Helvetica" w:cs="Helvetica"/>
              </w:rPr>
            </w:pPr>
            <w:r w:rsidRPr="00131DAA">
              <w:rPr>
                <w:rFonts w:ascii="Helvetica" w:hAnsi="Helvetica" w:cs="Helvetica"/>
              </w:rPr>
              <w:t xml:space="preserve">Disc Holder Width, </w:t>
            </w:r>
            <m:oMath>
              <m:r>
                <w:rPr>
                  <w:rFonts w:ascii="Cambria Math" w:hAnsi="Cambria Math" w:cs="Helvetica"/>
                </w:rPr>
                <m:t>W</m:t>
              </m:r>
            </m:oMath>
          </w:p>
        </w:tc>
        <w:tc>
          <w:tcPr>
            <w:tcW w:w="2835" w:type="dxa"/>
            <w:tcBorders>
              <w:top w:val="nil"/>
              <w:bottom w:val="nil"/>
            </w:tcBorders>
          </w:tcPr>
          <w:p w14:paraId="3F192066" w14:textId="77777777" w:rsidR="00844C38" w:rsidRPr="00131DAA" w:rsidRDefault="00844C38" w:rsidP="00844C38">
            <w:pPr>
              <w:spacing w:after="0"/>
              <w:jc w:val="both"/>
              <w:rPr>
                <w:rFonts w:ascii="Helvetica" w:hAnsi="Helvetica" w:cs="Helvetica"/>
              </w:rPr>
            </w:pPr>
            <w:r w:rsidRPr="00131DAA">
              <w:rPr>
                <w:rFonts w:ascii="Helvetica" w:hAnsi="Helvetica" w:cs="Helvetica"/>
              </w:rPr>
              <w:t>10.8 mm</w:t>
            </w:r>
          </w:p>
        </w:tc>
      </w:tr>
      <w:tr w:rsidR="00844C38" w:rsidRPr="00131DAA" w14:paraId="5970203F" w14:textId="77777777" w:rsidTr="008E095E">
        <w:tblPrEx>
          <w:tblW w:w="0" w:type="auto"/>
          <w:jc w:val="center"/>
          <w:tblBorders>
            <w:top w:val="none" w:sz="0" w:space="0" w:color="auto"/>
            <w:left w:val="none" w:sz="0" w:space="0" w:color="auto"/>
            <w:bottom w:val="none" w:sz="0" w:space="0" w:color="auto"/>
            <w:right w:val="none" w:sz="0" w:space="0" w:color="auto"/>
            <w:insideV w:val="none" w:sz="0" w:space="0" w:color="auto"/>
          </w:tblBorders>
          <w:tblPrExChange w:id="464" w:author="KJ Chow" w:date="2021-05-14T00:45:00Z">
            <w:tblPrEx>
              <w:tblW w:w="0" w:type="auto"/>
              <w:jc w:val="center"/>
              <w:tblBorders>
                <w:top w:val="none" w:sz="0" w:space="0" w:color="auto"/>
                <w:left w:val="none" w:sz="0" w:space="0" w:color="auto"/>
                <w:bottom w:val="none" w:sz="0" w:space="0" w:color="auto"/>
                <w:right w:val="none" w:sz="0" w:space="0" w:color="auto"/>
                <w:insideV w:val="none" w:sz="0" w:space="0" w:color="auto"/>
              </w:tblBorders>
            </w:tblPrEx>
          </w:tblPrExChange>
        </w:tblPrEx>
        <w:trPr>
          <w:jc w:val="center"/>
          <w:trPrChange w:id="465" w:author="KJ Chow" w:date="2021-05-14T00:45:00Z">
            <w:trPr>
              <w:jc w:val="center"/>
            </w:trPr>
          </w:trPrChange>
        </w:trPr>
        <w:tc>
          <w:tcPr>
            <w:tcW w:w="2835" w:type="dxa"/>
            <w:tcBorders>
              <w:top w:val="nil"/>
              <w:bottom w:val="nil"/>
            </w:tcBorders>
            <w:tcPrChange w:id="466" w:author="KJ Chow" w:date="2021-05-14T00:45:00Z">
              <w:tcPr>
                <w:tcW w:w="2835" w:type="dxa"/>
                <w:tcBorders>
                  <w:top w:val="nil"/>
                  <w:bottom w:val="nil"/>
                </w:tcBorders>
              </w:tcPr>
            </w:tcPrChange>
          </w:tcPr>
          <w:p w14:paraId="18B3BE08" w14:textId="77777777" w:rsidR="00844C38" w:rsidRPr="00131DAA" w:rsidRDefault="00844C38" w:rsidP="00844C38">
            <w:pPr>
              <w:spacing w:after="0"/>
              <w:jc w:val="both"/>
              <w:rPr>
                <w:rFonts w:ascii="Helvetica" w:hAnsi="Helvetica" w:cs="Helvetica"/>
              </w:rPr>
            </w:pPr>
            <w:r w:rsidRPr="00131DAA">
              <w:rPr>
                <w:rFonts w:ascii="Helvetica" w:hAnsi="Helvetica" w:cs="Helvetica"/>
              </w:rPr>
              <w:t xml:space="preserve">Disc Number, </w:t>
            </w:r>
            <m:oMath>
              <m:sSub>
                <m:sSubPr>
                  <m:ctrlPr>
                    <w:rPr>
                      <w:rFonts w:ascii="Cambria Math" w:hAnsi="Cambria Math" w:cs="Helvetica"/>
                      <w:i/>
                    </w:rPr>
                  </m:ctrlPr>
                </m:sSubPr>
                <m:e>
                  <m:r>
                    <w:rPr>
                      <w:rFonts w:ascii="Cambria Math" w:hAnsi="Cambria Math" w:cs="Helvetica"/>
                    </w:rPr>
                    <m:t>n</m:t>
                  </m:r>
                </m:e>
                <m:sub>
                  <m:r>
                    <w:rPr>
                      <w:rFonts w:ascii="Cambria Math" w:hAnsi="Cambria Math" w:cs="Helvetica"/>
                    </w:rPr>
                    <m:t>d</m:t>
                  </m:r>
                </m:sub>
              </m:sSub>
            </m:oMath>
          </w:p>
        </w:tc>
        <w:tc>
          <w:tcPr>
            <w:tcW w:w="2835" w:type="dxa"/>
            <w:tcBorders>
              <w:top w:val="nil"/>
              <w:bottom w:val="nil"/>
            </w:tcBorders>
            <w:tcPrChange w:id="467" w:author="KJ Chow" w:date="2021-05-14T00:45:00Z">
              <w:tcPr>
                <w:tcW w:w="2835" w:type="dxa"/>
                <w:tcBorders>
                  <w:top w:val="nil"/>
                  <w:bottom w:val="nil"/>
                </w:tcBorders>
              </w:tcPr>
            </w:tcPrChange>
          </w:tcPr>
          <w:p w14:paraId="428DEAA9" w14:textId="77777777" w:rsidR="00844C38" w:rsidRPr="00131DAA" w:rsidRDefault="00844C38" w:rsidP="00844C38">
            <w:pPr>
              <w:spacing w:after="0"/>
              <w:jc w:val="both"/>
              <w:rPr>
                <w:rFonts w:ascii="Helvetica" w:hAnsi="Helvetica" w:cs="Helvetica"/>
              </w:rPr>
            </w:pPr>
            <w:r w:rsidRPr="00131DAA">
              <w:rPr>
                <w:rFonts w:ascii="Helvetica" w:hAnsi="Helvetica" w:cs="Helvetica"/>
              </w:rPr>
              <w:t>9</w:t>
            </w:r>
          </w:p>
        </w:tc>
      </w:tr>
      <w:tr w:rsidR="00844C38" w:rsidRPr="00131DAA" w14:paraId="651A5F37" w14:textId="77777777" w:rsidTr="008E095E">
        <w:tblPrEx>
          <w:tblW w:w="0" w:type="auto"/>
          <w:jc w:val="center"/>
          <w:tblBorders>
            <w:top w:val="none" w:sz="0" w:space="0" w:color="auto"/>
            <w:left w:val="none" w:sz="0" w:space="0" w:color="auto"/>
            <w:bottom w:val="none" w:sz="0" w:space="0" w:color="auto"/>
            <w:right w:val="none" w:sz="0" w:space="0" w:color="auto"/>
            <w:insideV w:val="none" w:sz="0" w:space="0" w:color="auto"/>
          </w:tblBorders>
          <w:tblPrExChange w:id="468" w:author="KJ Chow" w:date="2021-05-14T00:45:00Z">
            <w:tblPrEx>
              <w:tblW w:w="0" w:type="auto"/>
              <w:jc w:val="center"/>
              <w:tblBorders>
                <w:top w:val="none" w:sz="0" w:space="0" w:color="auto"/>
                <w:left w:val="none" w:sz="0" w:space="0" w:color="auto"/>
                <w:bottom w:val="none" w:sz="0" w:space="0" w:color="auto"/>
                <w:right w:val="none" w:sz="0" w:space="0" w:color="auto"/>
                <w:insideV w:val="none" w:sz="0" w:space="0" w:color="auto"/>
              </w:tblBorders>
            </w:tblPrEx>
          </w:tblPrExChange>
        </w:tblPrEx>
        <w:trPr>
          <w:jc w:val="center"/>
          <w:trPrChange w:id="469" w:author="KJ Chow" w:date="2021-05-14T00:45:00Z">
            <w:trPr>
              <w:jc w:val="center"/>
            </w:trPr>
          </w:trPrChange>
        </w:trPr>
        <w:tc>
          <w:tcPr>
            <w:tcW w:w="2835" w:type="dxa"/>
            <w:tcBorders>
              <w:top w:val="nil"/>
              <w:bottom w:val="single" w:sz="4" w:space="0" w:color="auto"/>
            </w:tcBorders>
            <w:tcPrChange w:id="470" w:author="KJ Chow" w:date="2021-05-14T00:45:00Z">
              <w:tcPr>
                <w:tcW w:w="2835" w:type="dxa"/>
                <w:tcBorders>
                  <w:top w:val="nil"/>
                  <w:bottom w:val="nil"/>
                </w:tcBorders>
              </w:tcPr>
            </w:tcPrChange>
          </w:tcPr>
          <w:p w14:paraId="3D91FC56" w14:textId="77777777" w:rsidR="00844C38" w:rsidRPr="00131DAA" w:rsidRDefault="00844C38" w:rsidP="00844C38">
            <w:pPr>
              <w:spacing w:after="0"/>
              <w:jc w:val="both"/>
              <w:rPr>
                <w:rFonts w:ascii="Helvetica" w:hAnsi="Helvetica" w:cs="Helvetica"/>
              </w:rPr>
            </w:pPr>
            <w:r w:rsidRPr="00131DAA">
              <w:rPr>
                <w:rFonts w:ascii="Helvetica" w:hAnsi="Helvetica" w:cs="Helvetica"/>
              </w:rPr>
              <w:t xml:space="preserve">Flow Profile, </w:t>
            </w:r>
            <m:oMath>
              <m:r>
                <w:rPr>
                  <w:rFonts w:ascii="Cambria Math" w:hAnsi="Cambria Math" w:cs="Helvetica"/>
                </w:rPr>
                <m:t>n</m:t>
              </m:r>
            </m:oMath>
          </w:p>
        </w:tc>
        <w:tc>
          <w:tcPr>
            <w:tcW w:w="2835" w:type="dxa"/>
            <w:tcBorders>
              <w:top w:val="nil"/>
              <w:bottom w:val="single" w:sz="4" w:space="0" w:color="auto"/>
            </w:tcBorders>
            <w:tcPrChange w:id="471" w:author="KJ Chow" w:date="2021-05-14T00:45:00Z">
              <w:tcPr>
                <w:tcW w:w="2835" w:type="dxa"/>
                <w:tcBorders>
                  <w:top w:val="nil"/>
                  <w:bottom w:val="nil"/>
                </w:tcBorders>
              </w:tcPr>
            </w:tcPrChange>
          </w:tcPr>
          <w:p w14:paraId="248A34DA" w14:textId="77777777" w:rsidR="00844C38" w:rsidRPr="00131DAA" w:rsidRDefault="00844C38" w:rsidP="00844C38">
            <w:pPr>
              <w:spacing w:after="0"/>
              <w:jc w:val="both"/>
              <w:rPr>
                <w:rFonts w:ascii="Helvetica" w:hAnsi="Helvetica" w:cs="Helvetica"/>
              </w:rPr>
            </w:pPr>
            <w:r w:rsidRPr="00131DAA">
              <w:rPr>
                <w:rFonts w:ascii="Helvetica" w:hAnsi="Helvetica" w:cs="Helvetica"/>
              </w:rPr>
              <w:t>2</w:t>
            </w:r>
          </w:p>
        </w:tc>
      </w:tr>
    </w:tbl>
    <w:p w14:paraId="07C65151" w14:textId="77777777" w:rsidR="00EC3F39" w:rsidRPr="00131DAA" w:rsidDel="008E095E" w:rsidRDefault="00EC3F39" w:rsidP="00AB6675">
      <w:pPr>
        <w:spacing w:after="0" w:line="259" w:lineRule="auto"/>
        <w:jc w:val="both"/>
        <w:rPr>
          <w:del w:id="472" w:author="KJ Chow" w:date="2021-05-14T00:43:00Z"/>
          <w:rFonts w:ascii="Helvetica" w:hAnsi="Helvetica" w:cs="Helvetica"/>
        </w:rPr>
      </w:pPr>
    </w:p>
    <w:p w14:paraId="60B4FCFF" w14:textId="2878A357" w:rsidR="00844C38" w:rsidRPr="00131DAA" w:rsidDel="009611C4" w:rsidRDefault="00192AE2">
      <w:pPr>
        <w:spacing w:after="120" w:line="259" w:lineRule="auto"/>
        <w:jc w:val="both"/>
        <w:rPr>
          <w:del w:id="473" w:author="KJ Chow" w:date="2021-05-14T00:26:00Z"/>
          <w:rFonts w:ascii="Helvetica" w:hAnsi="Helvetica" w:cs="Helvetica"/>
        </w:rPr>
        <w:pPrChange w:id="474" w:author="KJ Chow" w:date="2021-05-14T00:28:00Z">
          <w:pPr>
            <w:spacing w:after="0" w:line="259" w:lineRule="auto"/>
            <w:jc w:val="both"/>
          </w:pPr>
        </w:pPrChange>
      </w:pPr>
      <w:r w:rsidRPr="00131DAA">
        <w:rPr>
          <w:rFonts w:ascii="Helvetica" w:hAnsi="Helvetica" w:cs="Helvetica"/>
        </w:rPr>
        <w:t>Additionally</w:t>
      </w:r>
      <w:r w:rsidR="005B4E4E" w:rsidRPr="00131DAA">
        <w:rPr>
          <w:rFonts w:ascii="Helvetica" w:hAnsi="Helvetica" w:cs="Helvetica"/>
        </w:rPr>
        <w:t xml:space="preserve">, I also </w:t>
      </w:r>
      <w:r w:rsidR="00844C38" w:rsidRPr="00131DAA">
        <w:rPr>
          <w:rFonts w:ascii="Helvetica" w:hAnsi="Helvetica" w:cs="Helvetica"/>
        </w:rPr>
        <w:t xml:space="preserve">introduced </w:t>
      </w:r>
      <w:r w:rsidR="005B4E4E" w:rsidRPr="00131DAA">
        <w:rPr>
          <w:rFonts w:ascii="Helvetica" w:hAnsi="Helvetica" w:cs="Helvetica"/>
        </w:rPr>
        <w:t xml:space="preserve">several </w:t>
      </w:r>
      <w:commentRangeStart w:id="475"/>
      <w:r w:rsidR="005B4E4E" w:rsidRPr="00131DAA">
        <w:rPr>
          <w:rFonts w:ascii="Helvetica" w:hAnsi="Helvetica" w:cs="Helvetica"/>
        </w:rPr>
        <w:t>constraints</w:t>
      </w:r>
      <w:commentRangeEnd w:id="475"/>
      <w:r w:rsidR="00D00C64" w:rsidRPr="00131DAA">
        <w:rPr>
          <w:rStyle w:val="CommentReference"/>
          <w:rFonts w:ascii="Helvetica" w:hAnsi="Helvetica" w:cs="Helvetica"/>
          <w:rPrChange w:id="476" w:author="KJ Chow" w:date="2021-05-14T01:08:00Z">
            <w:rPr>
              <w:rStyle w:val="CommentReference"/>
            </w:rPr>
          </w:rPrChange>
        </w:rPr>
        <w:commentReference w:id="475"/>
      </w:r>
      <w:r w:rsidR="005B4E4E" w:rsidRPr="00131DAA">
        <w:rPr>
          <w:rFonts w:ascii="Helvetica" w:hAnsi="Helvetica" w:cs="Helvetica"/>
        </w:rPr>
        <w:t xml:space="preserve">, given by </w:t>
      </w:r>
      <w:r w:rsidR="005B4E4E" w:rsidRPr="00131DAA">
        <w:rPr>
          <w:rFonts w:ascii="Helvetica" w:hAnsi="Helvetica" w:cs="Helvetica"/>
          <w:b/>
          <w:bCs/>
        </w:rPr>
        <w:t xml:space="preserve">Equations </w:t>
      </w:r>
      <w:r w:rsidR="00DA2CBD" w:rsidRPr="00131DAA">
        <w:rPr>
          <w:rFonts w:ascii="Helvetica" w:hAnsi="Helvetica" w:cs="Helvetica"/>
          <w:b/>
          <w:bCs/>
        </w:rPr>
        <w:t>34</w:t>
      </w:r>
      <w:r w:rsidR="00C53A1D" w:rsidRPr="00131DAA">
        <w:rPr>
          <w:rFonts w:ascii="Helvetica" w:hAnsi="Helvetica" w:cs="Helvetica"/>
          <w:b/>
          <w:bCs/>
        </w:rPr>
        <w:t xml:space="preserve"> </w:t>
      </w:r>
      <w:r w:rsidR="005B4E4E" w:rsidRPr="00131DAA">
        <w:rPr>
          <w:rFonts w:ascii="Helvetica" w:hAnsi="Helvetica" w:cs="Helvetica"/>
          <w:b/>
          <w:bCs/>
        </w:rPr>
        <w:t>-</w:t>
      </w:r>
      <w:r w:rsidR="00C53A1D" w:rsidRPr="00131DAA">
        <w:rPr>
          <w:rFonts w:ascii="Helvetica" w:hAnsi="Helvetica" w:cs="Helvetica"/>
          <w:b/>
          <w:bCs/>
        </w:rPr>
        <w:t xml:space="preserve"> </w:t>
      </w:r>
      <w:r w:rsidR="00DA2CBD" w:rsidRPr="00131DAA">
        <w:rPr>
          <w:rFonts w:ascii="Helvetica" w:hAnsi="Helvetica" w:cs="Helvetica"/>
          <w:b/>
          <w:bCs/>
        </w:rPr>
        <w:t>38</w:t>
      </w:r>
      <w:r w:rsidR="00DA2CBD" w:rsidRPr="00131DAA">
        <w:rPr>
          <w:rFonts w:ascii="Helvetica" w:hAnsi="Helvetica" w:cs="Helvetica"/>
        </w:rPr>
        <w:t xml:space="preserve"> in the Group Report</w:t>
      </w:r>
      <w:del w:id="477" w:author="KJ Chow" w:date="2021-05-14T00:04:00Z">
        <w:r w:rsidR="00D43A65" w:rsidRPr="00131DAA" w:rsidDel="00794300">
          <w:rPr>
            <w:rFonts w:ascii="Helvetica" w:hAnsi="Helvetica" w:cs="Helvetica"/>
          </w:rPr>
          <w:delText xml:space="preserve">, </w:delText>
        </w:r>
      </w:del>
      <w:ins w:id="478" w:author="KJ Chow" w:date="2021-05-14T00:08:00Z">
        <w:r w:rsidR="00794300" w:rsidRPr="00131DAA">
          <w:rPr>
            <w:rFonts w:ascii="Helvetica" w:hAnsi="Helvetica" w:cs="Helvetica"/>
          </w:rPr>
          <w:t>,</w:t>
        </w:r>
      </w:ins>
      <w:ins w:id="479" w:author="KJ Chow" w:date="2021-05-14T00:04:00Z">
        <w:r w:rsidR="00794300" w:rsidRPr="00131DAA">
          <w:rPr>
            <w:rFonts w:ascii="Helvetica" w:hAnsi="Helvetica" w:cs="Helvetica"/>
          </w:rPr>
          <w:t xml:space="preserve"> </w:t>
        </w:r>
      </w:ins>
      <w:del w:id="480" w:author="KJ Chow" w:date="2021-05-14T00:04:00Z">
        <w:r w:rsidR="00D43A65" w:rsidRPr="00131DAA" w:rsidDel="00794300">
          <w:rPr>
            <w:rFonts w:ascii="Helvetica" w:hAnsi="Helvetica" w:cs="Helvetica"/>
          </w:rPr>
          <w:delText>in which they</w:delText>
        </w:r>
      </w:del>
      <w:ins w:id="481" w:author="KJ Chow" w:date="2021-05-14T00:08:00Z">
        <w:r w:rsidR="00794300" w:rsidRPr="00131DAA">
          <w:rPr>
            <w:rFonts w:ascii="Helvetica" w:hAnsi="Helvetica" w:cs="Helvetica"/>
          </w:rPr>
          <w:t>where these</w:t>
        </w:r>
      </w:ins>
      <w:r w:rsidR="005B4E4E" w:rsidRPr="00131DAA">
        <w:rPr>
          <w:rFonts w:ascii="Helvetica" w:hAnsi="Helvetica" w:cs="Helvetica"/>
        </w:rPr>
        <w:t xml:space="preserve"> </w:t>
      </w:r>
      <w:r w:rsidR="00507745" w:rsidRPr="00131DAA">
        <w:rPr>
          <w:rFonts w:ascii="Helvetica" w:hAnsi="Helvetica" w:cs="Helvetica"/>
        </w:rPr>
        <w:t>function</w:t>
      </w:r>
      <w:ins w:id="482" w:author="KJ Chow" w:date="2021-05-14T00:04:00Z">
        <w:r w:rsidR="00794300" w:rsidRPr="00131DAA">
          <w:rPr>
            <w:rFonts w:ascii="Helvetica" w:hAnsi="Helvetica" w:cs="Helvetica"/>
          </w:rPr>
          <w:t xml:space="preserve">s </w:t>
        </w:r>
      </w:ins>
      <w:del w:id="483" w:author="KJ Chow" w:date="2021-05-14T00:08:00Z">
        <w:r w:rsidR="00507745" w:rsidRPr="00131DAA" w:rsidDel="00794300">
          <w:rPr>
            <w:rFonts w:ascii="Helvetica" w:hAnsi="Helvetica" w:cs="Helvetica"/>
          </w:rPr>
          <w:delText xml:space="preserve"> to </w:delText>
        </w:r>
      </w:del>
      <w:r w:rsidR="005B4E4E" w:rsidRPr="00131DAA">
        <w:rPr>
          <w:rFonts w:ascii="Helvetica" w:hAnsi="Helvetica" w:cs="Helvetica"/>
        </w:rPr>
        <w:t xml:space="preserve">bind </w:t>
      </w:r>
      <w:ins w:id="484" w:author="KJ Chow" w:date="2021-05-14T00:06:00Z">
        <w:r w:rsidR="00794300" w:rsidRPr="00131DAA">
          <w:rPr>
            <w:rFonts w:ascii="Helvetica" w:hAnsi="Helvetica" w:cs="Helvetica"/>
          </w:rPr>
          <w:t xml:space="preserve">several </w:t>
        </w:r>
      </w:ins>
      <w:r w:rsidR="005B4E4E" w:rsidRPr="00131DAA">
        <w:rPr>
          <w:rFonts w:ascii="Helvetica" w:hAnsi="Helvetica" w:cs="Helvetica"/>
        </w:rPr>
        <w:t>variables</w:t>
      </w:r>
      <w:r w:rsidR="00507745" w:rsidRPr="00131DAA">
        <w:rPr>
          <w:rFonts w:ascii="Helvetica" w:hAnsi="Helvetica" w:cs="Helvetica"/>
        </w:rPr>
        <w:t xml:space="preserve"> together</w:t>
      </w:r>
      <w:del w:id="485" w:author="KJ Chow" w:date="2021-05-14T00:10:00Z">
        <w:r w:rsidR="00507745" w:rsidRPr="00131DAA" w:rsidDel="00794300">
          <w:rPr>
            <w:rFonts w:ascii="Helvetica" w:hAnsi="Helvetica" w:cs="Helvetica"/>
          </w:rPr>
          <w:delText>,</w:delText>
        </w:r>
      </w:del>
      <w:r w:rsidR="00507745" w:rsidRPr="00131DAA">
        <w:rPr>
          <w:rFonts w:ascii="Helvetica" w:hAnsi="Helvetica" w:cs="Helvetica"/>
        </w:rPr>
        <w:t xml:space="preserve"> </w:t>
      </w:r>
      <w:ins w:id="486" w:author="KJ Chow" w:date="2021-05-14T00:09:00Z">
        <w:r w:rsidR="00794300" w:rsidRPr="00131DAA">
          <w:rPr>
            <w:rFonts w:ascii="Helvetica" w:hAnsi="Helvetica" w:cs="Helvetica"/>
          </w:rPr>
          <w:t xml:space="preserve">such as </w:t>
        </w:r>
      </w:ins>
      <m:oMath>
        <m:r>
          <w:ins w:id="487" w:author="KJ Chow" w:date="2021-05-14T00:10:00Z">
            <w:rPr>
              <w:rFonts w:ascii="Cambria Math" w:hAnsi="Cambria Math" w:cs="Helvetica"/>
            </w:rPr>
            <m:t>W</m:t>
          </w:ins>
        </m:r>
      </m:oMath>
      <w:ins w:id="488" w:author="KJ Chow" w:date="2021-05-14T00:10:00Z">
        <w:r w:rsidR="00794300" w:rsidRPr="00131DAA">
          <w:rPr>
            <w:rFonts w:ascii="Helvetica" w:eastAsiaTheme="minorEastAsia" w:hAnsi="Helvetica" w:cs="Helvetica"/>
          </w:rPr>
          <w:t xml:space="preserve">, </w:t>
        </w:r>
      </w:ins>
      <m:oMath>
        <m:r>
          <w:ins w:id="489" w:author="KJ Chow" w:date="2021-05-14T00:11:00Z">
            <w:rPr>
              <w:rFonts w:ascii="Cambria Math" w:hAnsi="Cambria Math" w:cs="Helvetica"/>
            </w:rPr>
            <m:t>h</m:t>
          </w:ins>
        </m:r>
      </m:oMath>
      <w:ins w:id="490" w:author="KJ Chow" w:date="2021-05-14T00:11:00Z">
        <w:r w:rsidR="00794300" w:rsidRPr="00131DAA">
          <w:rPr>
            <w:rFonts w:ascii="Helvetica" w:eastAsiaTheme="minorEastAsia" w:hAnsi="Helvetica" w:cs="Helvetica"/>
          </w:rPr>
          <w:t xml:space="preserve"> and </w:t>
        </w:r>
      </w:ins>
      <m:oMath>
        <m:sSub>
          <m:sSubPr>
            <m:ctrlPr>
              <w:ins w:id="491" w:author="KJ Chow" w:date="2021-05-14T00:11:00Z">
                <w:rPr>
                  <w:rFonts w:ascii="Cambria Math" w:hAnsi="Cambria Math" w:cs="Helvetica"/>
                  <w:i/>
                </w:rPr>
              </w:ins>
            </m:ctrlPr>
          </m:sSubPr>
          <m:e>
            <m:r>
              <w:ins w:id="492" w:author="KJ Chow" w:date="2021-05-14T00:11:00Z">
                <w:rPr>
                  <w:rFonts w:ascii="Cambria Math" w:hAnsi="Cambria Math" w:cs="Helvetica"/>
                </w:rPr>
                <m:t>r</m:t>
              </w:ins>
            </m:r>
          </m:e>
          <m:sub>
            <m:r>
              <w:ins w:id="493" w:author="KJ Chow" w:date="2021-05-14T00:11:00Z">
                <w:rPr>
                  <w:rFonts w:ascii="Cambria Math" w:hAnsi="Cambria Math" w:cs="Helvetica"/>
                </w:rPr>
                <m:t>i</m:t>
              </w:ins>
            </m:r>
          </m:sub>
        </m:sSub>
      </m:oMath>
      <w:ins w:id="494" w:author="KJ Chow" w:date="2021-05-14T00:09:00Z">
        <w:r w:rsidR="00794300" w:rsidRPr="00131DAA">
          <w:rPr>
            <w:rFonts w:ascii="Helvetica" w:hAnsi="Helvetica" w:cs="Helvetica"/>
          </w:rPr>
          <w:t xml:space="preserve">. This was done to </w:t>
        </w:r>
      </w:ins>
      <w:r w:rsidR="00507745" w:rsidRPr="00131DAA">
        <w:rPr>
          <w:rFonts w:ascii="Helvetica" w:hAnsi="Helvetica" w:cs="Helvetica"/>
        </w:rPr>
        <w:t>ensu</w:t>
      </w:r>
      <w:ins w:id="495" w:author="KJ Chow" w:date="2021-05-14T00:09:00Z">
        <w:r w:rsidR="00794300" w:rsidRPr="00131DAA">
          <w:rPr>
            <w:rFonts w:ascii="Helvetica" w:hAnsi="Helvetica" w:cs="Helvetica"/>
          </w:rPr>
          <w:t>re</w:t>
        </w:r>
      </w:ins>
      <w:del w:id="496" w:author="KJ Chow" w:date="2021-05-14T00:09:00Z">
        <w:r w:rsidR="00507745" w:rsidRPr="00131DAA" w:rsidDel="00794300">
          <w:rPr>
            <w:rFonts w:ascii="Helvetica" w:hAnsi="Helvetica" w:cs="Helvetica"/>
          </w:rPr>
          <w:delText>ring</w:delText>
        </w:r>
      </w:del>
      <w:r w:rsidR="00507745" w:rsidRPr="00131DAA">
        <w:rPr>
          <w:rFonts w:ascii="Helvetica" w:hAnsi="Helvetica" w:cs="Helvetica"/>
        </w:rPr>
        <w:t xml:space="preserve"> </w:t>
      </w:r>
      <w:ins w:id="497" w:author="KJ Chow" w:date="2021-05-14T00:09:00Z">
        <w:r w:rsidR="00794300" w:rsidRPr="00131DAA">
          <w:rPr>
            <w:rFonts w:ascii="Helvetica" w:hAnsi="Helvetica" w:cs="Helvetica"/>
          </w:rPr>
          <w:t xml:space="preserve">the design’s </w:t>
        </w:r>
      </w:ins>
      <w:del w:id="498" w:author="KJ Chow" w:date="2021-05-14T00:09:00Z">
        <w:r w:rsidR="00507745" w:rsidRPr="00131DAA" w:rsidDel="00794300">
          <w:rPr>
            <w:rFonts w:ascii="Helvetica" w:hAnsi="Helvetica" w:cs="Helvetica"/>
          </w:rPr>
          <w:delText>the design structure to remain well represented</w:delText>
        </w:r>
      </w:del>
      <w:ins w:id="499" w:author="KJ Chow" w:date="2021-05-14T00:09:00Z">
        <w:r w:rsidR="00794300" w:rsidRPr="00131DAA">
          <w:rPr>
            <w:rFonts w:ascii="Helvetica" w:hAnsi="Helvetica" w:cs="Helvetica"/>
          </w:rPr>
          <w:t>structural integrity remained well represented</w:t>
        </w:r>
      </w:ins>
      <w:ins w:id="500" w:author="KJ Chow" w:date="2021-05-14T00:05:00Z">
        <w:r w:rsidR="00794300" w:rsidRPr="00131DAA">
          <w:rPr>
            <w:rFonts w:ascii="Helvetica" w:hAnsi="Helvetica" w:cs="Helvetica"/>
          </w:rPr>
          <w:t xml:space="preserve"> </w:t>
        </w:r>
      </w:ins>
      <w:ins w:id="501" w:author="KJ Chow" w:date="2021-05-14T00:07:00Z">
        <w:r w:rsidR="00794300" w:rsidRPr="00131DAA">
          <w:rPr>
            <w:rFonts w:ascii="Helvetica" w:hAnsi="Helvetica" w:cs="Helvetica"/>
          </w:rPr>
          <w:t>under scaling effects as well as limiting the number</w:t>
        </w:r>
      </w:ins>
      <w:ins w:id="502" w:author="KJ Chow" w:date="2021-05-14T00:08:00Z">
        <w:r w:rsidR="00794300" w:rsidRPr="00131DAA">
          <w:rPr>
            <w:rFonts w:ascii="Helvetica" w:hAnsi="Helvetica" w:cs="Helvetica"/>
          </w:rPr>
          <w:t xml:space="preserve"> of free variables for simplifications</w:t>
        </w:r>
      </w:ins>
      <w:ins w:id="503" w:author="KJ Chow" w:date="2021-05-14T00:05:00Z">
        <w:r w:rsidR="00794300" w:rsidRPr="00131DAA">
          <w:rPr>
            <w:rFonts w:ascii="Helvetica" w:hAnsi="Helvetica" w:cs="Helvetica"/>
          </w:rPr>
          <w:t>.</w:t>
        </w:r>
      </w:ins>
      <w:del w:id="504" w:author="KJ Chow" w:date="2021-05-14T00:05:00Z">
        <w:r w:rsidR="00C8070D" w:rsidRPr="00131DAA" w:rsidDel="00794300">
          <w:rPr>
            <w:rFonts w:ascii="Helvetica" w:hAnsi="Helvetica" w:cs="Helvetica"/>
          </w:rPr>
          <w:delText>.</w:delText>
        </w:r>
      </w:del>
    </w:p>
    <w:p w14:paraId="2130269A" w14:textId="77777777" w:rsidR="00322625" w:rsidRPr="00131DAA" w:rsidRDefault="00322625">
      <w:pPr>
        <w:spacing w:after="120" w:line="259" w:lineRule="auto"/>
        <w:jc w:val="both"/>
        <w:rPr>
          <w:rFonts w:ascii="Helvetica" w:hAnsi="Helvetica" w:cs="Helvetica"/>
        </w:rPr>
        <w:pPrChange w:id="505" w:author="KJ Chow" w:date="2021-05-14T00:28:00Z">
          <w:pPr>
            <w:spacing w:after="0" w:line="259" w:lineRule="auto"/>
            <w:jc w:val="both"/>
          </w:pPr>
        </w:pPrChange>
      </w:pPr>
    </w:p>
    <w:p w14:paraId="41152AF0" w14:textId="532F6380" w:rsidR="00507745" w:rsidRPr="00131DAA" w:rsidDel="009611C4" w:rsidRDefault="00507745" w:rsidP="00AB6675">
      <w:pPr>
        <w:spacing w:after="0" w:line="259" w:lineRule="auto"/>
        <w:jc w:val="both"/>
        <w:rPr>
          <w:del w:id="506" w:author="KJ Chow" w:date="2021-05-14T00:26:00Z"/>
          <w:rFonts w:ascii="Helvetica" w:eastAsiaTheme="minorEastAsia" w:hAnsi="Helvetica" w:cs="Helvetica"/>
        </w:rPr>
      </w:pPr>
      <w:r w:rsidRPr="00131DAA">
        <w:rPr>
          <w:rFonts w:ascii="Helvetica" w:hAnsi="Helvetica" w:cs="Helvetica"/>
        </w:rPr>
        <w:t xml:space="preserve">From these relations, one can relate the </w:t>
      </w:r>
      <w:r w:rsidR="008E6F23" w:rsidRPr="00131DAA">
        <w:rPr>
          <w:rFonts w:ascii="Helvetica" w:hAnsi="Helvetica" w:cs="Helvetica"/>
        </w:rPr>
        <w:t>entire</w:t>
      </w:r>
      <w:r w:rsidRPr="00131DAA">
        <w:rPr>
          <w:rFonts w:ascii="Helvetica" w:hAnsi="Helvetica" w:cs="Helvetica"/>
        </w:rPr>
        <w:t xml:space="preserve"> design’s measurements to just two fundamental variables, namely disc number,</w:t>
      </w:r>
      <m:oMath>
        <m:r>
          <w:rPr>
            <w:rFonts w:ascii="Cambria Math" w:hAnsi="Cambria Math" w:cs="Helvetica"/>
          </w:rPr>
          <m:t xml:space="preserve"> </m:t>
        </m:r>
        <m:sSub>
          <m:sSubPr>
            <m:ctrlPr>
              <w:rPr>
                <w:rFonts w:ascii="Cambria Math" w:hAnsi="Cambria Math" w:cs="Helvetica"/>
                <w:i/>
              </w:rPr>
            </m:ctrlPr>
          </m:sSubPr>
          <m:e>
            <m:r>
              <w:rPr>
                <w:rFonts w:ascii="Cambria Math" w:hAnsi="Cambria Math" w:cs="Helvetica"/>
              </w:rPr>
              <m:t>n</m:t>
            </m:r>
          </m:e>
          <m:sub>
            <m:r>
              <w:rPr>
                <w:rFonts w:ascii="Cambria Math" w:hAnsi="Cambria Math" w:cs="Helvetica"/>
              </w:rPr>
              <m:t>d</m:t>
            </m:r>
          </m:sub>
        </m:sSub>
      </m:oMath>
      <w:r w:rsidRPr="00131DAA">
        <w:rPr>
          <w:rFonts w:ascii="Helvetica" w:hAnsi="Helvetica" w:cs="Helvetica"/>
        </w:rPr>
        <w:t xml:space="preserve"> and rotor disc outer radius, </w:t>
      </w:r>
      <m:oMath>
        <m:sSub>
          <m:sSubPr>
            <m:ctrlPr>
              <w:rPr>
                <w:rFonts w:ascii="Cambria Math" w:hAnsi="Cambria Math" w:cs="Helvetica"/>
                <w:i/>
              </w:rPr>
            </m:ctrlPr>
          </m:sSubPr>
          <m:e>
            <m:r>
              <w:rPr>
                <w:rFonts w:ascii="Cambria Math" w:hAnsi="Cambria Math" w:cs="Helvetica"/>
              </w:rPr>
              <m:t>r</m:t>
            </m:r>
          </m:e>
          <m:sub>
            <m:r>
              <w:rPr>
                <w:rFonts w:ascii="Cambria Math" w:hAnsi="Cambria Math" w:cs="Helvetica"/>
              </w:rPr>
              <m:t>0</m:t>
            </m:r>
          </m:sub>
        </m:sSub>
      </m:oMath>
      <w:r w:rsidRPr="00131DAA">
        <w:rPr>
          <w:rFonts w:ascii="Helvetica" w:eastAsiaTheme="minorEastAsia" w:hAnsi="Helvetica" w:cs="Helvetica"/>
        </w:rPr>
        <w:t xml:space="preserve">. </w:t>
      </w:r>
      <w:r w:rsidR="009F5AD5" w:rsidRPr="00131DAA">
        <w:rPr>
          <w:rFonts w:ascii="Helvetica" w:eastAsiaTheme="minorEastAsia" w:hAnsi="Helvetica" w:cs="Helvetica"/>
        </w:rPr>
        <w:t>This approach was done intentionally as to simplify the simulation cases by capping the number of free variables, allowing full-on analysis without greatly sacrificing design flexibility.</w:t>
      </w:r>
    </w:p>
    <w:p w14:paraId="5C0917C4" w14:textId="77777777" w:rsidR="009611C4" w:rsidRPr="00131DAA" w:rsidRDefault="009611C4" w:rsidP="00AB6675">
      <w:pPr>
        <w:spacing w:after="0" w:line="259" w:lineRule="auto"/>
        <w:jc w:val="both"/>
        <w:rPr>
          <w:ins w:id="507" w:author="KJ Chow" w:date="2021-05-14T00:28:00Z"/>
          <w:rFonts w:ascii="Helvetica" w:hAnsi="Helvetica" w:cs="Helvetica"/>
        </w:rPr>
      </w:pPr>
    </w:p>
    <w:p w14:paraId="6AB04473" w14:textId="163D16CD" w:rsidR="006742C3" w:rsidRPr="00131DAA" w:rsidRDefault="006742C3" w:rsidP="00AB6675">
      <w:pPr>
        <w:spacing w:after="0" w:line="259" w:lineRule="auto"/>
        <w:jc w:val="both"/>
        <w:rPr>
          <w:rFonts w:ascii="Helvetica" w:hAnsi="Helvetica" w:cs="Helvetica"/>
        </w:rPr>
      </w:pPr>
    </w:p>
    <w:p w14:paraId="361AB571" w14:textId="371F0FF5" w:rsidR="00B65D03" w:rsidRPr="00131DAA" w:rsidRDefault="00B65D03" w:rsidP="00B65D03">
      <w:pPr>
        <w:pStyle w:val="Heading3"/>
        <w:rPr>
          <w:ins w:id="508" w:author="KJ Chow" w:date="2021-05-14T00:11:00Z"/>
          <w:rFonts w:ascii="Helvetica" w:hAnsi="Helvetica" w:cs="Helvetica"/>
          <w:b/>
          <w:bCs/>
          <w:color w:val="auto"/>
          <w:u w:val="single"/>
        </w:rPr>
      </w:pPr>
      <w:r w:rsidRPr="00131DAA">
        <w:rPr>
          <w:rFonts w:ascii="Helvetica" w:hAnsi="Helvetica" w:cs="Helvetica"/>
          <w:b/>
          <w:bCs/>
          <w:color w:val="auto"/>
          <w:u w:val="single"/>
        </w:rPr>
        <w:t>Design Optimisation</w:t>
      </w:r>
    </w:p>
    <w:p w14:paraId="3DB3EB31" w14:textId="72524FD1" w:rsidR="00794300" w:rsidRPr="00131DAA" w:rsidDel="0012167B" w:rsidRDefault="00794300" w:rsidP="0012167B">
      <w:pPr>
        <w:jc w:val="both"/>
        <w:rPr>
          <w:del w:id="509" w:author="KJ Chow" w:date="2021-05-14T00:14:00Z"/>
          <w:rFonts w:ascii="Helvetica" w:hAnsi="Helvetica" w:cs="Helvetica"/>
        </w:rPr>
      </w:pPr>
    </w:p>
    <w:p w14:paraId="40A07723" w14:textId="4CEF3523" w:rsidR="0048400A" w:rsidRPr="00131DAA" w:rsidDel="0012167B" w:rsidRDefault="0012167B">
      <w:pPr>
        <w:jc w:val="both"/>
        <w:rPr>
          <w:del w:id="510" w:author="KJ Chow" w:date="2021-05-14T00:17:00Z"/>
          <w:rFonts w:ascii="Helvetica" w:hAnsi="Helvetica" w:cs="Helvetica"/>
        </w:rPr>
        <w:pPrChange w:id="511" w:author="KJ Chow" w:date="2021-05-14T00:14:00Z">
          <w:pPr>
            <w:spacing w:after="0" w:line="259" w:lineRule="auto"/>
            <w:jc w:val="both"/>
          </w:pPr>
        </w:pPrChange>
      </w:pPr>
      <w:ins w:id="512" w:author="KJ Chow" w:date="2021-05-14T00:18:00Z">
        <w:r w:rsidRPr="00131DAA">
          <w:rPr>
            <w:rFonts w:ascii="Helvetica" w:hAnsi="Helvetica" w:cs="Helvetica"/>
          </w:rPr>
          <w:t xml:space="preserve">As the group wanted to focus on turbine output, I then </w:t>
        </w:r>
      </w:ins>
      <w:commentRangeStart w:id="513"/>
      <w:del w:id="514" w:author="KJ Chow" w:date="2021-05-14T00:19:00Z">
        <w:r w:rsidR="0048400A" w:rsidRPr="00131DAA" w:rsidDel="0012167B">
          <w:rPr>
            <w:rFonts w:ascii="Helvetica" w:hAnsi="Helvetica" w:cs="Helvetica"/>
          </w:rPr>
          <w:delText>Figure 6 shows a series of</w:delText>
        </w:r>
      </w:del>
      <w:ins w:id="515" w:author="KJ Chow" w:date="2021-05-14T00:19:00Z">
        <w:r w:rsidRPr="00131DAA">
          <w:rPr>
            <w:rFonts w:ascii="Helvetica" w:hAnsi="Helvetica" w:cs="Helvetica"/>
          </w:rPr>
          <w:t>ran</w:t>
        </w:r>
      </w:ins>
      <w:r w:rsidR="0048400A" w:rsidRPr="00131DAA">
        <w:rPr>
          <w:rFonts w:ascii="Helvetica" w:hAnsi="Helvetica" w:cs="Helvetica"/>
        </w:rPr>
        <w:t xml:space="preserve"> power </w:t>
      </w:r>
      <w:del w:id="516" w:author="KJ Chow" w:date="2021-05-14T00:19:00Z">
        <w:r w:rsidR="0048400A" w:rsidRPr="00131DAA" w:rsidDel="0012167B">
          <w:rPr>
            <w:rFonts w:ascii="Helvetica" w:hAnsi="Helvetica" w:cs="Helvetica"/>
          </w:rPr>
          <w:delText xml:space="preserve">output contour </w:delText>
        </w:r>
        <w:r w:rsidR="00D34E4A" w:rsidRPr="00131DAA" w:rsidDel="0012167B">
          <w:rPr>
            <w:rFonts w:ascii="Helvetica" w:hAnsi="Helvetica" w:cs="Helvetica"/>
          </w:rPr>
          <w:delText>which was</w:delText>
        </w:r>
      </w:del>
      <w:ins w:id="517" w:author="KJ Chow" w:date="2021-05-14T00:19:00Z">
        <w:r w:rsidRPr="00131DAA">
          <w:rPr>
            <w:rFonts w:ascii="Helvetica" w:hAnsi="Helvetica" w:cs="Helvetica"/>
          </w:rPr>
          <w:t>simulations</w:t>
        </w:r>
      </w:ins>
      <w:r w:rsidR="00D34E4A" w:rsidRPr="00131DAA">
        <w:rPr>
          <w:rFonts w:ascii="Helvetica" w:hAnsi="Helvetica" w:cs="Helvetica"/>
        </w:rPr>
        <w:t xml:space="preserve"> </w:t>
      </w:r>
      <w:del w:id="518" w:author="KJ Chow" w:date="2021-05-14T00:20:00Z">
        <w:r w:rsidR="00D34E4A" w:rsidRPr="00131DAA" w:rsidDel="0012167B">
          <w:rPr>
            <w:rFonts w:ascii="Helvetica" w:hAnsi="Helvetica" w:cs="Helvetica"/>
          </w:rPr>
          <w:delText xml:space="preserve">generated </w:delText>
        </w:r>
      </w:del>
      <w:ins w:id="519" w:author="KJ Chow" w:date="2021-05-14T00:20:00Z">
        <w:r w:rsidRPr="00131DAA">
          <w:rPr>
            <w:rFonts w:ascii="Helvetica" w:hAnsi="Helvetica" w:cs="Helvetica"/>
          </w:rPr>
          <w:t xml:space="preserve">for different design </w:t>
        </w:r>
      </w:ins>
      <w:r w:rsidR="00D34E4A" w:rsidRPr="00131DAA">
        <w:rPr>
          <w:rFonts w:ascii="Helvetica" w:hAnsi="Helvetica" w:cs="Helvetica"/>
        </w:rPr>
        <w:t xml:space="preserve">by </w:t>
      </w:r>
      <w:del w:id="520" w:author="KJ Chow" w:date="2021-05-14T00:19:00Z">
        <w:r w:rsidR="00D34E4A" w:rsidRPr="00131DAA" w:rsidDel="0012167B">
          <w:rPr>
            <w:rFonts w:ascii="Helvetica" w:hAnsi="Helvetica" w:cs="Helvetica"/>
          </w:rPr>
          <w:delText>running 3 for loops to simulate cases</w:delText>
        </w:r>
      </w:del>
      <w:ins w:id="521" w:author="KJ Chow" w:date="2021-05-14T00:19:00Z">
        <w:r w:rsidRPr="00131DAA">
          <w:rPr>
            <w:rFonts w:ascii="Helvetica" w:hAnsi="Helvetica" w:cs="Helvetica"/>
          </w:rPr>
          <w:t xml:space="preserve">looping over </w:t>
        </w:r>
      </w:ins>
      <w:del w:id="522" w:author="KJ Chow" w:date="2021-05-14T00:20:00Z">
        <w:r w:rsidR="00D34E4A" w:rsidRPr="00131DAA" w:rsidDel="0012167B">
          <w:rPr>
            <w:rFonts w:ascii="Helvetica" w:hAnsi="Helvetica" w:cs="Helvetica"/>
          </w:rPr>
          <w:delText xml:space="preserve"> under different</w:delText>
        </w:r>
      </w:del>
      <w:ins w:id="523" w:author="KJ Chow" w:date="2021-05-14T00:20:00Z">
        <w:r w:rsidRPr="00131DAA">
          <w:rPr>
            <w:rFonts w:ascii="Helvetica" w:hAnsi="Helvetica" w:cs="Helvetica"/>
          </w:rPr>
          <w:t>a parametric sweep range of</w:t>
        </w:r>
      </w:ins>
      <w:r w:rsidR="00D34E4A" w:rsidRPr="00131DAA">
        <w:rPr>
          <w:rFonts w:ascii="Helvetica" w:hAnsi="Helvetica" w:cs="Helvetica"/>
        </w:rPr>
        <w:t xml:space="preserve"> RPM, scaling factor and disc number. </w:t>
      </w:r>
      <w:commentRangeEnd w:id="513"/>
      <w:ins w:id="524" w:author="KJ Chow" w:date="2021-05-14T00:39:00Z">
        <w:r w:rsidR="008E095E" w:rsidRPr="00B2202E">
          <w:rPr>
            <w:rFonts w:ascii="Helvetica" w:hAnsi="Helvetica" w:cs="Helvetica"/>
          </w:rPr>
          <w:lastRenderedPageBreak/>
          <w:fldChar w:fldCharType="begin"/>
        </w:r>
        <w:r w:rsidR="008E095E" w:rsidRPr="00131DAA">
          <w:rPr>
            <w:rFonts w:ascii="Helvetica" w:hAnsi="Helvetica" w:cs="Helvetica"/>
          </w:rPr>
          <w:instrText xml:space="preserve"> REF _Ref71845191 \h </w:instrText>
        </w:r>
      </w:ins>
      <w:r w:rsidR="00131DAA">
        <w:rPr>
          <w:rFonts w:ascii="Helvetica" w:hAnsi="Helvetica" w:cs="Helvetica"/>
        </w:rPr>
        <w:instrText xml:space="preserve"> \* MERGEFORMAT </w:instrText>
      </w:r>
      <w:r w:rsidR="008E095E" w:rsidRPr="00131DAA">
        <w:rPr>
          <w:rFonts w:ascii="Helvetica" w:hAnsi="Helvetica" w:cs="Helvetica"/>
          <w:rPrChange w:id="525" w:author="KJ Chow" w:date="2021-05-14T01:08:00Z">
            <w:rPr>
              <w:rFonts w:ascii="Helvetica" w:hAnsi="Helvetica" w:cs="Helvetica"/>
            </w:rPr>
          </w:rPrChange>
        </w:rPr>
      </w:r>
      <w:r w:rsidR="008E095E" w:rsidRPr="00131DAA">
        <w:rPr>
          <w:rFonts w:ascii="Helvetica" w:hAnsi="Helvetica" w:cs="Helvetica"/>
          <w:rPrChange w:id="526" w:author="KJ Chow" w:date="2021-05-14T01:08:00Z">
            <w:rPr>
              <w:rFonts w:ascii="Helvetica" w:hAnsi="Helvetica" w:cs="Helvetica"/>
            </w:rPr>
          </w:rPrChange>
        </w:rPr>
        <w:fldChar w:fldCharType="separate"/>
      </w:r>
      <w:ins w:id="527" w:author="KJ Chow" w:date="2021-05-18T17:02:00Z">
        <w:r w:rsidR="009960AB" w:rsidRPr="009960AB">
          <w:rPr>
            <w:rFonts w:ascii="Helvetica" w:hAnsi="Helvetica" w:cs="Helvetica"/>
            <w:b/>
            <w:bCs/>
            <w:rPrChange w:id="528" w:author="KJ Chow" w:date="2021-05-18T17:02:00Z">
              <w:rPr>
                <w:rFonts w:ascii="Helvetica" w:hAnsi="Helvetica" w:cs="Helvetica"/>
              </w:rPr>
            </w:rPrChange>
          </w:rPr>
          <w:t xml:space="preserve">Figure </w:t>
        </w:r>
        <w:r w:rsidR="009960AB" w:rsidRPr="009960AB">
          <w:rPr>
            <w:rFonts w:ascii="Helvetica" w:hAnsi="Helvetica" w:cs="Helvetica"/>
            <w:b/>
            <w:bCs/>
            <w:i/>
            <w:iCs/>
            <w:noProof/>
            <w:rPrChange w:id="529" w:author="KJ Chow" w:date="2021-05-18T17:02:00Z">
              <w:rPr>
                <w:rFonts w:ascii="Helvetica" w:hAnsi="Helvetica" w:cs="Helvetica"/>
                <w:b/>
                <w:bCs/>
                <w:i/>
                <w:iCs/>
                <w:noProof/>
                <w:sz w:val="20"/>
                <w:szCs w:val="20"/>
              </w:rPr>
            </w:rPrChange>
          </w:rPr>
          <w:t>4</w:t>
        </w:r>
      </w:ins>
      <w:ins w:id="530" w:author="KJ Chow" w:date="2021-05-14T00:39:00Z">
        <w:r w:rsidR="008E095E" w:rsidRPr="00B2202E">
          <w:rPr>
            <w:rFonts w:ascii="Helvetica" w:hAnsi="Helvetica" w:cs="Helvetica"/>
          </w:rPr>
          <w:fldChar w:fldCharType="end"/>
        </w:r>
        <w:r w:rsidR="008E095E" w:rsidRPr="00131DAA">
          <w:rPr>
            <w:rFonts w:ascii="Helvetica" w:hAnsi="Helvetica" w:cs="Helvetica"/>
          </w:rPr>
          <w:t xml:space="preserve"> </w:t>
        </w:r>
      </w:ins>
      <w:ins w:id="531" w:author="KJ Chow" w:date="2021-05-14T00:20:00Z">
        <w:r w:rsidRPr="00131DAA">
          <w:rPr>
            <w:rFonts w:ascii="Helvetica" w:hAnsi="Helvetica" w:cs="Helvetica"/>
          </w:rPr>
          <w:t xml:space="preserve">illustrates the resulting power output contour from the mentioned simulation. </w:t>
        </w:r>
      </w:ins>
      <w:r w:rsidR="00D00C64" w:rsidRPr="00131DAA">
        <w:rPr>
          <w:rStyle w:val="CommentReference"/>
          <w:rFonts w:ascii="Helvetica" w:hAnsi="Helvetica" w:cs="Helvetica"/>
          <w:rPrChange w:id="532" w:author="KJ Chow" w:date="2021-05-14T01:08:00Z">
            <w:rPr>
              <w:rStyle w:val="CommentReference"/>
            </w:rPr>
          </w:rPrChange>
        </w:rPr>
        <w:commentReference w:id="513"/>
      </w:r>
      <w:r w:rsidR="0062666E" w:rsidRPr="00131DAA">
        <w:rPr>
          <w:rFonts w:ascii="Helvetica" w:hAnsi="Helvetica" w:cs="Helvetica"/>
        </w:rPr>
        <w:t xml:space="preserve">Except </w:t>
      </w:r>
      <w:r w:rsidR="0062666E" w:rsidRPr="00131DAA">
        <w:rPr>
          <w:rFonts w:ascii="Helvetica" w:eastAsiaTheme="minorEastAsia" w:hAnsi="Helvetica" w:cs="Helvetica"/>
        </w:rPr>
        <w:t xml:space="preserve">for </w:t>
      </w:r>
      <m:oMath>
        <m:sSub>
          <m:sSubPr>
            <m:ctrlPr>
              <w:rPr>
                <w:rFonts w:ascii="Cambria Math" w:hAnsi="Cambria Math" w:cs="Helvetica"/>
                <w:i/>
              </w:rPr>
            </m:ctrlPr>
          </m:sSubPr>
          <m:e>
            <m:r>
              <w:rPr>
                <w:rFonts w:ascii="Cambria Math" w:hAnsi="Cambria Math" w:cs="Helvetica"/>
              </w:rPr>
              <m:t>n</m:t>
            </m:r>
          </m:e>
          <m:sub>
            <m:r>
              <w:rPr>
                <w:rFonts w:ascii="Cambria Math" w:hAnsi="Cambria Math" w:cs="Helvetica"/>
              </w:rPr>
              <m:t>d</m:t>
            </m:r>
          </m:sub>
        </m:sSub>
        <m:r>
          <w:rPr>
            <w:rFonts w:ascii="Cambria Math" w:hAnsi="Cambria Math" w:cs="Helvetica"/>
          </w:rPr>
          <m:t>=2</m:t>
        </m:r>
      </m:oMath>
      <w:r w:rsidR="0062666E" w:rsidRPr="00131DAA">
        <w:rPr>
          <w:rFonts w:ascii="Helvetica" w:eastAsiaTheme="minorEastAsia" w:hAnsi="Helvetica" w:cs="Helvetica"/>
        </w:rPr>
        <w:t xml:space="preserve">, the remaining plots appear to show consistent trends and conical structures, with slight variations in magnitude throughout. The exception applies because at </w:t>
      </w:r>
      <m:oMath>
        <m:sSub>
          <m:sSubPr>
            <m:ctrlPr>
              <w:rPr>
                <w:rFonts w:ascii="Cambria Math" w:hAnsi="Cambria Math" w:cs="Helvetica"/>
                <w:i/>
              </w:rPr>
            </m:ctrlPr>
          </m:sSubPr>
          <m:e>
            <m:r>
              <w:rPr>
                <w:rFonts w:ascii="Cambria Math" w:hAnsi="Cambria Math" w:cs="Helvetica"/>
              </w:rPr>
              <m:t>n</m:t>
            </m:r>
          </m:e>
          <m:sub>
            <m:r>
              <w:rPr>
                <w:rFonts w:ascii="Cambria Math" w:hAnsi="Cambria Math" w:cs="Helvetica"/>
              </w:rPr>
              <m:t>d</m:t>
            </m:r>
          </m:sub>
        </m:sSub>
        <m:r>
          <w:rPr>
            <w:rFonts w:ascii="Cambria Math" w:hAnsi="Cambria Math" w:cs="Helvetica"/>
          </w:rPr>
          <m:t>=2</m:t>
        </m:r>
      </m:oMath>
      <w:r w:rsidR="0062666E" w:rsidRPr="00131DAA">
        <w:rPr>
          <w:rFonts w:ascii="Helvetica" w:eastAsiaTheme="minorEastAsia" w:hAnsi="Helvetica" w:cs="Helvetica"/>
        </w:rPr>
        <w:t xml:space="preserve">, </w:t>
      </w:r>
      <m:oMath>
        <m:sSub>
          <m:sSubPr>
            <m:ctrlPr>
              <w:rPr>
                <w:rFonts w:ascii="Cambria Math" w:hAnsi="Cambria Math" w:cs="Helvetica"/>
                <w:i/>
              </w:rPr>
            </m:ctrlPr>
          </m:sSubPr>
          <m:e>
            <m:r>
              <w:rPr>
                <w:rFonts w:ascii="Cambria Math" w:hAnsi="Cambria Math" w:cs="Helvetica"/>
              </w:rPr>
              <m:t>w</m:t>
            </m:r>
          </m:e>
          <m:sub>
            <m:r>
              <w:rPr>
                <w:rFonts w:ascii="Cambria Math" w:hAnsi="Cambria Math" w:cs="Helvetica"/>
              </w:rPr>
              <m:t>d</m:t>
            </m:r>
          </m:sub>
        </m:sSub>
      </m:oMath>
      <w:r w:rsidR="0062666E" w:rsidRPr="00131DAA">
        <w:rPr>
          <w:rFonts w:ascii="Helvetica" w:eastAsiaTheme="minorEastAsia" w:hAnsi="Helvetica" w:cs="Helvetica"/>
        </w:rPr>
        <w:t xml:space="preserve"> will be relatively small and leads to a high turbine aspect ratio. According to </w:t>
      </w:r>
      <w:r w:rsidR="00595DC8" w:rsidRPr="00131DAA">
        <w:rPr>
          <w:rFonts w:ascii="Helvetica" w:eastAsiaTheme="minorEastAsia" w:hAnsi="Helvetica" w:cs="Helvetica"/>
          <w:b/>
          <w:bCs/>
        </w:rPr>
        <w:t>E</w:t>
      </w:r>
      <w:r w:rsidR="0062666E" w:rsidRPr="00131DAA">
        <w:rPr>
          <w:rFonts w:ascii="Helvetica" w:eastAsiaTheme="minorEastAsia" w:hAnsi="Helvetica" w:cs="Helvetica"/>
          <w:b/>
          <w:bCs/>
        </w:rPr>
        <w:t>quation 13</w:t>
      </w:r>
      <w:r w:rsidR="0062666E" w:rsidRPr="00131DAA">
        <w:rPr>
          <w:rFonts w:ascii="Helvetica" w:eastAsiaTheme="minorEastAsia" w:hAnsi="Helvetica" w:cs="Helvetica"/>
        </w:rPr>
        <w:t xml:space="preserve">, this will result with an inlet angle that is more radial (near 40̊ from disc’s tangent line). This greatly impacts the flow capability to transfer tangential shear momentum and thus, causing a significant difference in power output. As observed from the figure below, we can see that the power magnitude steadily increases till </w:t>
      </w:r>
      <m:oMath>
        <m:sSub>
          <m:sSubPr>
            <m:ctrlPr>
              <w:rPr>
                <w:rFonts w:ascii="Cambria Math" w:hAnsi="Cambria Math" w:cs="Helvetica"/>
                <w:i/>
              </w:rPr>
            </m:ctrlPr>
          </m:sSubPr>
          <m:e>
            <m:r>
              <w:rPr>
                <w:rFonts w:ascii="Cambria Math" w:hAnsi="Cambria Math" w:cs="Helvetica"/>
              </w:rPr>
              <m:t>n</m:t>
            </m:r>
          </m:e>
          <m:sub>
            <m:r>
              <w:rPr>
                <w:rFonts w:ascii="Cambria Math" w:hAnsi="Cambria Math" w:cs="Helvetica"/>
              </w:rPr>
              <m:t>d</m:t>
            </m:r>
          </m:sub>
        </m:sSub>
        <m:r>
          <w:rPr>
            <w:rFonts w:ascii="Cambria Math" w:hAnsi="Cambria Math" w:cs="Helvetica"/>
          </w:rPr>
          <m:t>=5</m:t>
        </m:r>
      </m:oMath>
      <w:r w:rsidR="0062666E" w:rsidRPr="00131DAA">
        <w:rPr>
          <w:rFonts w:ascii="Helvetica" w:eastAsiaTheme="minorEastAsia" w:hAnsi="Helvetica" w:cs="Helvetica"/>
        </w:rPr>
        <w:t xml:space="preserve">, before diminishing again as </w:t>
      </w:r>
      <m:oMath>
        <m:sSub>
          <m:sSubPr>
            <m:ctrlPr>
              <w:rPr>
                <w:rFonts w:ascii="Cambria Math" w:hAnsi="Cambria Math" w:cs="Helvetica"/>
                <w:i/>
              </w:rPr>
            </m:ctrlPr>
          </m:sSubPr>
          <m:e>
            <m:r>
              <w:rPr>
                <w:rFonts w:ascii="Cambria Math" w:hAnsi="Cambria Math" w:cs="Helvetica"/>
              </w:rPr>
              <m:t>n</m:t>
            </m:r>
          </m:e>
          <m:sub>
            <m:r>
              <w:rPr>
                <w:rFonts w:ascii="Cambria Math" w:hAnsi="Cambria Math" w:cs="Helvetica"/>
              </w:rPr>
              <m:t>d</m:t>
            </m:r>
          </m:sub>
        </m:sSub>
      </m:oMath>
      <w:r w:rsidR="0062666E" w:rsidRPr="00131DAA">
        <w:rPr>
          <w:rFonts w:ascii="Helvetica" w:eastAsiaTheme="minorEastAsia" w:hAnsi="Helvetica" w:cs="Helvetica"/>
        </w:rPr>
        <w:t xml:space="preserve"> continue to rise. Although the angle will be much favourable as </w:t>
      </w:r>
      <m:oMath>
        <m:sSub>
          <m:sSubPr>
            <m:ctrlPr>
              <w:rPr>
                <w:rFonts w:ascii="Cambria Math" w:hAnsi="Cambria Math" w:cs="Helvetica"/>
                <w:i/>
              </w:rPr>
            </m:ctrlPr>
          </m:sSubPr>
          <m:e>
            <m:r>
              <w:rPr>
                <w:rFonts w:ascii="Cambria Math" w:hAnsi="Cambria Math" w:cs="Helvetica"/>
              </w:rPr>
              <m:t>n</m:t>
            </m:r>
          </m:e>
          <m:sub>
            <m:r>
              <w:rPr>
                <w:rFonts w:ascii="Cambria Math" w:hAnsi="Cambria Math" w:cs="Helvetica"/>
              </w:rPr>
              <m:t>d</m:t>
            </m:r>
          </m:sub>
        </m:sSub>
      </m:oMath>
      <w:r w:rsidR="0062666E" w:rsidRPr="00131DAA">
        <w:rPr>
          <w:rFonts w:ascii="Helvetica" w:eastAsiaTheme="minorEastAsia" w:hAnsi="Helvetica" w:cs="Helvetica"/>
        </w:rPr>
        <w:t xml:space="preserve"> increases, but the flow velocity per channel reduces linearly with every subsequent </w:t>
      </w:r>
      <w:r w:rsidR="00AE5AAB" w:rsidRPr="00131DAA">
        <w:rPr>
          <w:rFonts w:ascii="Helvetica" w:eastAsiaTheme="minorEastAsia" w:hAnsi="Helvetica" w:cs="Helvetica"/>
        </w:rPr>
        <w:t>addition due to mass conservation. Such occurrence implies that the tangential velocity component also reduces which then again, impacting the shear transfer and correspondingly, overall power output.</w:t>
      </w:r>
    </w:p>
    <w:p w14:paraId="75B9329A" w14:textId="77777777" w:rsidR="00561803" w:rsidRPr="00131DAA" w:rsidRDefault="00561803">
      <w:pPr>
        <w:jc w:val="both"/>
        <w:rPr>
          <w:rFonts w:ascii="Helvetica" w:eastAsiaTheme="minorEastAsia" w:hAnsi="Helvetica" w:cs="Helvetica"/>
        </w:rPr>
        <w:pPrChange w:id="533" w:author="KJ Chow" w:date="2021-05-14T00:17:00Z">
          <w:pPr>
            <w:spacing w:after="0" w:line="259" w:lineRule="auto"/>
            <w:jc w:val="both"/>
          </w:pPr>
        </w:pPrChange>
      </w:pPr>
    </w:p>
    <w:p w14:paraId="787EE07A" w14:textId="77777777" w:rsidR="0048400A" w:rsidRPr="00131DAA" w:rsidRDefault="0048400A" w:rsidP="0048400A">
      <w:pPr>
        <w:keepNext/>
        <w:spacing w:after="0" w:line="259" w:lineRule="auto"/>
        <w:jc w:val="center"/>
        <w:rPr>
          <w:rFonts w:ascii="Helvetica" w:hAnsi="Helvetica" w:cs="Helvetica"/>
        </w:rPr>
      </w:pPr>
      <w:r w:rsidRPr="00B2202E">
        <w:rPr>
          <w:rFonts w:ascii="Helvetica" w:hAnsi="Helvetica" w:cs="Helvetica"/>
          <w:noProof/>
        </w:rPr>
        <w:drawing>
          <wp:inline distT="0" distB="0" distL="0" distR="0" wp14:anchorId="7414E6C3" wp14:editId="130C4A0B">
            <wp:extent cx="5580000" cy="2792782"/>
            <wp:effectExtent l="0" t="0" r="1905"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580000" cy="2792782"/>
                    </a:xfrm>
                    <a:prstGeom prst="rect">
                      <a:avLst/>
                    </a:prstGeom>
                    <a:noFill/>
                    <a:ln>
                      <a:noFill/>
                    </a:ln>
                  </pic:spPr>
                </pic:pic>
              </a:graphicData>
            </a:graphic>
          </wp:inline>
        </w:drawing>
      </w:r>
    </w:p>
    <w:p w14:paraId="4530EE80" w14:textId="28F4B083" w:rsidR="00E74D0B" w:rsidRPr="00131DAA" w:rsidRDefault="0048400A" w:rsidP="0048400A">
      <w:pPr>
        <w:pStyle w:val="Caption"/>
        <w:jc w:val="center"/>
        <w:rPr>
          <w:rFonts w:ascii="Helvetica" w:hAnsi="Helvetica" w:cs="Helvetica"/>
          <w:b/>
          <w:bCs/>
          <w:i w:val="0"/>
          <w:iCs w:val="0"/>
          <w:color w:val="auto"/>
          <w:sz w:val="20"/>
          <w:szCs w:val="20"/>
          <w:rPrChange w:id="534" w:author="KJ Chow" w:date="2021-05-14T01:10:00Z">
            <w:rPr>
              <w:rFonts w:ascii="Helvetica" w:hAnsi="Helvetica" w:cs="Helvetica"/>
            </w:rPr>
          </w:rPrChange>
        </w:rPr>
      </w:pPr>
      <w:bookmarkStart w:id="535" w:name="_Ref71845191"/>
      <w:r w:rsidRPr="00131DAA">
        <w:rPr>
          <w:rFonts w:ascii="Helvetica" w:hAnsi="Helvetica" w:cs="Helvetica"/>
          <w:b/>
          <w:bCs/>
          <w:i w:val="0"/>
          <w:iCs w:val="0"/>
          <w:color w:val="auto"/>
          <w:sz w:val="20"/>
          <w:szCs w:val="20"/>
          <w:rPrChange w:id="536" w:author="KJ Chow" w:date="2021-05-14T01:10:00Z">
            <w:rPr>
              <w:rFonts w:ascii="Helvetica" w:hAnsi="Helvetica" w:cs="Helvetica"/>
            </w:rPr>
          </w:rPrChange>
        </w:rPr>
        <w:t xml:space="preserve">Figure </w:t>
      </w:r>
      <w:r w:rsidRPr="00131DAA">
        <w:rPr>
          <w:rFonts w:ascii="Helvetica" w:hAnsi="Helvetica" w:cs="Helvetica"/>
          <w:b/>
          <w:bCs/>
          <w:i w:val="0"/>
          <w:iCs w:val="0"/>
          <w:color w:val="auto"/>
          <w:sz w:val="20"/>
          <w:szCs w:val="20"/>
          <w:rPrChange w:id="537" w:author="KJ Chow" w:date="2021-05-14T01:10:00Z">
            <w:rPr>
              <w:rFonts w:ascii="Helvetica" w:hAnsi="Helvetica" w:cs="Helvetica"/>
            </w:rPr>
          </w:rPrChange>
        </w:rPr>
        <w:fldChar w:fldCharType="begin"/>
      </w:r>
      <w:r w:rsidRPr="00131DAA">
        <w:rPr>
          <w:rFonts w:ascii="Helvetica" w:hAnsi="Helvetica" w:cs="Helvetica"/>
          <w:b/>
          <w:bCs/>
          <w:i w:val="0"/>
          <w:iCs w:val="0"/>
          <w:color w:val="auto"/>
          <w:sz w:val="20"/>
          <w:szCs w:val="20"/>
          <w:rPrChange w:id="538" w:author="KJ Chow" w:date="2021-05-14T01:10:00Z">
            <w:rPr>
              <w:rFonts w:ascii="Helvetica" w:hAnsi="Helvetica" w:cs="Helvetica"/>
            </w:rPr>
          </w:rPrChange>
        </w:rPr>
        <w:instrText xml:space="preserve"> SEQ Figure \* ARABIC </w:instrText>
      </w:r>
      <w:r w:rsidRPr="00131DAA">
        <w:rPr>
          <w:rFonts w:ascii="Helvetica" w:hAnsi="Helvetica" w:cs="Helvetica"/>
          <w:b/>
          <w:bCs/>
          <w:i w:val="0"/>
          <w:iCs w:val="0"/>
          <w:color w:val="auto"/>
          <w:sz w:val="20"/>
          <w:szCs w:val="20"/>
          <w:rPrChange w:id="539" w:author="KJ Chow" w:date="2021-05-14T01:10:00Z">
            <w:rPr>
              <w:rFonts w:ascii="Helvetica" w:hAnsi="Helvetica" w:cs="Helvetica"/>
            </w:rPr>
          </w:rPrChange>
        </w:rPr>
        <w:fldChar w:fldCharType="separate"/>
      </w:r>
      <w:ins w:id="540" w:author="KJ Chow" w:date="2021-05-18T17:02:00Z">
        <w:r w:rsidR="009960AB">
          <w:rPr>
            <w:rFonts w:ascii="Helvetica" w:hAnsi="Helvetica" w:cs="Helvetica"/>
            <w:b/>
            <w:bCs/>
            <w:i w:val="0"/>
            <w:iCs w:val="0"/>
            <w:noProof/>
            <w:color w:val="auto"/>
            <w:sz w:val="20"/>
            <w:szCs w:val="20"/>
          </w:rPr>
          <w:t>4</w:t>
        </w:r>
      </w:ins>
      <w:del w:id="541" w:author="KJ Chow" w:date="2021-05-14T00:01:00Z">
        <w:r w:rsidR="00983325" w:rsidRPr="00131DAA" w:rsidDel="005F0FC8">
          <w:rPr>
            <w:rFonts w:ascii="Helvetica" w:hAnsi="Helvetica" w:cs="Helvetica"/>
            <w:b/>
            <w:bCs/>
            <w:i w:val="0"/>
            <w:iCs w:val="0"/>
            <w:noProof/>
            <w:color w:val="auto"/>
            <w:sz w:val="20"/>
            <w:szCs w:val="20"/>
            <w:rPrChange w:id="542" w:author="KJ Chow" w:date="2021-05-14T01:10:00Z">
              <w:rPr>
                <w:rFonts w:ascii="Helvetica" w:hAnsi="Helvetica" w:cs="Helvetica"/>
                <w:noProof/>
              </w:rPr>
            </w:rPrChange>
          </w:rPr>
          <w:delText>5</w:delText>
        </w:r>
      </w:del>
      <w:r w:rsidRPr="00131DAA">
        <w:rPr>
          <w:rFonts w:ascii="Helvetica" w:hAnsi="Helvetica" w:cs="Helvetica"/>
          <w:b/>
          <w:bCs/>
          <w:i w:val="0"/>
          <w:iCs w:val="0"/>
          <w:color w:val="auto"/>
          <w:sz w:val="20"/>
          <w:szCs w:val="20"/>
          <w:rPrChange w:id="543" w:author="KJ Chow" w:date="2021-05-14T01:10:00Z">
            <w:rPr>
              <w:rFonts w:ascii="Helvetica" w:hAnsi="Helvetica" w:cs="Helvetica"/>
            </w:rPr>
          </w:rPrChange>
        </w:rPr>
        <w:fldChar w:fldCharType="end"/>
      </w:r>
      <w:bookmarkEnd w:id="535"/>
      <w:r w:rsidRPr="00131DAA">
        <w:rPr>
          <w:rFonts w:ascii="Helvetica" w:hAnsi="Helvetica" w:cs="Helvetica"/>
          <w:b/>
          <w:bCs/>
          <w:i w:val="0"/>
          <w:iCs w:val="0"/>
          <w:color w:val="auto"/>
          <w:sz w:val="20"/>
          <w:szCs w:val="20"/>
          <w:rPrChange w:id="544" w:author="KJ Chow" w:date="2021-05-14T01:10:00Z">
            <w:rPr>
              <w:rFonts w:ascii="Helvetica" w:hAnsi="Helvetica" w:cs="Helvetica"/>
            </w:rPr>
          </w:rPrChange>
        </w:rPr>
        <w:t xml:space="preserve"> Power output contour at varying rpm and scale down factor across a range of disc numbers.</w:t>
      </w:r>
    </w:p>
    <w:p w14:paraId="739978E6" w14:textId="370D1050" w:rsidR="003F34A8" w:rsidRPr="00131DAA" w:rsidDel="009611C4" w:rsidRDefault="003F34A8">
      <w:pPr>
        <w:spacing w:after="120" w:line="259" w:lineRule="auto"/>
        <w:jc w:val="both"/>
        <w:rPr>
          <w:del w:id="545" w:author="KJ Chow" w:date="2021-05-14T00:28:00Z"/>
          <w:rFonts w:ascii="Helvetica" w:eastAsiaTheme="minorEastAsia" w:hAnsi="Helvetica" w:cs="Helvetica"/>
        </w:rPr>
        <w:pPrChange w:id="546" w:author="KJ Chow" w:date="2021-05-14T00:28:00Z">
          <w:pPr>
            <w:spacing w:after="0" w:line="259" w:lineRule="auto"/>
            <w:jc w:val="both"/>
          </w:pPr>
        </w:pPrChange>
      </w:pPr>
      <w:r w:rsidRPr="00131DAA">
        <w:rPr>
          <w:rFonts w:ascii="Helvetica" w:eastAsiaTheme="minorEastAsia" w:hAnsi="Helvetica" w:cs="Helvetica"/>
        </w:rPr>
        <w:t xml:space="preserve">After careful inspection, I suggested a design point at </w:t>
      </w:r>
      <m:oMath>
        <m:sSub>
          <m:sSubPr>
            <m:ctrlPr>
              <w:rPr>
                <w:rFonts w:ascii="Cambria Math" w:hAnsi="Cambria Math" w:cs="Helvetica"/>
                <w:i/>
              </w:rPr>
            </m:ctrlPr>
          </m:sSubPr>
          <m:e>
            <m:r>
              <w:rPr>
                <w:rFonts w:ascii="Cambria Math" w:hAnsi="Cambria Math" w:cs="Helvetica"/>
              </w:rPr>
              <m:t>n</m:t>
            </m:r>
          </m:e>
          <m:sub>
            <m:r>
              <w:rPr>
                <w:rFonts w:ascii="Cambria Math" w:hAnsi="Cambria Math" w:cs="Helvetica"/>
              </w:rPr>
              <m:t>d</m:t>
            </m:r>
          </m:sub>
        </m:sSub>
        <m:r>
          <w:rPr>
            <w:rFonts w:ascii="Cambria Math" w:hAnsi="Cambria Math" w:cs="Helvetica"/>
          </w:rPr>
          <m:t>=5</m:t>
        </m:r>
      </m:oMath>
      <w:r w:rsidRPr="00131DAA">
        <w:rPr>
          <w:rFonts w:ascii="Helvetica" w:eastAsiaTheme="minorEastAsia" w:hAnsi="Helvetica" w:cs="Helvetica"/>
        </w:rPr>
        <w:t xml:space="preserve">, with a scale down factor of 2.25 as indicated by the horizontal line in the plot. Although all 16 plots show highest power output at scale factor of 1, but for manufacturing limitation reasons, this scale down factor was chosen </w:t>
      </w:r>
      <w:proofErr w:type="gramStart"/>
      <w:r w:rsidRPr="00131DAA">
        <w:rPr>
          <w:rFonts w:ascii="Helvetica" w:eastAsiaTheme="minorEastAsia" w:hAnsi="Helvetica" w:cs="Helvetica"/>
        </w:rPr>
        <w:t>so as to</w:t>
      </w:r>
      <w:proofErr w:type="gramEnd"/>
      <w:r w:rsidRPr="00131DAA">
        <w:rPr>
          <w:rFonts w:ascii="Helvetica" w:eastAsiaTheme="minorEastAsia" w:hAnsi="Helvetica" w:cs="Helvetica"/>
        </w:rPr>
        <w:t xml:space="preserve"> accommodate the aforementioned limitation. Moreover, at scale-down factor of 2.25, the plot also suggests a wide range of applicable RPM at which the turbine will be able to provide power output of more than 100W.</w:t>
      </w:r>
    </w:p>
    <w:p w14:paraId="61C00A6F" w14:textId="77777777" w:rsidR="003F34A8" w:rsidRPr="00131DAA" w:rsidRDefault="003F34A8">
      <w:pPr>
        <w:spacing w:after="120" w:line="259" w:lineRule="auto"/>
        <w:jc w:val="both"/>
        <w:rPr>
          <w:rFonts w:ascii="Helvetica" w:eastAsiaTheme="minorEastAsia" w:hAnsi="Helvetica" w:cs="Helvetica"/>
        </w:rPr>
        <w:pPrChange w:id="547" w:author="KJ Chow" w:date="2021-05-14T00:28:00Z">
          <w:pPr>
            <w:spacing w:after="0" w:line="259" w:lineRule="auto"/>
            <w:jc w:val="both"/>
          </w:pPr>
        </w:pPrChange>
      </w:pPr>
    </w:p>
    <w:p w14:paraId="592ECDC9" w14:textId="2A39AF1B" w:rsidR="007E486E" w:rsidRDefault="003F34A8" w:rsidP="003F34A8">
      <w:pPr>
        <w:spacing w:after="240" w:line="259" w:lineRule="auto"/>
        <w:jc w:val="both"/>
        <w:rPr>
          <w:ins w:id="548" w:author="KJ Chow" w:date="2021-05-18T17:02:00Z"/>
          <w:rFonts w:ascii="Helvetica" w:eastAsiaTheme="minorEastAsia" w:hAnsi="Helvetica" w:cs="Helvetica"/>
        </w:rPr>
      </w:pPr>
      <w:r w:rsidRPr="00131DAA">
        <w:rPr>
          <w:rFonts w:ascii="Helvetica" w:eastAsiaTheme="minorEastAsia" w:hAnsi="Helvetica" w:cs="Helvetica"/>
        </w:rPr>
        <w:t>One other interesting observation spotted is the optimum RPM trend line variation with turbine dimensions. Combining with the scale down factor previously stated,</w:t>
      </w:r>
      <w:r w:rsidR="00E50514" w:rsidRPr="00131DAA">
        <w:rPr>
          <w:rFonts w:ascii="Helvetica" w:eastAsiaTheme="minorEastAsia" w:hAnsi="Helvetica" w:cs="Helvetica"/>
        </w:rPr>
        <w:t xml:space="preserve"> </w:t>
      </w:r>
      <w:r w:rsidR="005A40AB" w:rsidRPr="00131DAA">
        <w:rPr>
          <w:rFonts w:ascii="Helvetica" w:eastAsiaTheme="minorEastAsia" w:hAnsi="Helvetica" w:cs="Helvetica"/>
        </w:rPr>
        <w:t>the</w:t>
      </w:r>
      <w:r w:rsidRPr="00131DAA">
        <w:rPr>
          <w:rFonts w:ascii="Helvetica" w:eastAsiaTheme="minorEastAsia" w:hAnsi="Helvetica" w:cs="Helvetica"/>
        </w:rPr>
        <w:t xml:space="preserve"> RPM of 2000 was selected for this study to which optimum performance </w:t>
      </w:r>
      <w:r w:rsidR="00D861CF" w:rsidRPr="00131DAA">
        <w:rPr>
          <w:rFonts w:ascii="Helvetica" w:eastAsiaTheme="minorEastAsia" w:hAnsi="Helvetica" w:cs="Helvetica"/>
        </w:rPr>
        <w:t>can</w:t>
      </w:r>
      <w:r w:rsidRPr="00131DAA">
        <w:rPr>
          <w:rFonts w:ascii="Helvetica" w:eastAsiaTheme="minorEastAsia" w:hAnsi="Helvetica" w:cs="Helvetica"/>
        </w:rPr>
        <w:t xml:space="preserve"> be expected.</w:t>
      </w:r>
      <w:del w:id="549" w:author="KJ Chow" w:date="2021-05-14T00:43:00Z">
        <w:r w:rsidR="0037628F" w:rsidRPr="00131DAA" w:rsidDel="008E095E">
          <w:rPr>
            <w:rFonts w:ascii="Helvetica" w:eastAsiaTheme="minorEastAsia" w:hAnsi="Helvetica" w:cs="Helvetica"/>
          </w:rPr>
          <w:delText xml:space="preserve"> </w:delText>
        </w:r>
      </w:del>
    </w:p>
    <w:p w14:paraId="01FF5E6D" w14:textId="77777777" w:rsidR="007E486E" w:rsidRDefault="007E486E">
      <w:pPr>
        <w:spacing w:after="160" w:line="259" w:lineRule="auto"/>
        <w:rPr>
          <w:ins w:id="550" w:author="KJ Chow" w:date="2021-05-18T17:02:00Z"/>
          <w:rFonts w:ascii="Helvetica" w:eastAsiaTheme="minorEastAsia" w:hAnsi="Helvetica" w:cs="Helvetica"/>
        </w:rPr>
      </w:pPr>
      <w:ins w:id="551" w:author="KJ Chow" w:date="2021-05-18T17:02:00Z">
        <w:r>
          <w:rPr>
            <w:rFonts w:ascii="Helvetica" w:eastAsiaTheme="minorEastAsia" w:hAnsi="Helvetica" w:cs="Helvetica"/>
          </w:rPr>
          <w:br w:type="page"/>
        </w:r>
      </w:ins>
    </w:p>
    <w:p w14:paraId="1C4BFD1B" w14:textId="3CD6373E" w:rsidR="003F34A8" w:rsidRPr="00131DAA" w:rsidDel="007E486E" w:rsidRDefault="003F34A8" w:rsidP="003F34A8">
      <w:pPr>
        <w:spacing w:after="240" w:line="259" w:lineRule="auto"/>
        <w:jc w:val="both"/>
        <w:rPr>
          <w:del w:id="552" w:author="KJ Chow" w:date="2021-05-18T17:02:00Z"/>
          <w:rFonts w:ascii="Helvetica" w:hAnsi="Helvetica" w:cs="Helvetica"/>
        </w:rPr>
      </w:pPr>
    </w:p>
    <w:p w14:paraId="675D697A" w14:textId="59168ABA" w:rsidR="003F34A8" w:rsidRPr="00131DAA" w:rsidRDefault="003F34A8">
      <w:pPr>
        <w:pStyle w:val="Heading2"/>
        <w:numPr>
          <w:ilvl w:val="1"/>
          <w:numId w:val="9"/>
        </w:numPr>
        <w:spacing w:before="0"/>
        <w:rPr>
          <w:rFonts w:ascii="Helvetica" w:hAnsi="Helvetica" w:cs="Helvetica"/>
          <w:b/>
          <w:bCs/>
          <w:color w:val="auto"/>
        </w:rPr>
        <w:pPrChange w:id="553" w:author="KJ Chow" w:date="2021-05-14T00:58:00Z">
          <w:pPr>
            <w:pStyle w:val="Heading2"/>
            <w:numPr>
              <w:ilvl w:val="1"/>
              <w:numId w:val="3"/>
            </w:numPr>
            <w:ind w:left="432" w:hanging="432"/>
          </w:pPr>
        </w:pPrChange>
      </w:pPr>
      <w:r w:rsidRPr="00131DAA">
        <w:rPr>
          <w:rFonts w:ascii="Helvetica" w:hAnsi="Helvetica" w:cs="Helvetica"/>
          <w:b/>
          <w:bCs/>
          <w:color w:val="auto"/>
        </w:rPr>
        <w:t>Further Numerical Study</w:t>
      </w:r>
    </w:p>
    <w:p w14:paraId="50D4D8DC" w14:textId="1126C4FA" w:rsidR="00C57770" w:rsidRPr="00131DAA" w:rsidRDefault="00C57770">
      <w:pPr>
        <w:pStyle w:val="Heading3"/>
        <w:spacing w:before="0"/>
        <w:rPr>
          <w:rFonts w:ascii="Helvetica" w:hAnsi="Helvetica" w:cs="Helvetica"/>
          <w:b/>
          <w:bCs/>
          <w:color w:val="auto"/>
          <w:u w:val="single"/>
        </w:rPr>
        <w:pPrChange w:id="554" w:author="KJ Chow" w:date="2021-05-14T00:59:00Z">
          <w:pPr>
            <w:pStyle w:val="Heading3"/>
          </w:pPr>
        </w:pPrChange>
      </w:pPr>
      <w:r w:rsidRPr="00131DAA">
        <w:rPr>
          <w:rFonts w:ascii="Helvetica" w:hAnsi="Helvetica" w:cs="Helvetica"/>
          <w:b/>
          <w:bCs/>
          <w:color w:val="auto"/>
          <w:u w:val="single"/>
        </w:rPr>
        <w:t xml:space="preserve">K-Exponent </w:t>
      </w:r>
      <w:r w:rsidR="003672B2" w:rsidRPr="00131DAA">
        <w:rPr>
          <w:rFonts w:ascii="Helvetica" w:hAnsi="Helvetica" w:cs="Helvetica"/>
          <w:b/>
          <w:bCs/>
          <w:color w:val="auto"/>
          <w:u w:val="single"/>
        </w:rPr>
        <w:t>Scaling</w:t>
      </w:r>
    </w:p>
    <w:p w14:paraId="2A1FB06A" w14:textId="08A5672F" w:rsidR="0037628F" w:rsidRPr="00131DAA" w:rsidRDefault="0037628F" w:rsidP="0037628F">
      <w:pPr>
        <w:jc w:val="both"/>
        <w:rPr>
          <w:rFonts w:ascii="Helvetica" w:hAnsi="Helvetica" w:cs="Helvetica"/>
        </w:rPr>
      </w:pPr>
      <w:r w:rsidRPr="00131DAA">
        <w:rPr>
          <w:rFonts w:ascii="Helvetica" w:hAnsi="Helvetica" w:cs="Helvetica"/>
        </w:rPr>
        <w:t xml:space="preserve">Aside from optimising turbine design, I also did extra analysis on the scaling aspect to cover specifications which might be of relevance in future studies. </w:t>
      </w:r>
      <w:r w:rsidR="00096543" w:rsidRPr="00131DAA">
        <w:rPr>
          <w:rFonts w:ascii="Helvetica" w:hAnsi="Helvetica" w:cs="Helvetica"/>
        </w:rPr>
        <w:t>In this investigation</w:t>
      </w:r>
      <w:r w:rsidRPr="00131DAA">
        <w:rPr>
          <w:rFonts w:ascii="Helvetica" w:hAnsi="Helvetica" w:cs="Helvetica"/>
        </w:rPr>
        <w:t>, a scale function such as the following formulation was derived to perform consecutive evaluations of scaling onto the turbine’s overall performance.</w:t>
      </w:r>
    </w:p>
    <w:p w14:paraId="1CBFA90D" w14:textId="77777777" w:rsidR="0037628F" w:rsidRPr="00131DAA" w:rsidRDefault="002247C6" w:rsidP="0037628F">
      <w:pPr>
        <w:jc w:val="both"/>
        <w:rPr>
          <w:rFonts w:ascii="Helvetica" w:hAnsi="Helvetica" w:cs="Helvetica"/>
          <w:i/>
        </w:rPr>
      </w:pPr>
      <m:oMathPara>
        <m:oMath>
          <m:sSub>
            <m:sSubPr>
              <m:ctrlPr>
                <w:rPr>
                  <w:rFonts w:ascii="Cambria Math" w:hAnsi="Cambria Math" w:cs="Helvetica"/>
                  <w:i/>
                </w:rPr>
              </m:ctrlPr>
            </m:sSubPr>
            <m:e>
              <m:r>
                <w:rPr>
                  <w:rFonts w:ascii="Cambria Math" w:hAnsi="Cambria Math" w:cs="Helvetica"/>
                </w:rPr>
                <m:t>b</m:t>
              </m:r>
            </m:e>
            <m:sub>
              <m:r>
                <w:rPr>
                  <w:rFonts w:ascii="Cambria Math" w:hAnsi="Cambria Math" w:cs="Helvetica"/>
                </w:rPr>
                <m:t>scale</m:t>
              </m:r>
            </m:sub>
          </m:sSub>
          <m:r>
            <w:rPr>
              <w:rFonts w:ascii="Cambria Math" w:hAnsi="Cambria Math" w:cs="Helvetica"/>
            </w:rPr>
            <m:t>=</m:t>
          </m:r>
          <m:sSup>
            <m:sSupPr>
              <m:ctrlPr>
                <w:rPr>
                  <w:rFonts w:ascii="Cambria Math" w:hAnsi="Cambria Math" w:cs="Helvetica"/>
                  <w:i/>
                </w:rPr>
              </m:ctrlPr>
            </m:sSupPr>
            <m:e>
              <m:sSub>
                <m:sSubPr>
                  <m:ctrlPr>
                    <w:rPr>
                      <w:rFonts w:ascii="Cambria Math" w:hAnsi="Cambria Math" w:cs="Helvetica"/>
                      <w:i/>
                    </w:rPr>
                  </m:ctrlPr>
                </m:sSubPr>
                <m:e>
                  <m:r>
                    <w:rPr>
                      <w:rFonts w:ascii="Cambria Math" w:hAnsi="Cambria Math" w:cs="Helvetica"/>
                    </w:rPr>
                    <m:t>r</m:t>
                  </m:r>
                </m:e>
                <m:sub>
                  <m:r>
                    <w:rPr>
                      <w:rFonts w:ascii="Cambria Math" w:hAnsi="Cambria Math" w:cs="Helvetica"/>
                    </w:rPr>
                    <m:t>scale</m:t>
                  </m:r>
                </m:sub>
              </m:sSub>
            </m:e>
            <m:sup>
              <m:r>
                <w:rPr>
                  <w:rFonts w:ascii="Cambria Math" w:hAnsi="Cambria Math" w:cs="Helvetica"/>
                </w:rPr>
                <m:t>k</m:t>
              </m:r>
            </m:sup>
          </m:sSup>
          <m:r>
            <w:rPr>
              <w:rFonts w:ascii="Cambria Math" w:hAnsi="Cambria Math" w:cs="Helvetica"/>
            </w:rPr>
            <m:t>,  0&lt;k</m:t>
          </m:r>
          <m:r>
            <w:rPr>
              <w:rFonts w:ascii="Cambria Math" w:hAnsi="Cambria Math" w:cs="Helvetica"/>
              <w:rPrChange w:id="555" w:author="KJ Chow" w:date="2021-05-14T01:08:00Z">
                <w:rPr>
                  <w:rFonts w:ascii="Cambria Math" w:hAnsi="Cambria Math" w:cs="Helvetica"/>
                </w:rPr>
              </w:rPrChange>
            </w:rPr>
            <m:t xml:space="preserve">&lt;1 </m:t>
          </m:r>
        </m:oMath>
      </m:oMathPara>
    </w:p>
    <w:p w14:paraId="7FC529B1" w14:textId="6FAB1214" w:rsidR="0037628F" w:rsidRPr="00131DAA" w:rsidDel="001503CF" w:rsidRDefault="0037628F" w:rsidP="009611C4">
      <w:pPr>
        <w:jc w:val="center"/>
        <w:rPr>
          <w:del w:id="556" w:author="KJ Chow" w:date="2021-05-14T00:26:00Z"/>
          <w:rFonts w:ascii="Helvetica" w:hAnsi="Helvetica" w:cs="Helvetica"/>
        </w:rPr>
      </w:pPr>
      <w:r w:rsidRPr="00131DAA">
        <w:rPr>
          <w:rFonts w:ascii="Helvetica" w:hAnsi="Helvetica" w:cs="Helvetica"/>
          <w:iCs/>
        </w:rPr>
        <w:t xml:space="preserve">where </w:t>
      </w:r>
      <m:oMath>
        <m:sSub>
          <m:sSubPr>
            <m:ctrlPr>
              <w:rPr>
                <w:rFonts w:ascii="Cambria Math" w:hAnsi="Cambria Math" w:cs="Helvetica"/>
                <w:i/>
              </w:rPr>
            </m:ctrlPr>
          </m:sSubPr>
          <m:e>
            <m:r>
              <w:rPr>
                <w:rFonts w:ascii="Cambria Math" w:hAnsi="Cambria Math" w:cs="Helvetica"/>
              </w:rPr>
              <m:t>b</m:t>
            </m:r>
          </m:e>
          <m:sub>
            <m:r>
              <w:rPr>
                <w:rFonts w:ascii="Cambria Math" w:hAnsi="Cambria Math" w:cs="Helvetica"/>
              </w:rPr>
              <m:t>scale</m:t>
            </m:r>
          </m:sub>
        </m:sSub>
      </m:oMath>
      <w:r w:rsidRPr="00131DAA">
        <w:rPr>
          <w:rFonts w:ascii="Helvetica" w:hAnsi="Helvetica" w:cs="Helvetica"/>
        </w:rPr>
        <w:t xml:space="preserve"> and </w:t>
      </w:r>
      <m:oMath>
        <m:sSub>
          <m:sSubPr>
            <m:ctrlPr>
              <w:rPr>
                <w:rFonts w:ascii="Cambria Math" w:hAnsi="Cambria Math" w:cs="Helvetica"/>
                <w:i/>
              </w:rPr>
            </m:ctrlPr>
          </m:sSubPr>
          <m:e>
            <m:r>
              <w:rPr>
                <w:rFonts w:ascii="Cambria Math" w:hAnsi="Cambria Math" w:cs="Helvetica"/>
              </w:rPr>
              <m:t>r</m:t>
            </m:r>
          </m:e>
          <m:sub>
            <m:r>
              <w:rPr>
                <w:rFonts w:ascii="Cambria Math" w:hAnsi="Cambria Math" w:cs="Helvetica"/>
              </w:rPr>
              <m:t>scale</m:t>
            </m:r>
          </m:sub>
        </m:sSub>
      </m:oMath>
      <w:r w:rsidRPr="00131DAA">
        <w:rPr>
          <w:rFonts w:ascii="Helvetica" w:hAnsi="Helvetica" w:cs="Helvetica"/>
        </w:rPr>
        <w:t xml:space="preserve"> represent the inter-disc space and radial scaling factors, respectively.</w:t>
      </w:r>
      <w:del w:id="557" w:author="KJ Chow" w:date="2021-05-14T00:57:00Z">
        <w:r w:rsidRPr="00131DAA" w:rsidDel="001503CF">
          <w:rPr>
            <w:rFonts w:ascii="Helvetica" w:hAnsi="Helvetica" w:cs="Helvetica"/>
          </w:rPr>
          <w:delText xml:space="preserve"> </w:delText>
        </w:r>
      </w:del>
    </w:p>
    <w:p w14:paraId="10E17743" w14:textId="77777777" w:rsidR="001503CF" w:rsidRPr="00131DAA" w:rsidRDefault="001503CF" w:rsidP="0037628F">
      <w:pPr>
        <w:jc w:val="both"/>
        <w:rPr>
          <w:ins w:id="558" w:author="KJ Chow" w:date="2021-05-14T00:57:00Z"/>
          <w:rFonts w:ascii="Helvetica" w:hAnsi="Helvetica" w:cs="Helvetica"/>
          <w:iCs/>
        </w:rPr>
      </w:pPr>
    </w:p>
    <w:p w14:paraId="28ECF41F" w14:textId="77777777" w:rsidR="0037628F" w:rsidRPr="00131DAA" w:rsidRDefault="0037628F">
      <w:pPr>
        <w:jc w:val="center"/>
        <w:rPr>
          <w:rFonts w:ascii="Helvetica" w:hAnsi="Helvetica" w:cs="Helvetica"/>
        </w:rPr>
        <w:pPrChange w:id="559" w:author="KJ Chow" w:date="2021-05-14T00:26:00Z">
          <w:pPr>
            <w:keepNext/>
            <w:jc w:val="center"/>
          </w:pPr>
        </w:pPrChange>
      </w:pPr>
      <w:r w:rsidRPr="00B2202E">
        <w:rPr>
          <w:rFonts w:ascii="Helvetica" w:hAnsi="Helvetica" w:cs="Helvetica"/>
          <w:noProof/>
        </w:rPr>
        <w:drawing>
          <wp:inline distT="0" distB="0" distL="0" distR="0" wp14:anchorId="6947E69B" wp14:editId="1D2781DE">
            <wp:extent cx="4409440" cy="50673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410000" cy="5067944"/>
                    </a:xfrm>
                    <a:prstGeom prst="rect">
                      <a:avLst/>
                    </a:prstGeom>
                    <a:noFill/>
                    <a:ln>
                      <a:noFill/>
                    </a:ln>
                  </pic:spPr>
                </pic:pic>
              </a:graphicData>
            </a:graphic>
          </wp:inline>
        </w:drawing>
      </w:r>
    </w:p>
    <w:p w14:paraId="49DD6090" w14:textId="42971C08" w:rsidR="0037628F" w:rsidRPr="00131DAA" w:rsidRDefault="0037628F" w:rsidP="0037628F">
      <w:pPr>
        <w:pStyle w:val="Caption"/>
        <w:jc w:val="center"/>
        <w:rPr>
          <w:rFonts w:ascii="Helvetica" w:hAnsi="Helvetica" w:cs="Helvetica"/>
          <w:b/>
          <w:bCs/>
          <w:i w:val="0"/>
          <w:iCs w:val="0"/>
          <w:color w:val="auto"/>
          <w:sz w:val="20"/>
          <w:szCs w:val="20"/>
          <w:rPrChange w:id="560" w:author="KJ Chow" w:date="2021-05-14T01:10:00Z">
            <w:rPr>
              <w:rFonts w:ascii="Helvetica" w:hAnsi="Helvetica" w:cs="Helvetica"/>
            </w:rPr>
          </w:rPrChange>
        </w:rPr>
      </w:pPr>
      <w:bookmarkStart w:id="561" w:name="_Ref71845207"/>
      <w:r w:rsidRPr="00131DAA">
        <w:rPr>
          <w:rFonts w:ascii="Helvetica" w:hAnsi="Helvetica" w:cs="Helvetica"/>
          <w:b/>
          <w:bCs/>
          <w:i w:val="0"/>
          <w:iCs w:val="0"/>
          <w:color w:val="auto"/>
          <w:sz w:val="20"/>
          <w:szCs w:val="20"/>
          <w:rPrChange w:id="562" w:author="KJ Chow" w:date="2021-05-14T01:10:00Z">
            <w:rPr>
              <w:rFonts w:ascii="Helvetica" w:hAnsi="Helvetica" w:cs="Helvetica"/>
            </w:rPr>
          </w:rPrChange>
        </w:rPr>
        <w:t xml:space="preserve">Figure </w:t>
      </w:r>
      <w:r w:rsidRPr="00131DAA">
        <w:rPr>
          <w:rFonts w:ascii="Helvetica" w:hAnsi="Helvetica" w:cs="Helvetica"/>
          <w:b/>
          <w:bCs/>
          <w:i w:val="0"/>
          <w:iCs w:val="0"/>
          <w:color w:val="auto"/>
          <w:sz w:val="20"/>
          <w:szCs w:val="20"/>
          <w:rPrChange w:id="563" w:author="KJ Chow" w:date="2021-05-14T01:10:00Z">
            <w:rPr>
              <w:rFonts w:ascii="Helvetica" w:hAnsi="Helvetica" w:cs="Helvetica"/>
            </w:rPr>
          </w:rPrChange>
        </w:rPr>
        <w:fldChar w:fldCharType="begin"/>
      </w:r>
      <w:r w:rsidRPr="00131DAA">
        <w:rPr>
          <w:rFonts w:ascii="Helvetica" w:hAnsi="Helvetica" w:cs="Helvetica"/>
          <w:b/>
          <w:bCs/>
          <w:i w:val="0"/>
          <w:iCs w:val="0"/>
          <w:color w:val="auto"/>
          <w:sz w:val="20"/>
          <w:szCs w:val="20"/>
          <w:rPrChange w:id="564" w:author="KJ Chow" w:date="2021-05-14T01:10:00Z">
            <w:rPr>
              <w:rFonts w:ascii="Helvetica" w:hAnsi="Helvetica" w:cs="Helvetica"/>
            </w:rPr>
          </w:rPrChange>
        </w:rPr>
        <w:instrText xml:space="preserve"> SEQ Figure \* ARABIC </w:instrText>
      </w:r>
      <w:r w:rsidRPr="00131DAA">
        <w:rPr>
          <w:rFonts w:ascii="Helvetica" w:hAnsi="Helvetica" w:cs="Helvetica"/>
          <w:b/>
          <w:bCs/>
          <w:i w:val="0"/>
          <w:iCs w:val="0"/>
          <w:color w:val="auto"/>
          <w:sz w:val="20"/>
          <w:szCs w:val="20"/>
          <w:rPrChange w:id="565" w:author="KJ Chow" w:date="2021-05-14T01:10:00Z">
            <w:rPr>
              <w:rFonts w:ascii="Helvetica" w:hAnsi="Helvetica" w:cs="Helvetica"/>
            </w:rPr>
          </w:rPrChange>
        </w:rPr>
        <w:fldChar w:fldCharType="separate"/>
      </w:r>
      <w:ins w:id="566" w:author="KJ Chow" w:date="2021-05-18T17:02:00Z">
        <w:r w:rsidR="009960AB">
          <w:rPr>
            <w:rFonts w:ascii="Helvetica" w:hAnsi="Helvetica" w:cs="Helvetica"/>
            <w:b/>
            <w:bCs/>
            <w:i w:val="0"/>
            <w:iCs w:val="0"/>
            <w:noProof/>
            <w:color w:val="auto"/>
            <w:sz w:val="20"/>
            <w:szCs w:val="20"/>
          </w:rPr>
          <w:t>5</w:t>
        </w:r>
      </w:ins>
      <w:del w:id="567" w:author="KJ Chow" w:date="2021-05-14T00:01:00Z">
        <w:r w:rsidR="00983325" w:rsidRPr="00131DAA" w:rsidDel="005F0FC8">
          <w:rPr>
            <w:rFonts w:ascii="Helvetica" w:hAnsi="Helvetica" w:cs="Helvetica"/>
            <w:b/>
            <w:bCs/>
            <w:i w:val="0"/>
            <w:iCs w:val="0"/>
            <w:noProof/>
            <w:color w:val="auto"/>
            <w:sz w:val="20"/>
            <w:szCs w:val="20"/>
            <w:rPrChange w:id="568" w:author="KJ Chow" w:date="2021-05-14T01:10:00Z">
              <w:rPr>
                <w:rFonts w:ascii="Helvetica" w:hAnsi="Helvetica" w:cs="Helvetica"/>
                <w:noProof/>
              </w:rPr>
            </w:rPrChange>
          </w:rPr>
          <w:delText>6</w:delText>
        </w:r>
      </w:del>
      <w:r w:rsidRPr="00131DAA">
        <w:rPr>
          <w:rFonts w:ascii="Helvetica" w:hAnsi="Helvetica" w:cs="Helvetica"/>
          <w:b/>
          <w:bCs/>
          <w:i w:val="0"/>
          <w:iCs w:val="0"/>
          <w:color w:val="auto"/>
          <w:sz w:val="20"/>
          <w:szCs w:val="20"/>
          <w:rPrChange w:id="569" w:author="KJ Chow" w:date="2021-05-14T01:10:00Z">
            <w:rPr>
              <w:rFonts w:ascii="Helvetica" w:hAnsi="Helvetica" w:cs="Helvetica"/>
            </w:rPr>
          </w:rPrChange>
        </w:rPr>
        <w:fldChar w:fldCharType="end"/>
      </w:r>
      <w:bookmarkEnd w:id="561"/>
      <w:r w:rsidRPr="00131DAA">
        <w:rPr>
          <w:rFonts w:ascii="Helvetica" w:hAnsi="Helvetica" w:cs="Helvetica"/>
          <w:b/>
          <w:bCs/>
          <w:i w:val="0"/>
          <w:iCs w:val="0"/>
          <w:color w:val="auto"/>
          <w:sz w:val="20"/>
          <w:szCs w:val="20"/>
          <w:rPrChange w:id="570" w:author="KJ Chow" w:date="2021-05-14T01:10:00Z">
            <w:rPr>
              <w:rFonts w:ascii="Helvetica" w:hAnsi="Helvetica" w:cs="Helvetica"/>
            </w:rPr>
          </w:rPrChange>
        </w:rPr>
        <w:t xml:space="preserve"> Graphs of (a) Normalised Power Output and (b) Normalised Power Density against Radial Scaling.</w:t>
      </w:r>
    </w:p>
    <w:p w14:paraId="3DBAFFD9" w14:textId="68CE53C2" w:rsidR="0037628F" w:rsidRPr="00131DAA" w:rsidRDefault="0037628F" w:rsidP="00CD2C38">
      <w:pPr>
        <w:jc w:val="both"/>
        <w:rPr>
          <w:rFonts w:ascii="Helvetica" w:hAnsi="Helvetica" w:cs="Helvetica"/>
        </w:rPr>
      </w:pPr>
      <w:r w:rsidRPr="00131DAA">
        <w:rPr>
          <w:rFonts w:ascii="Helvetica" w:hAnsi="Helvetica" w:cs="Helvetica"/>
        </w:rPr>
        <w:t>The plot</w:t>
      </w:r>
      <w:r w:rsidR="00805437" w:rsidRPr="00131DAA">
        <w:rPr>
          <w:rFonts w:ascii="Helvetica" w:hAnsi="Helvetica" w:cs="Helvetica"/>
        </w:rPr>
        <w:t>s</w:t>
      </w:r>
      <w:r w:rsidRPr="00131DAA">
        <w:rPr>
          <w:rFonts w:ascii="Helvetica" w:hAnsi="Helvetica" w:cs="Helvetica"/>
        </w:rPr>
        <w:t xml:space="preserve"> </w:t>
      </w:r>
      <w:ins w:id="571" w:author="Davide Lasagna" w:date="2021-05-13T13:30:00Z">
        <w:r w:rsidR="00D00C64" w:rsidRPr="00131DAA">
          <w:rPr>
            <w:rFonts w:ascii="Helvetica" w:hAnsi="Helvetica" w:cs="Helvetica"/>
          </w:rPr>
          <w:t xml:space="preserve">in </w:t>
        </w:r>
      </w:ins>
      <w:ins w:id="572" w:author="KJ Chow" w:date="2021-05-14T00:39:00Z">
        <w:r w:rsidR="008E095E" w:rsidRPr="00B2202E">
          <w:rPr>
            <w:rFonts w:ascii="Helvetica" w:hAnsi="Helvetica" w:cs="Helvetica"/>
          </w:rPr>
          <w:fldChar w:fldCharType="begin"/>
        </w:r>
        <w:r w:rsidR="008E095E" w:rsidRPr="00131DAA">
          <w:rPr>
            <w:rFonts w:ascii="Helvetica" w:hAnsi="Helvetica" w:cs="Helvetica"/>
          </w:rPr>
          <w:instrText xml:space="preserve"> REF _Ref71845207 \h </w:instrText>
        </w:r>
      </w:ins>
      <w:r w:rsidR="00131DAA">
        <w:rPr>
          <w:rFonts w:ascii="Helvetica" w:hAnsi="Helvetica" w:cs="Helvetica"/>
        </w:rPr>
        <w:instrText xml:space="preserve"> \* MERGEFORMAT </w:instrText>
      </w:r>
      <w:r w:rsidR="008E095E" w:rsidRPr="00131DAA">
        <w:rPr>
          <w:rFonts w:ascii="Helvetica" w:hAnsi="Helvetica" w:cs="Helvetica"/>
          <w:rPrChange w:id="573" w:author="KJ Chow" w:date="2021-05-14T01:08:00Z">
            <w:rPr>
              <w:rFonts w:ascii="Helvetica" w:hAnsi="Helvetica" w:cs="Helvetica"/>
            </w:rPr>
          </w:rPrChange>
        </w:rPr>
      </w:r>
      <w:r w:rsidR="008E095E" w:rsidRPr="00131DAA">
        <w:rPr>
          <w:rFonts w:ascii="Helvetica" w:hAnsi="Helvetica" w:cs="Helvetica"/>
          <w:rPrChange w:id="574" w:author="KJ Chow" w:date="2021-05-14T01:08:00Z">
            <w:rPr>
              <w:rFonts w:ascii="Helvetica" w:hAnsi="Helvetica" w:cs="Helvetica"/>
            </w:rPr>
          </w:rPrChange>
        </w:rPr>
        <w:fldChar w:fldCharType="separate"/>
      </w:r>
      <w:ins w:id="575" w:author="KJ Chow" w:date="2021-05-18T17:02:00Z">
        <w:r w:rsidR="009960AB" w:rsidRPr="009960AB">
          <w:rPr>
            <w:rFonts w:ascii="Helvetica" w:hAnsi="Helvetica" w:cs="Helvetica"/>
            <w:b/>
            <w:bCs/>
            <w:rPrChange w:id="576" w:author="KJ Chow" w:date="2021-05-18T17:02:00Z">
              <w:rPr>
                <w:rFonts w:ascii="Helvetica" w:hAnsi="Helvetica" w:cs="Helvetica"/>
              </w:rPr>
            </w:rPrChange>
          </w:rPr>
          <w:t xml:space="preserve">Figure </w:t>
        </w:r>
        <w:r w:rsidR="009960AB" w:rsidRPr="009960AB">
          <w:rPr>
            <w:rFonts w:ascii="Helvetica" w:hAnsi="Helvetica" w:cs="Helvetica"/>
            <w:b/>
            <w:bCs/>
            <w:i/>
            <w:iCs/>
            <w:noProof/>
            <w:rPrChange w:id="577" w:author="KJ Chow" w:date="2021-05-18T17:02:00Z">
              <w:rPr>
                <w:rFonts w:ascii="Helvetica" w:hAnsi="Helvetica" w:cs="Helvetica"/>
                <w:b/>
                <w:bCs/>
                <w:i/>
                <w:iCs/>
                <w:noProof/>
                <w:sz w:val="20"/>
                <w:szCs w:val="20"/>
              </w:rPr>
            </w:rPrChange>
          </w:rPr>
          <w:t>5</w:t>
        </w:r>
      </w:ins>
      <w:ins w:id="578" w:author="KJ Chow" w:date="2021-05-14T00:39:00Z">
        <w:r w:rsidR="008E095E" w:rsidRPr="00B2202E">
          <w:rPr>
            <w:rFonts w:ascii="Helvetica" w:hAnsi="Helvetica" w:cs="Helvetica"/>
          </w:rPr>
          <w:fldChar w:fldCharType="end"/>
        </w:r>
      </w:ins>
      <w:ins w:id="579" w:author="Davide Lasagna" w:date="2021-05-13T13:30:00Z">
        <w:del w:id="580" w:author="KJ Chow" w:date="2021-05-14T00:39:00Z">
          <w:r w:rsidR="00D00C64" w:rsidRPr="00131DAA" w:rsidDel="008E095E">
            <w:rPr>
              <w:rFonts w:ascii="Helvetica" w:hAnsi="Helvetica" w:cs="Helvetica"/>
            </w:rPr>
            <w:delText>figure 6</w:delText>
          </w:r>
        </w:del>
        <w:r w:rsidR="00D00C64" w:rsidRPr="00131DAA">
          <w:rPr>
            <w:rFonts w:ascii="Helvetica" w:hAnsi="Helvetica" w:cs="Helvetica"/>
          </w:rPr>
          <w:t xml:space="preserve"> </w:t>
        </w:r>
      </w:ins>
      <w:del w:id="581" w:author="Davide Lasagna" w:date="2021-05-13T13:30:00Z">
        <w:r w:rsidRPr="00131DAA" w:rsidDel="00D00C64">
          <w:rPr>
            <w:rFonts w:ascii="Helvetica" w:hAnsi="Helvetica" w:cs="Helvetica"/>
          </w:rPr>
          <w:delText xml:space="preserve">above </w:delText>
        </w:r>
      </w:del>
      <w:r w:rsidRPr="00131DAA">
        <w:rPr>
          <w:rFonts w:ascii="Helvetica" w:hAnsi="Helvetica" w:cs="Helvetica"/>
        </w:rPr>
        <w:t xml:space="preserve">provide the </w:t>
      </w:r>
      <w:r w:rsidR="00805437" w:rsidRPr="00131DAA">
        <w:rPr>
          <w:rFonts w:ascii="Helvetica" w:hAnsi="Helvetica" w:cs="Helvetica"/>
        </w:rPr>
        <w:t xml:space="preserve">normalised </w:t>
      </w:r>
      <w:r w:rsidRPr="00131DAA">
        <w:rPr>
          <w:rFonts w:ascii="Helvetica" w:hAnsi="Helvetica" w:cs="Helvetica"/>
        </w:rPr>
        <w:t xml:space="preserve">turbine’s power output and power density profiles under the scaling equation’s effects. </w:t>
      </w:r>
      <w:r w:rsidR="00CD2C38" w:rsidRPr="00131DAA">
        <w:rPr>
          <w:rFonts w:ascii="Helvetica" w:hAnsi="Helvetica" w:cs="Helvetica"/>
        </w:rPr>
        <w:t xml:space="preserve">By setting the inner radius to a fixed value (22 mm) and RPM to 2000, I then proceeded on with the above scaling analysis via looping over an array of </w:t>
      </w:r>
      <m:oMath>
        <m:sSub>
          <m:sSubPr>
            <m:ctrlPr>
              <w:rPr>
                <w:rFonts w:ascii="Cambria Math" w:hAnsi="Cambria Math" w:cs="Helvetica"/>
                <w:i/>
              </w:rPr>
            </m:ctrlPr>
          </m:sSubPr>
          <m:e>
            <m:r>
              <w:rPr>
                <w:rFonts w:ascii="Cambria Math" w:hAnsi="Cambria Math" w:cs="Helvetica"/>
              </w:rPr>
              <m:t>r</m:t>
            </m:r>
          </m:e>
          <m:sub>
            <m:r>
              <w:rPr>
                <w:rFonts w:ascii="Cambria Math" w:hAnsi="Cambria Math" w:cs="Helvetica"/>
              </w:rPr>
              <m:t>scale</m:t>
            </m:r>
          </m:sub>
        </m:sSub>
      </m:oMath>
      <w:r w:rsidR="00CD2C38" w:rsidRPr="00131DAA">
        <w:rPr>
          <w:rFonts w:ascii="Helvetica" w:eastAsiaTheme="minorEastAsia" w:hAnsi="Helvetica" w:cs="Helvetica"/>
        </w:rPr>
        <w:t xml:space="preserve"> and </w:t>
      </w:r>
      <m:oMath>
        <m:r>
          <w:rPr>
            <w:rFonts w:ascii="Cambria Math" w:hAnsi="Cambria Math" w:cs="Helvetica"/>
          </w:rPr>
          <m:t>k</m:t>
        </m:r>
      </m:oMath>
      <w:r w:rsidR="00CD2C38" w:rsidRPr="00131DAA">
        <w:rPr>
          <w:rFonts w:ascii="Helvetica" w:eastAsiaTheme="minorEastAsia" w:hAnsi="Helvetica" w:cs="Helvetica"/>
        </w:rPr>
        <w:t xml:space="preserve"> exponent. The results above do not just compare the turbine output performance, but also its density performance which can be associated with manufacturing cost. With these considered, the design choice selected in previous sections can still be justified as the most fitting and optimal point for this investigation.</w:t>
      </w:r>
    </w:p>
    <w:p w14:paraId="685868C9" w14:textId="1FBE5214" w:rsidR="00D54349" w:rsidRPr="00131DAA" w:rsidRDefault="00D54349" w:rsidP="00D33C47">
      <w:pPr>
        <w:pStyle w:val="Heading3"/>
        <w:rPr>
          <w:rFonts w:ascii="Helvetica" w:hAnsi="Helvetica" w:cs="Helvetica"/>
          <w:b/>
          <w:bCs/>
          <w:color w:val="auto"/>
          <w:u w:val="single"/>
        </w:rPr>
      </w:pPr>
      <w:r w:rsidRPr="00131DAA">
        <w:rPr>
          <w:rFonts w:ascii="Helvetica" w:hAnsi="Helvetica" w:cs="Helvetica"/>
          <w:b/>
          <w:bCs/>
          <w:color w:val="auto"/>
          <w:u w:val="single"/>
        </w:rPr>
        <w:lastRenderedPageBreak/>
        <w:t>Torque Analysis</w:t>
      </w:r>
    </w:p>
    <w:p w14:paraId="4E54A6AE" w14:textId="2614CA36" w:rsidR="00DC3BA5" w:rsidRPr="00131DAA" w:rsidRDefault="00652BAE">
      <w:pPr>
        <w:spacing w:after="120"/>
        <w:jc w:val="both"/>
        <w:rPr>
          <w:rFonts w:ascii="Helvetica" w:hAnsi="Helvetica" w:cs="Helvetica"/>
        </w:rPr>
        <w:pPrChange w:id="582" w:author="KJ Chow" w:date="2021-05-14T00:28:00Z">
          <w:pPr>
            <w:jc w:val="both"/>
          </w:pPr>
        </w:pPrChange>
      </w:pPr>
      <w:r w:rsidRPr="00131DAA">
        <w:rPr>
          <w:rFonts w:ascii="Helvetica" w:hAnsi="Helvetica" w:cs="Helvetica"/>
        </w:rPr>
        <w:t>The study so far has only considered cases where RPM can be freely configured. However, th</w:t>
      </w:r>
      <w:r w:rsidR="009C5B6C" w:rsidRPr="00131DAA">
        <w:rPr>
          <w:rFonts w:ascii="Helvetica" w:hAnsi="Helvetica" w:cs="Helvetica"/>
        </w:rPr>
        <w:t>is</w:t>
      </w:r>
      <w:r w:rsidRPr="00131DAA">
        <w:rPr>
          <w:rFonts w:ascii="Helvetica" w:hAnsi="Helvetica" w:cs="Helvetica"/>
        </w:rPr>
        <w:t xml:space="preserve"> is only true when implementing a variable load alternator </w:t>
      </w:r>
      <w:r w:rsidR="009C5B6C" w:rsidRPr="00131DAA">
        <w:rPr>
          <w:rFonts w:ascii="Helvetica" w:hAnsi="Helvetica" w:cs="Helvetica"/>
        </w:rPr>
        <w:t xml:space="preserve">whereas under common settings, that is hardly the case where torque is usually the fixed term, and RPM </w:t>
      </w:r>
      <w:proofErr w:type="gramStart"/>
      <w:r w:rsidR="009C5B6C" w:rsidRPr="00131DAA">
        <w:rPr>
          <w:rFonts w:ascii="Helvetica" w:hAnsi="Helvetica" w:cs="Helvetica"/>
        </w:rPr>
        <w:t>is allowed to</w:t>
      </w:r>
      <w:proofErr w:type="gramEnd"/>
      <w:r w:rsidR="009C5B6C" w:rsidRPr="00131DAA">
        <w:rPr>
          <w:rFonts w:ascii="Helvetica" w:hAnsi="Helvetica" w:cs="Helvetica"/>
        </w:rPr>
        <w:t xml:space="preserve"> change accordingly with the applied input force. In a tesla turbine, this force is directly extracted from the fluid’s relative shear power to that of the rotating discs. </w:t>
      </w:r>
      <w:r w:rsidR="009034BE" w:rsidRPr="00131DAA">
        <w:rPr>
          <w:rFonts w:ascii="Helvetica" w:hAnsi="Helvetica" w:cs="Helvetica"/>
        </w:rPr>
        <w:t xml:space="preserve">Therefore, this inspired me </w:t>
      </w:r>
      <w:r w:rsidR="004D2918" w:rsidRPr="00131DAA">
        <w:rPr>
          <w:rFonts w:ascii="Helvetica" w:hAnsi="Helvetica" w:cs="Helvetica"/>
        </w:rPr>
        <w:t>to simulate</w:t>
      </w:r>
      <w:r w:rsidR="009C5B6C" w:rsidRPr="00131DAA">
        <w:rPr>
          <w:rFonts w:ascii="Helvetica" w:hAnsi="Helvetica" w:cs="Helvetica"/>
        </w:rPr>
        <w:t xml:space="preserve"> cases </w:t>
      </w:r>
      <w:r w:rsidR="004D2918" w:rsidRPr="00131DAA">
        <w:rPr>
          <w:rFonts w:ascii="Helvetica" w:hAnsi="Helvetica" w:cs="Helvetica"/>
        </w:rPr>
        <w:t>under</w:t>
      </w:r>
      <w:r w:rsidR="009C5B6C" w:rsidRPr="00131DAA">
        <w:rPr>
          <w:rFonts w:ascii="Helvetica" w:hAnsi="Helvetica" w:cs="Helvetica"/>
        </w:rPr>
        <w:t xml:space="preserve"> fixed torque </w:t>
      </w:r>
      <w:r w:rsidR="004D2918" w:rsidRPr="00131DAA">
        <w:rPr>
          <w:rFonts w:ascii="Helvetica" w:hAnsi="Helvetica" w:cs="Helvetica"/>
        </w:rPr>
        <w:t>and</w:t>
      </w:r>
      <w:r w:rsidR="009C5B6C" w:rsidRPr="00131DAA">
        <w:rPr>
          <w:rFonts w:ascii="Helvetica" w:hAnsi="Helvetica" w:cs="Helvetica"/>
        </w:rPr>
        <w:t xml:space="preserve"> varying configurations.</w:t>
      </w:r>
      <w:r w:rsidR="00DC3BA5" w:rsidRPr="00131DAA">
        <w:rPr>
          <w:rFonts w:ascii="Helvetica" w:hAnsi="Helvetica" w:cs="Helvetica"/>
        </w:rPr>
        <w:t xml:space="preserve"> </w:t>
      </w:r>
      <w:r w:rsidR="00DC3BA5" w:rsidRPr="00131DAA">
        <w:rPr>
          <w:rFonts w:ascii="Helvetica" w:hAnsi="Helvetica" w:cs="Helvetica"/>
        </w:rPr>
        <w:br/>
        <w:t>(</w:t>
      </w:r>
      <w:r w:rsidR="00DC3BA5" w:rsidRPr="00131DAA">
        <w:rPr>
          <w:rFonts w:ascii="Helvetica" w:hAnsi="Helvetica" w:cs="Helvetica"/>
          <w:i/>
          <w:iCs/>
        </w:rPr>
        <w:t>Note</w:t>
      </w:r>
      <w:r w:rsidR="00DC3BA5" w:rsidRPr="00131DAA">
        <w:rPr>
          <w:rFonts w:ascii="Helvetica" w:hAnsi="Helvetica" w:cs="Helvetica"/>
        </w:rPr>
        <w:t>: the following results were not included in the Group report due to space limitations)</w:t>
      </w:r>
    </w:p>
    <w:p w14:paraId="5EFD1409" w14:textId="20A1B83E" w:rsidR="00983325" w:rsidRPr="00131DAA" w:rsidRDefault="008E095E" w:rsidP="00983325">
      <w:pPr>
        <w:spacing w:after="0"/>
        <w:jc w:val="both"/>
        <w:rPr>
          <w:ins w:id="583" w:author="KJ Chow" w:date="2021-05-14T00:28:00Z"/>
          <w:rFonts w:ascii="Helvetica" w:hAnsi="Helvetica" w:cs="Helvetica"/>
        </w:rPr>
      </w:pPr>
      <w:ins w:id="584" w:author="KJ Chow" w:date="2021-05-14T00:40:00Z">
        <w:r w:rsidRPr="00B2202E">
          <w:rPr>
            <w:rFonts w:ascii="Helvetica" w:hAnsi="Helvetica" w:cs="Helvetica"/>
          </w:rPr>
          <w:fldChar w:fldCharType="begin"/>
        </w:r>
        <w:r w:rsidRPr="00131DAA">
          <w:rPr>
            <w:rFonts w:ascii="Helvetica" w:hAnsi="Helvetica" w:cs="Helvetica"/>
          </w:rPr>
          <w:instrText xml:space="preserve"> REF _Ref71845232 \h </w:instrText>
        </w:r>
      </w:ins>
      <w:r w:rsidR="00131DAA">
        <w:rPr>
          <w:rFonts w:ascii="Helvetica" w:hAnsi="Helvetica" w:cs="Helvetica"/>
        </w:rPr>
        <w:instrText xml:space="preserve"> \* MERGEFORMAT </w:instrText>
      </w:r>
      <w:r w:rsidRPr="00131DAA">
        <w:rPr>
          <w:rFonts w:ascii="Helvetica" w:hAnsi="Helvetica" w:cs="Helvetica"/>
          <w:rPrChange w:id="585" w:author="KJ Chow" w:date="2021-05-14T01:08:00Z">
            <w:rPr>
              <w:rFonts w:ascii="Helvetica" w:hAnsi="Helvetica" w:cs="Helvetica"/>
            </w:rPr>
          </w:rPrChange>
        </w:rPr>
      </w:r>
      <w:r w:rsidRPr="00131DAA">
        <w:rPr>
          <w:rFonts w:ascii="Helvetica" w:hAnsi="Helvetica" w:cs="Helvetica"/>
          <w:rPrChange w:id="586" w:author="KJ Chow" w:date="2021-05-14T01:08:00Z">
            <w:rPr>
              <w:rFonts w:ascii="Helvetica" w:hAnsi="Helvetica" w:cs="Helvetica"/>
            </w:rPr>
          </w:rPrChange>
        </w:rPr>
        <w:fldChar w:fldCharType="separate"/>
      </w:r>
      <w:ins w:id="587" w:author="KJ Chow" w:date="2021-05-18T17:02:00Z">
        <w:r w:rsidR="009960AB" w:rsidRPr="009960AB">
          <w:rPr>
            <w:rFonts w:ascii="Helvetica" w:hAnsi="Helvetica" w:cs="Helvetica"/>
            <w:b/>
            <w:bCs/>
            <w:rPrChange w:id="588" w:author="KJ Chow" w:date="2021-05-18T17:02:00Z">
              <w:rPr/>
            </w:rPrChange>
          </w:rPr>
          <w:t xml:space="preserve">Figure </w:t>
        </w:r>
        <w:r w:rsidR="009960AB" w:rsidRPr="009960AB">
          <w:rPr>
            <w:rFonts w:ascii="Helvetica" w:hAnsi="Helvetica" w:cs="Helvetica"/>
            <w:b/>
            <w:bCs/>
            <w:i/>
            <w:iCs/>
            <w:noProof/>
            <w:rPrChange w:id="589" w:author="KJ Chow" w:date="2021-05-18T17:02:00Z">
              <w:rPr>
                <w:rFonts w:ascii="Helvetica" w:hAnsi="Helvetica" w:cs="Helvetica"/>
                <w:b/>
                <w:bCs/>
                <w:i/>
                <w:iCs/>
                <w:noProof/>
                <w:sz w:val="20"/>
                <w:szCs w:val="20"/>
              </w:rPr>
            </w:rPrChange>
          </w:rPr>
          <w:t>6</w:t>
        </w:r>
      </w:ins>
      <w:ins w:id="590" w:author="KJ Chow" w:date="2021-05-14T00:40:00Z">
        <w:r w:rsidRPr="00B2202E">
          <w:rPr>
            <w:rFonts w:ascii="Helvetica" w:hAnsi="Helvetica" w:cs="Helvetica"/>
          </w:rPr>
          <w:fldChar w:fldCharType="end"/>
        </w:r>
      </w:ins>
      <w:del w:id="591" w:author="KJ Chow" w:date="2021-05-14T00:40:00Z">
        <w:r w:rsidR="00DC3BA5" w:rsidRPr="00131DAA" w:rsidDel="008E095E">
          <w:rPr>
            <w:rFonts w:ascii="Helvetica" w:hAnsi="Helvetica" w:cs="Helvetica"/>
          </w:rPr>
          <w:delText>Figure 7</w:delText>
        </w:r>
      </w:del>
      <w:r w:rsidR="00DC3BA5" w:rsidRPr="00131DAA">
        <w:rPr>
          <w:rFonts w:ascii="Helvetica" w:hAnsi="Helvetica" w:cs="Helvetica"/>
        </w:rPr>
        <w:t xml:space="preserve"> shows the power contour plot similar to that in </w:t>
      </w:r>
      <w:ins w:id="592" w:author="KJ Chow" w:date="2021-05-14T00:40:00Z">
        <w:r w:rsidRPr="00B2202E">
          <w:rPr>
            <w:rFonts w:ascii="Helvetica" w:hAnsi="Helvetica" w:cs="Helvetica"/>
          </w:rPr>
          <w:fldChar w:fldCharType="begin"/>
        </w:r>
        <w:r w:rsidRPr="00131DAA">
          <w:rPr>
            <w:rFonts w:ascii="Helvetica" w:hAnsi="Helvetica" w:cs="Helvetica"/>
          </w:rPr>
          <w:instrText xml:space="preserve"> REF _Ref71845191 \h </w:instrText>
        </w:r>
      </w:ins>
      <w:r w:rsidR="00131DAA">
        <w:rPr>
          <w:rFonts w:ascii="Helvetica" w:hAnsi="Helvetica" w:cs="Helvetica"/>
        </w:rPr>
        <w:instrText xml:space="preserve"> \* MERGEFORMAT </w:instrText>
      </w:r>
      <w:r w:rsidRPr="00131DAA">
        <w:rPr>
          <w:rFonts w:ascii="Helvetica" w:hAnsi="Helvetica" w:cs="Helvetica"/>
          <w:rPrChange w:id="593" w:author="KJ Chow" w:date="2021-05-14T01:08:00Z">
            <w:rPr>
              <w:rFonts w:ascii="Helvetica" w:hAnsi="Helvetica" w:cs="Helvetica"/>
            </w:rPr>
          </w:rPrChange>
        </w:rPr>
      </w:r>
      <w:r w:rsidRPr="00131DAA">
        <w:rPr>
          <w:rFonts w:ascii="Helvetica" w:hAnsi="Helvetica" w:cs="Helvetica"/>
          <w:rPrChange w:id="594" w:author="KJ Chow" w:date="2021-05-14T01:08:00Z">
            <w:rPr>
              <w:rFonts w:ascii="Helvetica" w:hAnsi="Helvetica" w:cs="Helvetica"/>
            </w:rPr>
          </w:rPrChange>
        </w:rPr>
        <w:fldChar w:fldCharType="separate"/>
      </w:r>
      <w:ins w:id="595" w:author="KJ Chow" w:date="2021-05-18T17:02:00Z">
        <w:r w:rsidR="009960AB" w:rsidRPr="009960AB">
          <w:rPr>
            <w:rFonts w:ascii="Helvetica" w:hAnsi="Helvetica" w:cs="Helvetica"/>
            <w:b/>
            <w:bCs/>
            <w:rPrChange w:id="596" w:author="KJ Chow" w:date="2021-05-18T17:02:00Z">
              <w:rPr>
                <w:rFonts w:ascii="Helvetica" w:hAnsi="Helvetica" w:cs="Helvetica"/>
              </w:rPr>
            </w:rPrChange>
          </w:rPr>
          <w:t xml:space="preserve">Figure </w:t>
        </w:r>
        <w:r w:rsidR="009960AB" w:rsidRPr="009960AB">
          <w:rPr>
            <w:rFonts w:ascii="Helvetica" w:hAnsi="Helvetica" w:cs="Helvetica"/>
            <w:b/>
            <w:bCs/>
            <w:i/>
            <w:iCs/>
            <w:noProof/>
            <w:rPrChange w:id="597" w:author="KJ Chow" w:date="2021-05-18T17:02:00Z">
              <w:rPr>
                <w:rFonts w:ascii="Helvetica" w:hAnsi="Helvetica" w:cs="Helvetica"/>
                <w:b/>
                <w:bCs/>
                <w:i/>
                <w:iCs/>
                <w:noProof/>
                <w:sz w:val="20"/>
                <w:szCs w:val="20"/>
              </w:rPr>
            </w:rPrChange>
          </w:rPr>
          <w:t>4</w:t>
        </w:r>
      </w:ins>
      <w:ins w:id="598" w:author="KJ Chow" w:date="2021-05-14T00:40:00Z">
        <w:r w:rsidRPr="00B2202E">
          <w:rPr>
            <w:rFonts w:ascii="Helvetica" w:hAnsi="Helvetica" w:cs="Helvetica"/>
          </w:rPr>
          <w:fldChar w:fldCharType="end"/>
        </w:r>
      </w:ins>
      <w:del w:id="599" w:author="KJ Chow" w:date="2021-05-14T00:40:00Z">
        <w:r w:rsidR="00DC3BA5" w:rsidRPr="00131DAA" w:rsidDel="008E095E">
          <w:rPr>
            <w:rFonts w:ascii="Helvetica" w:hAnsi="Helvetica" w:cs="Helvetica"/>
          </w:rPr>
          <w:delText>Figure 5</w:delText>
        </w:r>
      </w:del>
      <w:r w:rsidR="00DC3BA5" w:rsidRPr="00131DAA">
        <w:rPr>
          <w:rFonts w:ascii="Helvetica" w:hAnsi="Helvetica" w:cs="Helvetica"/>
        </w:rPr>
        <w:t xml:space="preserve">, but with the x-axis adjusted to torque variable. This was </w:t>
      </w:r>
      <w:r w:rsidR="00983325" w:rsidRPr="00131DAA">
        <w:rPr>
          <w:rFonts w:ascii="Helvetica" w:hAnsi="Helvetica" w:cs="Helvetica"/>
        </w:rPr>
        <w:t>done by using a root finding algorithm to back-track into the relevant RPM for a given specific torque and operating conditions.</w:t>
      </w:r>
      <w:r w:rsidR="00DC3BA5" w:rsidRPr="00131DAA">
        <w:rPr>
          <w:rFonts w:ascii="Helvetica" w:hAnsi="Helvetica" w:cs="Helvetica"/>
        </w:rPr>
        <w:t xml:space="preserve"> The results correspond well except that the trends seem to portray the inverse versions of that from the RPM counterpart. This is to be expected because at high RPM, the relative velocity difference </w:t>
      </w:r>
      <w:r w:rsidR="008765CD" w:rsidRPr="00131DAA">
        <w:rPr>
          <w:rFonts w:ascii="Helvetica" w:hAnsi="Helvetica" w:cs="Helvetica"/>
        </w:rPr>
        <w:t xml:space="preserve">will be smaller, essentially yielding lower torque values. It is also important to identify the 0-power region (upper right corner) of each plot, which signifies the maximum torque producible at any given scale down instance. From the diagram, we can conclude that on average, lower scale down factor designs are able to operate in a wider range of torque </w:t>
      </w:r>
      <w:proofErr w:type="gramStart"/>
      <w:r w:rsidR="008765CD" w:rsidRPr="00131DAA">
        <w:rPr>
          <w:rFonts w:ascii="Helvetica" w:hAnsi="Helvetica" w:cs="Helvetica"/>
        </w:rPr>
        <w:t>requirements;</w:t>
      </w:r>
      <w:proofErr w:type="gramEnd"/>
      <w:r w:rsidR="008765CD" w:rsidRPr="00131DAA">
        <w:rPr>
          <w:rFonts w:ascii="Helvetica" w:hAnsi="Helvetica" w:cs="Helvetica"/>
        </w:rPr>
        <w:t xml:space="preserve"> whereas the opposite is true at higher factor cases. In conjunction to that, with the current design point, the range of applicable torque lies between </w:t>
      </w:r>
      <m:oMath>
        <m:r>
          <w:rPr>
            <w:rFonts w:ascii="Cambria Math" w:hAnsi="Cambria Math" w:cs="Helvetica"/>
          </w:rPr>
          <m:t>0 - ~1.2Nm</m:t>
        </m:r>
      </m:oMath>
      <w:r w:rsidR="008765CD" w:rsidRPr="00131DAA">
        <w:rPr>
          <w:rFonts w:ascii="Helvetica" w:hAnsi="Helvetica" w:cs="Helvetica"/>
        </w:rPr>
        <w:t>.</w:t>
      </w:r>
    </w:p>
    <w:p w14:paraId="054B0640" w14:textId="77777777" w:rsidR="009611C4" w:rsidRPr="00131DAA" w:rsidRDefault="009611C4" w:rsidP="00983325">
      <w:pPr>
        <w:spacing w:after="0"/>
        <w:jc w:val="both"/>
        <w:rPr>
          <w:rFonts w:ascii="Helvetica" w:hAnsi="Helvetica" w:cs="Helvetica"/>
        </w:rPr>
      </w:pPr>
    </w:p>
    <w:p w14:paraId="25BE10B2" w14:textId="77777777" w:rsidR="00983325" w:rsidRPr="00131DAA" w:rsidRDefault="00983325" w:rsidP="00983325">
      <w:pPr>
        <w:keepNext/>
        <w:spacing w:after="0"/>
        <w:jc w:val="center"/>
        <w:rPr>
          <w:rFonts w:ascii="Helvetica" w:hAnsi="Helvetica" w:cs="Helvetica"/>
          <w:rPrChange w:id="600" w:author="KJ Chow" w:date="2021-05-14T01:08:00Z">
            <w:rPr/>
          </w:rPrChange>
        </w:rPr>
      </w:pPr>
      <w:r w:rsidRPr="00131DAA">
        <w:rPr>
          <w:rFonts w:ascii="Helvetica" w:hAnsi="Helvetica" w:cs="Helvetica"/>
          <w:noProof/>
          <w:rPrChange w:id="601" w:author="KJ Chow" w:date="2021-05-14T01:08:00Z">
            <w:rPr>
              <w:noProof/>
            </w:rPr>
          </w:rPrChange>
        </w:rPr>
        <w:drawing>
          <wp:inline distT="0" distB="0" distL="0" distR="0" wp14:anchorId="7B2DD1A5" wp14:editId="02024CBF">
            <wp:extent cx="5580000" cy="2792163"/>
            <wp:effectExtent l="0" t="0" r="1905"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580000" cy="2792163"/>
                    </a:xfrm>
                    <a:prstGeom prst="rect">
                      <a:avLst/>
                    </a:prstGeom>
                    <a:noFill/>
                    <a:ln>
                      <a:noFill/>
                    </a:ln>
                  </pic:spPr>
                </pic:pic>
              </a:graphicData>
            </a:graphic>
          </wp:inline>
        </w:drawing>
      </w:r>
    </w:p>
    <w:p w14:paraId="2930AE35" w14:textId="0526C0A6" w:rsidR="00983325" w:rsidRPr="00131DAA" w:rsidRDefault="00983325" w:rsidP="00983325">
      <w:pPr>
        <w:pStyle w:val="Caption"/>
        <w:jc w:val="center"/>
        <w:rPr>
          <w:rFonts w:ascii="Helvetica" w:hAnsi="Helvetica" w:cs="Helvetica"/>
          <w:b/>
          <w:bCs/>
          <w:i w:val="0"/>
          <w:iCs w:val="0"/>
          <w:color w:val="auto"/>
          <w:sz w:val="20"/>
          <w:szCs w:val="20"/>
          <w:rPrChange w:id="602" w:author="KJ Chow" w:date="2021-05-14T01:10:00Z">
            <w:rPr>
              <w:rFonts w:ascii="Helvetica" w:hAnsi="Helvetica" w:cs="Helvetica"/>
            </w:rPr>
          </w:rPrChange>
        </w:rPr>
      </w:pPr>
      <w:bookmarkStart w:id="603" w:name="_Ref71845232"/>
      <w:r w:rsidRPr="00131DAA">
        <w:rPr>
          <w:rFonts w:ascii="Helvetica" w:hAnsi="Helvetica" w:cs="Helvetica"/>
          <w:b/>
          <w:bCs/>
          <w:i w:val="0"/>
          <w:iCs w:val="0"/>
          <w:color w:val="auto"/>
          <w:sz w:val="20"/>
          <w:szCs w:val="20"/>
          <w:rPrChange w:id="604" w:author="KJ Chow" w:date="2021-05-14T01:10:00Z">
            <w:rPr/>
          </w:rPrChange>
        </w:rPr>
        <w:t xml:space="preserve">Figure </w:t>
      </w:r>
      <w:r w:rsidR="005F0FC8" w:rsidRPr="00131DAA">
        <w:rPr>
          <w:rFonts w:ascii="Helvetica" w:hAnsi="Helvetica" w:cs="Helvetica"/>
          <w:b/>
          <w:bCs/>
          <w:i w:val="0"/>
          <w:iCs w:val="0"/>
          <w:color w:val="auto"/>
          <w:sz w:val="20"/>
          <w:szCs w:val="20"/>
          <w:rPrChange w:id="605" w:author="KJ Chow" w:date="2021-05-14T01:10:00Z">
            <w:rPr/>
          </w:rPrChange>
        </w:rPr>
        <w:fldChar w:fldCharType="begin"/>
      </w:r>
      <w:r w:rsidR="005F0FC8" w:rsidRPr="00131DAA">
        <w:rPr>
          <w:rFonts w:ascii="Helvetica" w:hAnsi="Helvetica" w:cs="Helvetica"/>
          <w:b/>
          <w:bCs/>
          <w:i w:val="0"/>
          <w:iCs w:val="0"/>
          <w:color w:val="auto"/>
          <w:sz w:val="20"/>
          <w:szCs w:val="20"/>
          <w:rPrChange w:id="606" w:author="KJ Chow" w:date="2021-05-14T01:10:00Z">
            <w:rPr/>
          </w:rPrChange>
        </w:rPr>
        <w:instrText xml:space="preserve"> SEQ Figure \* ARABIC </w:instrText>
      </w:r>
      <w:r w:rsidR="005F0FC8" w:rsidRPr="00131DAA">
        <w:rPr>
          <w:rFonts w:ascii="Helvetica" w:hAnsi="Helvetica" w:cs="Helvetica"/>
          <w:b/>
          <w:bCs/>
          <w:i w:val="0"/>
          <w:iCs w:val="0"/>
          <w:color w:val="auto"/>
          <w:sz w:val="20"/>
          <w:szCs w:val="20"/>
          <w:rPrChange w:id="607" w:author="KJ Chow" w:date="2021-05-14T01:10:00Z">
            <w:rPr>
              <w:noProof/>
            </w:rPr>
          </w:rPrChange>
        </w:rPr>
        <w:fldChar w:fldCharType="separate"/>
      </w:r>
      <w:ins w:id="608" w:author="KJ Chow" w:date="2021-05-18T17:02:00Z">
        <w:r w:rsidR="009960AB">
          <w:rPr>
            <w:rFonts w:ascii="Helvetica" w:hAnsi="Helvetica" w:cs="Helvetica"/>
            <w:b/>
            <w:bCs/>
            <w:i w:val="0"/>
            <w:iCs w:val="0"/>
            <w:noProof/>
            <w:color w:val="auto"/>
            <w:sz w:val="20"/>
            <w:szCs w:val="20"/>
          </w:rPr>
          <w:t>6</w:t>
        </w:r>
      </w:ins>
      <w:del w:id="609" w:author="KJ Chow" w:date="2021-05-14T00:01:00Z">
        <w:r w:rsidRPr="00131DAA" w:rsidDel="005F0FC8">
          <w:rPr>
            <w:rFonts w:ascii="Helvetica" w:hAnsi="Helvetica" w:cs="Helvetica"/>
            <w:b/>
            <w:bCs/>
            <w:i w:val="0"/>
            <w:iCs w:val="0"/>
            <w:noProof/>
            <w:color w:val="auto"/>
            <w:sz w:val="20"/>
            <w:szCs w:val="20"/>
            <w:rPrChange w:id="610" w:author="KJ Chow" w:date="2021-05-14T01:10:00Z">
              <w:rPr>
                <w:noProof/>
              </w:rPr>
            </w:rPrChange>
          </w:rPr>
          <w:delText>7</w:delText>
        </w:r>
      </w:del>
      <w:r w:rsidR="005F0FC8" w:rsidRPr="00131DAA">
        <w:rPr>
          <w:rFonts w:ascii="Helvetica" w:hAnsi="Helvetica" w:cs="Helvetica"/>
          <w:b/>
          <w:bCs/>
          <w:i w:val="0"/>
          <w:iCs w:val="0"/>
          <w:noProof/>
          <w:color w:val="auto"/>
          <w:sz w:val="20"/>
          <w:szCs w:val="20"/>
          <w:rPrChange w:id="611" w:author="KJ Chow" w:date="2021-05-14T01:10:00Z">
            <w:rPr>
              <w:noProof/>
            </w:rPr>
          </w:rPrChange>
        </w:rPr>
        <w:fldChar w:fldCharType="end"/>
      </w:r>
      <w:bookmarkEnd w:id="603"/>
      <w:r w:rsidRPr="00131DAA">
        <w:rPr>
          <w:rFonts w:ascii="Helvetica" w:hAnsi="Helvetica" w:cs="Helvetica"/>
          <w:b/>
          <w:bCs/>
          <w:i w:val="0"/>
          <w:iCs w:val="0"/>
          <w:color w:val="auto"/>
          <w:sz w:val="20"/>
          <w:szCs w:val="20"/>
          <w:rPrChange w:id="612" w:author="KJ Chow" w:date="2021-05-14T01:10:00Z">
            <w:rPr/>
          </w:rPrChange>
        </w:rPr>
        <w:t xml:space="preserve"> Power Contour at varying torque, scale down factor and disc numbers.</w:t>
      </w:r>
    </w:p>
    <w:p w14:paraId="27DBB2FD" w14:textId="7404969B" w:rsidR="00127D7F" w:rsidRPr="00131DAA" w:rsidRDefault="008E095E">
      <w:pPr>
        <w:spacing w:after="120"/>
        <w:jc w:val="both"/>
        <w:rPr>
          <w:rFonts w:ascii="Helvetica" w:hAnsi="Helvetica" w:cs="Helvetica"/>
        </w:rPr>
        <w:pPrChange w:id="613" w:author="KJ Chow" w:date="2021-05-14T00:28:00Z">
          <w:pPr>
            <w:jc w:val="both"/>
          </w:pPr>
        </w:pPrChange>
      </w:pPr>
      <w:ins w:id="614" w:author="KJ Chow" w:date="2021-05-14T00:40:00Z">
        <w:r w:rsidRPr="00B2202E">
          <w:rPr>
            <w:rFonts w:ascii="Helvetica" w:hAnsi="Helvetica" w:cs="Helvetica"/>
          </w:rPr>
          <w:fldChar w:fldCharType="begin"/>
        </w:r>
        <w:r w:rsidRPr="00131DAA">
          <w:rPr>
            <w:rFonts w:ascii="Helvetica" w:hAnsi="Helvetica" w:cs="Helvetica"/>
          </w:rPr>
          <w:instrText xml:space="preserve"> REF _Ref71845247 \h </w:instrText>
        </w:r>
      </w:ins>
      <w:r w:rsidR="00131DAA">
        <w:rPr>
          <w:rFonts w:ascii="Helvetica" w:hAnsi="Helvetica" w:cs="Helvetica"/>
        </w:rPr>
        <w:instrText xml:space="preserve"> \* MERGEFORMAT </w:instrText>
      </w:r>
      <w:r w:rsidRPr="00131DAA">
        <w:rPr>
          <w:rFonts w:ascii="Helvetica" w:hAnsi="Helvetica" w:cs="Helvetica"/>
          <w:rPrChange w:id="615" w:author="KJ Chow" w:date="2021-05-14T01:08:00Z">
            <w:rPr>
              <w:rFonts w:ascii="Helvetica" w:hAnsi="Helvetica" w:cs="Helvetica"/>
            </w:rPr>
          </w:rPrChange>
        </w:rPr>
      </w:r>
      <w:r w:rsidRPr="00131DAA">
        <w:rPr>
          <w:rFonts w:ascii="Helvetica" w:hAnsi="Helvetica" w:cs="Helvetica"/>
          <w:rPrChange w:id="616" w:author="KJ Chow" w:date="2021-05-14T01:08:00Z">
            <w:rPr>
              <w:rFonts w:ascii="Helvetica" w:hAnsi="Helvetica" w:cs="Helvetica"/>
            </w:rPr>
          </w:rPrChange>
        </w:rPr>
        <w:fldChar w:fldCharType="separate"/>
      </w:r>
      <w:ins w:id="617" w:author="KJ Chow" w:date="2021-05-18T17:02:00Z">
        <w:r w:rsidR="009960AB" w:rsidRPr="009960AB">
          <w:rPr>
            <w:rFonts w:ascii="Helvetica" w:hAnsi="Helvetica" w:cs="Helvetica"/>
            <w:b/>
            <w:bCs/>
            <w:rPrChange w:id="618" w:author="KJ Chow" w:date="2021-05-18T17:02:00Z">
              <w:rPr/>
            </w:rPrChange>
          </w:rPr>
          <w:t xml:space="preserve">Figure </w:t>
        </w:r>
        <w:r w:rsidR="009960AB" w:rsidRPr="009960AB">
          <w:rPr>
            <w:rFonts w:ascii="Helvetica" w:hAnsi="Helvetica" w:cs="Helvetica"/>
            <w:b/>
            <w:bCs/>
            <w:i/>
            <w:iCs/>
            <w:noProof/>
            <w:rPrChange w:id="619" w:author="KJ Chow" w:date="2021-05-18T17:02:00Z">
              <w:rPr>
                <w:rFonts w:ascii="Helvetica" w:hAnsi="Helvetica" w:cs="Helvetica"/>
                <w:b/>
                <w:bCs/>
                <w:i/>
                <w:iCs/>
                <w:noProof/>
                <w:sz w:val="20"/>
                <w:szCs w:val="20"/>
              </w:rPr>
            </w:rPrChange>
          </w:rPr>
          <w:t>7</w:t>
        </w:r>
      </w:ins>
      <w:ins w:id="620" w:author="KJ Chow" w:date="2021-05-14T00:40:00Z">
        <w:r w:rsidRPr="00B2202E">
          <w:rPr>
            <w:rFonts w:ascii="Helvetica" w:hAnsi="Helvetica" w:cs="Helvetica"/>
          </w:rPr>
          <w:fldChar w:fldCharType="end"/>
        </w:r>
      </w:ins>
      <w:del w:id="621" w:author="KJ Chow" w:date="2021-05-14T00:40:00Z">
        <w:r w:rsidR="009C5B6C" w:rsidRPr="00131DAA" w:rsidDel="008E095E">
          <w:rPr>
            <w:rFonts w:ascii="Helvetica" w:hAnsi="Helvetica" w:cs="Helvetica"/>
          </w:rPr>
          <w:delText xml:space="preserve">Figure </w:delText>
        </w:r>
        <w:r w:rsidR="00983325" w:rsidRPr="00131DAA" w:rsidDel="008E095E">
          <w:rPr>
            <w:rFonts w:ascii="Helvetica" w:hAnsi="Helvetica" w:cs="Helvetica"/>
          </w:rPr>
          <w:delText>8</w:delText>
        </w:r>
      </w:del>
      <w:r w:rsidR="009C5B6C" w:rsidRPr="00131DAA">
        <w:rPr>
          <w:rFonts w:ascii="Helvetica" w:hAnsi="Helvetica" w:cs="Helvetica"/>
        </w:rPr>
        <w:t xml:space="preserve"> shows the Torque vs RPM plots for different surface microstructure profile, </w:t>
      </w:r>
      <m:oMath>
        <m:r>
          <w:rPr>
            <w:rFonts w:ascii="Cambria Math" w:hAnsi="Cambria Math" w:cs="Helvetica"/>
          </w:rPr>
          <m:t>n</m:t>
        </m:r>
      </m:oMath>
      <w:r w:rsidR="009C5B6C" w:rsidRPr="00131DAA">
        <w:rPr>
          <w:rFonts w:ascii="Helvetica" w:hAnsi="Helvetica" w:cs="Helvetica"/>
        </w:rPr>
        <w:t xml:space="preserve"> and 4 mass flow rates, </w:t>
      </w:r>
      <m:oMath>
        <m:acc>
          <m:accPr>
            <m:chr m:val="̇"/>
            <m:ctrlPr>
              <w:rPr>
                <w:rFonts w:ascii="Cambria Math" w:hAnsi="Cambria Math" w:cs="Helvetica"/>
                <w:i/>
              </w:rPr>
            </m:ctrlPr>
          </m:accPr>
          <m:e>
            <m:r>
              <w:rPr>
                <w:rFonts w:ascii="Cambria Math" w:hAnsi="Cambria Math" w:cs="Helvetica"/>
              </w:rPr>
              <m:t>m</m:t>
            </m:r>
          </m:e>
        </m:acc>
      </m:oMath>
      <w:r w:rsidR="009C5B6C" w:rsidRPr="00131DAA">
        <w:rPr>
          <w:rFonts w:ascii="Helvetica" w:eastAsiaTheme="minorEastAsia" w:hAnsi="Helvetica" w:cs="Helvetica"/>
        </w:rPr>
        <w:t xml:space="preserve"> instances</w:t>
      </w:r>
      <w:r w:rsidR="009C5B6C" w:rsidRPr="00131DAA">
        <w:rPr>
          <w:rFonts w:ascii="Helvetica" w:hAnsi="Helvetica" w:cs="Helvetica"/>
        </w:rPr>
        <w:t xml:space="preserve">. </w:t>
      </w:r>
      <w:r w:rsidR="00CA5251" w:rsidRPr="00131DAA">
        <w:rPr>
          <w:rFonts w:ascii="Helvetica" w:hAnsi="Helvetica" w:cs="Helvetica"/>
        </w:rPr>
        <w:t xml:space="preserve">It is evident that all lines have decreasing trend with higher RPM settings. This is mainly due to lower relative velocity difference between the fluid and that of the rotating discs, leading to lower drag force and thus, lower overall torque. </w:t>
      </w:r>
    </w:p>
    <w:p w14:paraId="769F2A00" w14:textId="163C7185" w:rsidR="008F20BD" w:rsidRPr="00131DAA" w:rsidRDefault="00CA5251">
      <w:pPr>
        <w:spacing w:after="120"/>
        <w:jc w:val="both"/>
        <w:rPr>
          <w:rFonts w:ascii="Helvetica" w:eastAsiaTheme="minorEastAsia" w:hAnsi="Helvetica" w:cs="Helvetica"/>
        </w:rPr>
        <w:pPrChange w:id="622" w:author="KJ Chow" w:date="2021-05-14T00:28:00Z">
          <w:pPr>
            <w:jc w:val="both"/>
          </w:pPr>
        </w:pPrChange>
      </w:pPr>
      <w:r w:rsidRPr="00131DAA">
        <w:rPr>
          <w:rFonts w:ascii="Helvetica" w:hAnsi="Helvetica" w:cs="Helvetica"/>
        </w:rPr>
        <w:t xml:space="preserve">Furthermore, the gradient steepness also seems to decrease with higher </w:t>
      </w:r>
      <m:oMath>
        <m:r>
          <w:rPr>
            <w:rFonts w:ascii="Cambria Math" w:hAnsi="Cambria Math" w:cs="Helvetica"/>
          </w:rPr>
          <m:t>n</m:t>
        </m:r>
      </m:oMath>
      <w:r w:rsidRPr="00131DAA">
        <w:rPr>
          <w:rFonts w:ascii="Helvetica" w:hAnsi="Helvetica" w:cs="Helvetica"/>
        </w:rPr>
        <w:t xml:space="preserve"> value.</w:t>
      </w:r>
      <w:r w:rsidR="002D6F83" w:rsidRPr="00131DAA">
        <w:rPr>
          <w:rFonts w:ascii="Helvetica" w:hAnsi="Helvetica" w:cs="Helvetica"/>
        </w:rPr>
        <w:t xml:space="preserve"> On top of that, there are also instances where the lines converged at a certain RPM such as that in the top left corner diagram. A possible explanation to this occurrence is the different near wall velocity gradient for these profiles, where higher </w:t>
      </w:r>
      <m:oMath>
        <m:r>
          <w:rPr>
            <w:rFonts w:ascii="Cambria Math" w:hAnsi="Cambria Math" w:cs="Helvetica"/>
          </w:rPr>
          <m:t>n</m:t>
        </m:r>
      </m:oMath>
      <w:r w:rsidR="002D6F83" w:rsidRPr="00131DAA">
        <w:rPr>
          <w:rFonts w:ascii="Helvetica" w:eastAsiaTheme="minorEastAsia" w:hAnsi="Helvetica" w:cs="Helvetica"/>
        </w:rPr>
        <w:t xml:space="preserve"> proved greater potential for shear extraction and thus, able to maintain this property more efficiently at increasing RPM. </w:t>
      </w:r>
    </w:p>
    <w:p w14:paraId="635F7F10" w14:textId="4F27A113" w:rsidR="00652BAE" w:rsidRPr="00131DAA" w:rsidRDefault="002D6F83" w:rsidP="00652BAE">
      <w:pPr>
        <w:jc w:val="both"/>
        <w:rPr>
          <w:rFonts w:ascii="Helvetica" w:hAnsi="Helvetica" w:cs="Helvetica"/>
        </w:rPr>
      </w:pPr>
      <w:r w:rsidRPr="00131DAA">
        <w:rPr>
          <w:rFonts w:ascii="Helvetica" w:eastAsiaTheme="minorEastAsia" w:hAnsi="Helvetica" w:cs="Helvetica"/>
        </w:rPr>
        <w:lastRenderedPageBreak/>
        <w:t xml:space="preserve">The convergence </w:t>
      </w:r>
      <w:r w:rsidR="008F20BD" w:rsidRPr="00131DAA">
        <w:rPr>
          <w:rFonts w:ascii="Helvetica" w:eastAsiaTheme="minorEastAsia" w:hAnsi="Helvetica" w:cs="Helvetica"/>
        </w:rPr>
        <w:t xml:space="preserve">property </w:t>
      </w:r>
      <w:r w:rsidRPr="00131DAA">
        <w:rPr>
          <w:rFonts w:ascii="Helvetica" w:eastAsiaTheme="minorEastAsia" w:hAnsi="Helvetica" w:cs="Helvetica"/>
        </w:rPr>
        <w:t xml:space="preserve">on the other hand implies that lower </w:t>
      </w:r>
      <m:oMath>
        <m:r>
          <w:rPr>
            <w:rFonts w:ascii="Cambria Math" w:hAnsi="Cambria Math" w:cs="Helvetica"/>
          </w:rPr>
          <m:t>n</m:t>
        </m:r>
      </m:oMath>
      <w:r w:rsidRPr="00131DAA">
        <w:rPr>
          <w:rFonts w:ascii="Helvetica" w:eastAsiaTheme="minorEastAsia" w:hAnsi="Helvetica" w:cs="Helvetica"/>
        </w:rPr>
        <w:t xml:space="preserve"> values may in fact, apply higher torque to the discs below a certain RPM. This </w:t>
      </w:r>
      <w:r w:rsidR="00127D7F" w:rsidRPr="00131DAA">
        <w:rPr>
          <w:rFonts w:ascii="Helvetica" w:eastAsiaTheme="minorEastAsia" w:hAnsi="Helvetica" w:cs="Helvetica"/>
        </w:rPr>
        <w:t>is</w:t>
      </w:r>
      <w:r w:rsidRPr="00131DAA">
        <w:rPr>
          <w:rFonts w:ascii="Helvetica" w:eastAsiaTheme="minorEastAsia" w:hAnsi="Helvetica" w:cs="Helvetica"/>
        </w:rPr>
        <w:t xml:space="preserve"> mainly attributed by the distance relative path lines traversed by the fluid at different profiles</w:t>
      </w:r>
      <w:r w:rsidR="008F20BD" w:rsidRPr="00131DAA">
        <w:rPr>
          <w:rFonts w:ascii="Helvetica" w:eastAsiaTheme="minorEastAsia" w:hAnsi="Helvetica" w:cs="Helvetica"/>
        </w:rPr>
        <w:t xml:space="preserve"> as shown in </w:t>
      </w:r>
      <w:ins w:id="623" w:author="KJ Chow" w:date="2021-05-14T00:40:00Z">
        <w:r w:rsidR="008E095E" w:rsidRPr="00B2202E">
          <w:rPr>
            <w:rFonts w:ascii="Helvetica" w:eastAsiaTheme="minorEastAsia" w:hAnsi="Helvetica" w:cs="Helvetica"/>
          </w:rPr>
          <w:fldChar w:fldCharType="begin"/>
        </w:r>
        <w:r w:rsidR="008E095E" w:rsidRPr="00131DAA">
          <w:rPr>
            <w:rFonts w:ascii="Helvetica" w:eastAsiaTheme="minorEastAsia" w:hAnsi="Helvetica" w:cs="Helvetica"/>
          </w:rPr>
          <w:instrText xml:space="preserve"> REF _Ref71845261 \h </w:instrText>
        </w:r>
      </w:ins>
      <w:r w:rsidR="00131DAA">
        <w:rPr>
          <w:rFonts w:ascii="Helvetica" w:eastAsiaTheme="minorEastAsia" w:hAnsi="Helvetica" w:cs="Helvetica"/>
        </w:rPr>
        <w:instrText xml:space="preserve"> \* MERGEFORMAT </w:instrText>
      </w:r>
      <w:r w:rsidR="008E095E" w:rsidRPr="00131DAA">
        <w:rPr>
          <w:rFonts w:ascii="Helvetica" w:eastAsiaTheme="minorEastAsia" w:hAnsi="Helvetica" w:cs="Helvetica"/>
          <w:rPrChange w:id="624" w:author="KJ Chow" w:date="2021-05-14T01:08:00Z">
            <w:rPr>
              <w:rFonts w:ascii="Helvetica" w:eastAsiaTheme="minorEastAsia" w:hAnsi="Helvetica" w:cs="Helvetica"/>
            </w:rPr>
          </w:rPrChange>
        </w:rPr>
      </w:r>
      <w:r w:rsidR="008E095E" w:rsidRPr="00131DAA">
        <w:rPr>
          <w:rFonts w:ascii="Helvetica" w:eastAsiaTheme="minorEastAsia" w:hAnsi="Helvetica" w:cs="Helvetica"/>
          <w:rPrChange w:id="625" w:author="KJ Chow" w:date="2021-05-14T01:08:00Z">
            <w:rPr>
              <w:rFonts w:ascii="Helvetica" w:eastAsiaTheme="minorEastAsia" w:hAnsi="Helvetica" w:cs="Helvetica"/>
            </w:rPr>
          </w:rPrChange>
        </w:rPr>
        <w:fldChar w:fldCharType="separate"/>
      </w:r>
      <w:ins w:id="626" w:author="KJ Chow" w:date="2021-05-18T17:02:00Z">
        <w:r w:rsidR="009960AB" w:rsidRPr="009960AB">
          <w:rPr>
            <w:rFonts w:ascii="Helvetica" w:hAnsi="Helvetica" w:cs="Helvetica"/>
            <w:b/>
            <w:bCs/>
            <w:rPrChange w:id="627" w:author="KJ Chow" w:date="2021-05-18T17:02:00Z">
              <w:rPr/>
            </w:rPrChange>
          </w:rPr>
          <w:t xml:space="preserve">Figure </w:t>
        </w:r>
        <w:r w:rsidR="009960AB" w:rsidRPr="009960AB">
          <w:rPr>
            <w:rFonts w:ascii="Helvetica" w:hAnsi="Helvetica" w:cs="Helvetica"/>
            <w:b/>
            <w:bCs/>
            <w:i/>
            <w:iCs/>
            <w:noProof/>
            <w:rPrChange w:id="628" w:author="KJ Chow" w:date="2021-05-18T17:02:00Z">
              <w:rPr>
                <w:rFonts w:ascii="Helvetica" w:hAnsi="Helvetica" w:cs="Helvetica"/>
                <w:b/>
                <w:bCs/>
                <w:i/>
                <w:iCs/>
                <w:noProof/>
                <w:sz w:val="20"/>
                <w:szCs w:val="20"/>
              </w:rPr>
            </w:rPrChange>
          </w:rPr>
          <w:t>8</w:t>
        </w:r>
      </w:ins>
      <w:ins w:id="629" w:author="KJ Chow" w:date="2021-05-14T00:40:00Z">
        <w:r w:rsidR="008E095E" w:rsidRPr="00131DAA">
          <w:rPr>
            <w:rFonts w:ascii="Helvetica" w:eastAsiaTheme="minorEastAsia" w:hAnsi="Helvetica" w:cs="Helvetica"/>
            <w:rPrChange w:id="630" w:author="KJ Chow" w:date="2021-05-14T01:08:00Z">
              <w:rPr>
                <w:rFonts w:ascii="Helvetica" w:eastAsiaTheme="minorEastAsia" w:hAnsi="Helvetica" w:cs="Helvetica"/>
              </w:rPr>
            </w:rPrChange>
          </w:rPr>
          <w:fldChar w:fldCharType="end"/>
        </w:r>
      </w:ins>
      <w:del w:id="631" w:author="KJ Chow" w:date="2021-05-14T00:40:00Z">
        <w:r w:rsidR="008F20BD" w:rsidRPr="00131DAA" w:rsidDel="008E095E">
          <w:rPr>
            <w:rFonts w:ascii="Helvetica" w:eastAsiaTheme="minorEastAsia" w:hAnsi="Helvetica" w:cs="Helvetica"/>
          </w:rPr>
          <w:delText xml:space="preserve">Figure </w:delText>
        </w:r>
        <w:r w:rsidR="00983325" w:rsidRPr="00131DAA" w:rsidDel="008E095E">
          <w:rPr>
            <w:rFonts w:ascii="Helvetica" w:eastAsiaTheme="minorEastAsia" w:hAnsi="Helvetica" w:cs="Helvetica"/>
          </w:rPr>
          <w:delText>9</w:delText>
        </w:r>
      </w:del>
      <w:r w:rsidRPr="00131DAA">
        <w:rPr>
          <w:rFonts w:ascii="Helvetica" w:eastAsiaTheme="minorEastAsia" w:hAnsi="Helvetica" w:cs="Helvetica"/>
        </w:rPr>
        <w:t xml:space="preserve">. </w:t>
      </w:r>
    </w:p>
    <w:p w14:paraId="01C751A3" w14:textId="16084F33" w:rsidR="009C5B6C" w:rsidRPr="00131DAA" w:rsidRDefault="009527D4" w:rsidP="009C5B6C">
      <w:pPr>
        <w:keepNext/>
        <w:jc w:val="center"/>
        <w:rPr>
          <w:rFonts w:ascii="Helvetica" w:hAnsi="Helvetica" w:cs="Helvetica"/>
          <w:rPrChange w:id="632" w:author="KJ Chow" w:date="2021-05-14T01:08:00Z">
            <w:rPr/>
          </w:rPrChange>
        </w:rPr>
      </w:pPr>
      <w:ins w:id="633" w:author="KJ Chow" w:date="2021-05-14T00:21:00Z">
        <w:r w:rsidRPr="00B2202E">
          <w:rPr>
            <w:rFonts w:ascii="Helvetica" w:hAnsi="Helvetica" w:cs="Helvetica"/>
            <w:noProof/>
          </w:rPr>
          <w:drawing>
            <wp:inline distT="0" distB="0" distL="0" distR="0" wp14:anchorId="57D3198A" wp14:editId="7D4DC2D2">
              <wp:extent cx="5580000" cy="4438919"/>
              <wp:effectExtent l="0" t="0" r="190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80000" cy="4438919"/>
                      </a:xfrm>
                      <a:prstGeom prst="rect">
                        <a:avLst/>
                      </a:prstGeom>
                    </pic:spPr>
                  </pic:pic>
                </a:graphicData>
              </a:graphic>
            </wp:inline>
          </w:drawing>
        </w:r>
      </w:ins>
      <w:commentRangeStart w:id="634"/>
      <w:del w:id="635" w:author="KJ Chow" w:date="2021-05-14T00:21:00Z">
        <w:r w:rsidR="009C5B6C" w:rsidRPr="00131DAA" w:rsidDel="009527D4">
          <w:rPr>
            <w:rFonts w:ascii="Helvetica" w:hAnsi="Helvetica" w:cs="Helvetica"/>
            <w:noProof/>
            <w:rPrChange w:id="636" w:author="KJ Chow" w:date="2021-05-14T01:08:00Z">
              <w:rPr>
                <w:noProof/>
              </w:rPr>
            </w:rPrChange>
          </w:rPr>
          <w:drawing>
            <wp:inline distT="0" distB="0" distL="0" distR="0" wp14:anchorId="2AAB196C" wp14:editId="1A459E6A">
              <wp:extent cx="6796849" cy="4516582"/>
              <wp:effectExtent l="0" t="0" r="444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841623" cy="4546335"/>
                      </a:xfrm>
                      <a:prstGeom prst="rect">
                        <a:avLst/>
                      </a:prstGeom>
                      <a:noFill/>
                      <a:ln>
                        <a:noFill/>
                      </a:ln>
                    </pic:spPr>
                  </pic:pic>
                </a:graphicData>
              </a:graphic>
            </wp:inline>
          </w:drawing>
        </w:r>
      </w:del>
      <w:commentRangeEnd w:id="634"/>
      <w:r w:rsidR="00EA0647" w:rsidRPr="00131DAA">
        <w:rPr>
          <w:rStyle w:val="CommentReference"/>
          <w:rFonts w:ascii="Helvetica" w:hAnsi="Helvetica" w:cs="Helvetica"/>
          <w:rPrChange w:id="637" w:author="KJ Chow" w:date="2021-05-14T01:08:00Z">
            <w:rPr>
              <w:rStyle w:val="CommentReference"/>
            </w:rPr>
          </w:rPrChange>
        </w:rPr>
        <w:commentReference w:id="634"/>
      </w:r>
    </w:p>
    <w:p w14:paraId="7C08E1AC" w14:textId="4439F1E2" w:rsidR="009C5B6C" w:rsidRPr="00131DAA" w:rsidRDefault="009C5B6C" w:rsidP="009C5B6C">
      <w:pPr>
        <w:pStyle w:val="Caption"/>
        <w:jc w:val="center"/>
        <w:rPr>
          <w:ins w:id="638" w:author="KJ Chow" w:date="2021-05-14T00:55:00Z"/>
          <w:rFonts w:ascii="Helvetica" w:hAnsi="Helvetica" w:cs="Helvetica"/>
          <w:b/>
          <w:bCs/>
          <w:i w:val="0"/>
          <w:iCs w:val="0"/>
          <w:color w:val="auto"/>
          <w:sz w:val="20"/>
          <w:szCs w:val="20"/>
          <w:rPrChange w:id="639" w:author="KJ Chow" w:date="2021-05-14T01:10:00Z">
            <w:rPr>
              <w:ins w:id="640" w:author="KJ Chow" w:date="2021-05-14T00:55:00Z"/>
              <w:rFonts w:ascii="Helvetica" w:hAnsi="Helvetica" w:cs="Helvetica"/>
              <w:b/>
              <w:bCs/>
              <w:i w:val="0"/>
              <w:iCs w:val="0"/>
              <w:color w:val="auto"/>
            </w:rPr>
          </w:rPrChange>
        </w:rPr>
      </w:pPr>
      <w:bookmarkStart w:id="641" w:name="_Ref71845247"/>
      <w:r w:rsidRPr="00131DAA">
        <w:rPr>
          <w:rFonts w:ascii="Helvetica" w:hAnsi="Helvetica" w:cs="Helvetica"/>
          <w:b/>
          <w:bCs/>
          <w:i w:val="0"/>
          <w:iCs w:val="0"/>
          <w:color w:val="auto"/>
          <w:sz w:val="20"/>
          <w:szCs w:val="20"/>
          <w:rPrChange w:id="642" w:author="KJ Chow" w:date="2021-05-14T01:10:00Z">
            <w:rPr/>
          </w:rPrChange>
        </w:rPr>
        <w:t xml:space="preserve">Figure </w:t>
      </w:r>
      <w:r w:rsidR="005F0FC8" w:rsidRPr="00131DAA">
        <w:rPr>
          <w:rFonts w:ascii="Helvetica" w:hAnsi="Helvetica" w:cs="Helvetica"/>
          <w:b/>
          <w:bCs/>
          <w:i w:val="0"/>
          <w:iCs w:val="0"/>
          <w:color w:val="auto"/>
          <w:sz w:val="20"/>
          <w:szCs w:val="20"/>
          <w:rPrChange w:id="643" w:author="KJ Chow" w:date="2021-05-14T01:10:00Z">
            <w:rPr/>
          </w:rPrChange>
        </w:rPr>
        <w:fldChar w:fldCharType="begin"/>
      </w:r>
      <w:r w:rsidR="005F0FC8" w:rsidRPr="00131DAA">
        <w:rPr>
          <w:rFonts w:ascii="Helvetica" w:hAnsi="Helvetica" w:cs="Helvetica"/>
          <w:b/>
          <w:bCs/>
          <w:i w:val="0"/>
          <w:iCs w:val="0"/>
          <w:color w:val="auto"/>
          <w:sz w:val="20"/>
          <w:szCs w:val="20"/>
          <w:rPrChange w:id="644" w:author="KJ Chow" w:date="2021-05-14T01:10:00Z">
            <w:rPr/>
          </w:rPrChange>
        </w:rPr>
        <w:instrText xml:space="preserve"> SEQ Figure \* ARABIC </w:instrText>
      </w:r>
      <w:r w:rsidR="005F0FC8" w:rsidRPr="00131DAA">
        <w:rPr>
          <w:rFonts w:ascii="Helvetica" w:hAnsi="Helvetica" w:cs="Helvetica"/>
          <w:b/>
          <w:bCs/>
          <w:i w:val="0"/>
          <w:iCs w:val="0"/>
          <w:color w:val="auto"/>
          <w:sz w:val="20"/>
          <w:szCs w:val="20"/>
          <w:rPrChange w:id="645" w:author="KJ Chow" w:date="2021-05-14T01:10:00Z">
            <w:rPr>
              <w:noProof/>
            </w:rPr>
          </w:rPrChange>
        </w:rPr>
        <w:fldChar w:fldCharType="separate"/>
      </w:r>
      <w:ins w:id="646" w:author="KJ Chow" w:date="2021-05-18T17:02:00Z">
        <w:r w:rsidR="009960AB">
          <w:rPr>
            <w:rFonts w:ascii="Helvetica" w:hAnsi="Helvetica" w:cs="Helvetica"/>
            <w:b/>
            <w:bCs/>
            <w:i w:val="0"/>
            <w:iCs w:val="0"/>
            <w:noProof/>
            <w:color w:val="auto"/>
            <w:sz w:val="20"/>
            <w:szCs w:val="20"/>
          </w:rPr>
          <w:t>7</w:t>
        </w:r>
      </w:ins>
      <w:del w:id="647" w:author="KJ Chow" w:date="2021-05-14T00:01:00Z">
        <w:r w:rsidR="00983325" w:rsidRPr="00131DAA" w:rsidDel="005F0FC8">
          <w:rPr>
            <w:rFonts w:ascii="Helvetica" w:hAnsi="Helvetica" w:cs="Helvetica"/>
            <w:b/>
            <w:bCs/>
            <w:i w:val="0"/>
            <w:iCs w:val="0"/>
            <w:noProof/>
            <w:color w:val="auto"/>
            <w:sz w:val="20"/>
            <w:szCs w:val="20"/>
            <w:rPrChange w:id="648" w:author="KJ Chow" w:date="2021-05-14T01:10:00Z">
              <w:rPr>
                <w:noProof/>
              </w:rPr>
            </w:rPrChange>
          </w:rPr>
          <w:delText>8</w:delText>
        </w:r>
      </w:del>
      <w:r w:rsidR="005F0FC8" w:rsidRPr="00131DAA">
        <w:rPr>
          <w:rFonts w:ascii="Helvetica" w:hAnsi="Helvetica" w:cs="Helvetica"/>
          <w:b/>
          <w:bCs/>
          <w:i w:val="0"/>
          <w:iCs w:val="0"/>
          <w:noProof/>
          <w:color w:val="auto"/>
          <w:sz w:val="20"/>
          <w:szCs w:val="20"/>
          <w:rPrChange w:id="649" w:author="KJ Chow" w:date="2021-05-14T01:10:00Z">
            <w:rPr>
              <w:noProof/>
            </w:rPr>
          </w:rPrChange>
        </w:rPr>
        <w:fldChar w:fldCharType="end"/>
      </w:r>
      <w:bookmarkEnd w:id="641"/>
      <w:r w:rsidRPr="00131DAA">
        <w:rPr>
          <w:rFonts w:ascii="Helvetica" w:hAnsi="Helvetica" w:cs="Helvetica"/>
          <w:b/>
          <w:bCs/>
          <w:i w:val="0"/>
          <w:iCs w:val="0"/>
          <w:color w:val="auto"/>
          <w:sz w:val="20"/>
          <w:szCs w:val="20"/>
          <w:rPrChange w:id="650" w:author="KJ Chow" w:date="2021-05-14T01:10:00Z">
            <w:rPr/>
          </w:rPrChange>
        </w:rPr>
        <w:t xml:space="preserve"> Torque vs RPM plots at different mass flow rate settings.</w:t>
      </w:r>
    </w:p>
    <w:p w14:paraId="66815068" w14:textId="43BE7C75" w:rsidR="00EB3905" w:rsidRPr="00131DAA" w:rsidRDefault="00EB3905" w:rsidP="00EB3905">
      <w:pPr>
        <w:spacing w:after="120"/>
        <w:jc w:val="both"/>
        <w:rPr>
          <w:ins w:id="651" w:author="KJ Chow" w:date="2021-05-14T01:07:00Z"/>
          <w:rFonts w:ascii="Helvetica" w:eastAsiaTheme="minorEastAsia" w:hAnsi="Helvetica" w:cs="Helvetica"/>
        </w:rPr>
      </w:pPr>
      <w:commentRangeStart w:id="652"/>
      <w:ins w:id="653" w:author="KJ Chow" w:date="2021-05-14T00:55:00Z">
        <w:r w:rsidRPr="00131DAA">
          <w:rPr>
            <w:rFonts w:ascii="Helvetica" w:hAnsi="Helvetica" w:cs="Helvetica"/>
          </w:rPr>
          <w:t xml:space="preserve">Based on </w:t>
        </w:r>
        <w:r w:rsidRPr="00B2202E">
          <w:rPr>
            <w:rFonts w:ascii="Helvetica" w:hAnsi="Helvetica" w:cs="Helvetica"/>
          </w:rPr>
          <w:fldChar w:fldCharType="begin"/>
        </w:r>
        <w:r w:rsidRPr="00131DAA">
          <w:rPr>
            <w:rFonts w:ascii="Helvetica" w:hAnsi="Helvetica" w:cs="Helvetica"/>
          </w:rPr>
          <w:instrText xml:space="preserve"> REF _Ref71845261 \h </w:instrText>
        </w:r>
      </w:ins>
      <w:r w:rsidR="00131DAA">
        <w:rPr>
          <w:rFonts w:ascii="Helvetica" w:hAnsi="Helvetica" w:cs="Helvetica"/>
        </w:rPr>
        <w:instrText xml:space="preserve"> \* MERGEFORMAT </w:instrText>
      </w:r>
      <w:r w:rsidRPr="00131DAA">
        <w:rPr>
          <w:rFonts w:ascii="Helvetica" w:hAnsi="Helvetica" w:cs="Helvetica"/>
          <w:rPrChange w:id="654" w:author="KJ Chow" w:date="2021-05-14T01:08:00Z">
            <w:rPr>
              <w:rFonts w:ascii="Helvetica" w:hAnsi="Helvetica" w:cs="Helvetica"/>
            </w:rPr>
          </w:rPrChange>
        </w:rPr>
      </w:r>
      <w:ins w:id="655" w:author="KJ Chow" w:date="2021-05-14T00:55:00Z">
        <w:r w:rsidRPr="00131DAA">
          <w:rPr>
            <w:rFonts w:ascii="Helvetica" w:hAnsi="Helvetica" w:cs="Helvetica"/>
            <w:rPrChange w:id="656" w:author="KJ Chow" w:date="2021-05-14T01:08:00Z">
              <w:rPr>
                <w:rFonts w:ascii="Helvetica" w:hAnsi="Helvetica" w:cs="Helvetica"/>
              </w:rPr>
            </w:rPrChange>
          </w:rPr>
          <w:fldChar w:fldCharType="separate"/>
        </w:r>
      </w:ins>
      <w:ins w:id="657" w:author="KJ Chow" w:date="2021-05-18T17:02:00Z">
        <w:r w:rsidR="009960AB" w:rsidRPr="009960AB">
          <w:rPr>
            <w:rFonts w:ascii="Helvetica" w:hAnsi="Helvetica" w:cs="Helvetica"/>
            <w:b/>
            <w:bCs/>
            <w:rPrChange w:id="658" w:author="KJ Chow" w:date="2021-05-18T17:02:00Z">
              <w:rPr/>
            </w:rPrChange>
          </w:rPr>
          <w:t xml:space="preserve">Figure </w:t>
        </w:r>
        <w:r w:rsidR="009960AB" w:rsidRPr="009960AB">
          <w:rPr>
            <w:rFonts w:ascii="Helvetica" w:hAnsi="Helvetica" w:cs="Helvetica"/>
            <w:b/>
            <w:bCs/>
            <w:i/>
            <w:iCs/>
            <w:noProof/>
            <w:rPrChange w:id="659" w:author="KJ Chow" w:date="2021-05-18T17:02:00Z">
              <w:rPr>
                <w:rFonts w:ascii="Helvetica" w:hAnsi="Helvetica" w:cs="Helvetica"/>
                <w:b/>
                <w:bCs/>
                <w:i/>
                <w:iCs/>
                <w:noProof/>
                <w:sz w:val="20"/>
                <w:szCs w:val="20"/>
              </w:rPr>
            </w:rPrChange>
          </w:rPr>
          <w:t>8</w:t>
        </w:r>
      </w:ins>
      <w:ins w:id="660" w:author="KJ Chow" w:date="2021-05-14T00:55:00Z">
        <w:r w:rsidRPr="00131DAA">
          <w:rPr>
            <w:rFonts w:ascii="Helvetica" w:hAnsi="Helvetica" w:cs="Helvetica"/>
            <w:rPrChange w:id="661" w:author="KJ Chow" w:date="2021-05-14T01:08:00Z">
              <w:rPr>
                <w:rFonts w:ascii="Helvetica" w:hAnsi="Helvetica" w:cs="Helvetica"/>
              </w:rPr>
            </w:rPrChange>
          </w:rPr>
          <w:fldChar w:fldCharType="end"/>
        </w:r>
        <w:r w:rsidRPr="00131DAA">
          <w:rPr>
            <w:rFonts w:ascii="Helvetica" w:hAnsi="Helvetica" w:cs="Helvetica"/>
          </w:rPr>
          <w:t xml:space="preserve">, </w:t>
        </w:r>
        <w:commentRangeEnd w:id="652"/>
        <w:r w:rsidRPr="00131DAA">
          <w:rPr>
            <w:rStyle w:val="CommentReference"/>
            <w:rFonts w:ascii="Helvetica" w:hAnsi="Helvetica" w:cs="Helvetica"/>
          </w:rPr>
          <w:commentReference w:id="652"/>
        </w:r>
        <w:r w:rsidRPr="00131DAA">
          <w:rPr>
            <w:rFonts w:ascii="Helvetica" w:hAnsi="Helvetica" w:cs="Helvetica"/>
          </w:rPr>
          <w:t xml:space="preserve">at RPM = 200, the </w:t>
        </w:r>
        <w:proofErr w:type="spellStart"/>
        <w:r w:rsidRPr="00131DAA">
          <w:rPr>
            <w:rFonts w:ascii="Helvetica" w:hAnsi="Helvetica" w:cs="Helvetica"/>
          </w:rPr>
          <w:t>pathlines</w:t>
        </w:r>
        <w:proofErr w:type="spellEnd"/>
        <w:r w:rsidRPr="00131DAA">
          <w:rPr>
            <w:rFonts w:ascii="Helvetica" w:hAnsi="Helvetica" w:cs="Helvetica"/>
          </w:rPr>
          <w:t xml:space="preserve"> observed for </w:t>
        </w:r>
      </w:ins>
      <m:oMath>
        <m:r>
          <w:ins w:id="662" w:author="KJ Chow" w:date="2021-05-14T00:55:00Z">
            <w:rPr>
              <w:rFonts w:ascii="Cambria Math" w:hAnsi="Cambria Math" w:cs="Helvetica"/>
            </w:rPr>
            <m:t>n</m:t>
          </w:ins>
        </m:r>
        <m:r>
          <w:ins w:id="663" w:author="KJ Chow" w:date="2021-05-14T00:55:00Z">
            <w:rPr>
              <w:rFonts w:ascii="Cambria Math" w:hAnsi="Cambria Math" w:cs="Helvetica"/>
              <w:rPrChange w:id="664" w:author="KJ Chow" w:date="2021-05-14T01:08:00Z">
                <w:rPr>
                  <w:rFonts w:ascii="Cambria Math" w:hAnsi="Cambria Math" w:cs="Helvetica"/>
                </w:rPr>
              </w:rPrChange>
            </w:rPr>
            <m:t>=2</m:t>
          </w:ins>
        </m:r>
      </m:oMath>
      <w:ins w:id="665" w:author="KJ Chow" w:date="2021-05-14T00:55:00Z">
        <w:r w:rsidRPr="00131DAA">
          <w:rPr>
            <w:rFonts w:ascii="Helvetica" w:eastAsiaTheme="minorEastAsia" w:hAnsi="Helvetica" w:cs="Helvetica"/>
          </w:rPr>
          <w:t xml:space="preserve"> and </w:t>
        </w:r>
      </w:ins>
      <m:oMath>
        <m:r>
          <w:ins w:id="666" w:author="KJ Chow" w:date="2021-05-14T00:55:00Z">
            <w:rPr>
              <w:rFonts w:ascii="Cambria Math" w:hAnsi="Cambria Math" w:cs="Helvetica"/>
            </w:rPr>
            <m:t>n</m:t>
          </w:ins>
        </m:r>
        <m:r>
          <w:ins w:id="667" w:author="KJ Chow" w:date="2021-05-14T00:55:00Z">
            <w:rPr>
              <w:rFonts w:ascii="Cambria Math" w:eastAsiaTheme="minorEastAsia" w:hAnsi="Cambria Math" w:cs="Helvetica"/>
              <w:rPrChange w:id="668" w:author="KJ Chow" w:date="2021-05-14T01:08:00Z">
                <w:rPr>
                  <w:rFonts w:ascii="Cambria Math" w:eastAsiaTheme="minorEastAsia" w:hAnsi="Cambria Math" w:cs="Helvetica"/>
                </w:rPr>
              </w:rPrChange>
            </w:rPr>
            <m:t>=8</m:t>
          </w:ins>
        </m:r>
      </m:oMath>
      <w:ins w:id="669" w:author="KJ Chow" w:date="2021-05-14T00:55:00Z">
        <w:r w:rsidRPr="00131DAA">
          <w:rPr>
            <w:rFonts w:ascii="Helvetica" w:eastAsiaTheme="minorEastAsia" w:hAnsi="Helvetica" w:cs="Helvetica"/>
          </w:rPr>
          <w:t xml:space="preserve"> are very distinct, where the total circumferential distance travelled by fluid at </w:t>
        </w:r>
      </w:ins>
      <m:oMath>
        <m:r>
          <w:ins w:id="670" w:author="KJ Chow" w:date="2021-05-14T00:55:00Z">
            <w:rPr>
              <w:rFonts w:ascii="Cambria Math" w:hAnsi="Cambria Math" w:cs="Helvetica"/>
            </w:rPr>
            <m:t>n</m:t>
          </w:ins>
        </m:r>
        <m:r>
          <w:ins w:id="671" w:author="KJ Chow" w:date="2021-05-14T00:55:00Z">
            <w:rPr>
              <w:rFonts w:ascii="Cambria Math" w:hAnsi="Cambria Math" w:cs="Helvetica"/>
              <w:rPrChange w:id="672" w:author="KJ Chow" w:date="2021-05-14T01:08:00Z">
                <w:rPr>
                  <w:rFonts w:ascii="Cambria Math" w:hAnsi="Cambria Math" w:cs="Helvetica"/>
                </w:rPr>
              </w:rPrChange>
            </w:rPr>
            <m:t>=2</m:t>
          </w:ins>
        </m:r>
      </m:oMath>
      <w:ins w:id="673" w:author="KJ Chow" w:date="2021-05-14T00:55:00Z">
        <w:r w:rsidRPr="00131DAA">
          <w:rPr>
            <w:rFonts w:ascii="Helvetica" w:eastAsiaTheme="minorEastAsia" w:hAnsi="Helvetica" w:cs="Helvetica"/>
          </w:rPr>
          <w:t xml:space="preserve"> appears to be farther. This result is not out of the blue since higher </w:t>
        </w:r>
      </w:ins>
      <m:oMath>
        <m:r>
          <w:ins w:id="674" w:author="KJ Chow" w:date="2021-05-14T00:55:00Z">
            <w:rPr>
              <w:rFonts w:ascii="Cambria Math" w:hAnsi="Cambria Math" w:cs="Helvetica"/>
            </w:rPr>
            <m:t>n</m:t>
          </w:ins>
        </m:r>
      </m:oMath>
      <w:ins w:id="675" w:author="KJ Chow" w:date="2021-05-14T00:55:00Z">
        <w:r w:rsidRPr="00131DAA">
          <w:rPr>
            <w:rFonts w:ascii="Helvetica" w:eastAsiaTheme="minorEastAsia" w:hAnsi="Helvetica" w:cs="Helvetica"/>
          </w:rPr>
          <w:t xml:space="preserve"> indicates higher shear extraction, which in turns leads the flow to taper off faster into radial dominant structure. Although this feature is highly sought after, but at low RPM the torque integral will end up smaller than that of longer distance, gradual decrease flow as provided by lower </w:t>
        </w:r>
      </w:ins>
      <m:oMath>
        <m:r>
          <w:ins w:id="676" w:author="KJ Chow" w:date="2021-05-14T00:55:00Z">
            <w:rPr>
              <w:rFonts w:ascii="Cambria Math" w:hAnsi="Cambria Math" w:cs="Helvetica"/>
            </w:rPr>
            <m:t>n</m:t>
          </w:ins>
        </m:r>
      </m:oMath>
      <w:ins w:id="677" w:author="KJ Chow" w:date="2021-05-14T00:55:00Z">
        <w:r w:rsidRPr="00131DAA">
          <w:rPr>
            <w:rFonts w:ascii="Helvetica" w:eastAsiaTheme="minorEastAsia" w:hAnsi="Helvetica" w:cs="Helvetica"/>
          </w:rPr>
          <w:t xml:space="preserve"> flow. In the effort of attaining higher torque value, </w:t>
        </w:r>
      </w:ins>
      <m:oMath>
        <m:r>
          <w:ins w:id="678" w:author="KJ Chow" w:date="2021-05-14T00:55:00Z">
            <w:rPr>
              <w:rFonts w:ascii="Cambria Math" w:eastAsiaTheme="minorEastAsia" w:hAnsi="Cambria Math" w:cs="Helvetica"/>
            </w:rPr>
            <m:t>n</m:t>
          </w:ins>
        </m:r>
      </m:oMath>
      <w:ins w:id="679" w:author="KJ Chow" w:date="2021-05-14T00:55:00Z">
        <w:r w:rsidRPr="00131DAA">
          <w:rPr>
            <w:rFonts w:ascii="Helvetica" w:eastAsiaTheme="minorEastAsia" w:hAnsi="Helvetica" w:cs="Helvetica"/>
          </w:rPr>
          <w:t xml:space="preserve"> profile and the intersecting RPM </w:t>
        </w:r>
        <w:proofErr w:type="gramStart"/>
        <w:r w:rsidRPr="00131DAA">
          <w:rPr>
            <w:rFonts w:ascii="Helvetica" w:eastAsiaTheme="minorEastAsia" w:hAnsi="Helvetica" w:cs="Helvetica"/>
          </w:rPr>
          <w:t>have to</w:t>
        </w:r>
        <w:proofErr w:type="gramEnd"/>
        <w:r w:rsidRPr="00131DAA">
          <w:rPr>
            <w:rFonts w:ascii="Helvetica" w:eastAsiaTheme="minorEastAsia" w:hAnsi="Helvetica" w:cs="Helvetica"/>
          </w:rPr>
          <w:t xml:space="preserve"> be equally considered for such applications.</w:t>
        </w:r>
      </w:ins>
    </w:p>
    <w:p w14:paraId="0A5DFF70" w14:textId="0E99CAF2" w:rsidR="008B397E" w:rsidRPr="00B2202E" w:rsidRDefault="008B397E">
      <w:pPr>
        <w:jc w:val="both"/>
        <w:rPr>
          <w:ins w:id="680" w:author="KJ Chow" w:date="2021-05-14T00:55:00Z"/>
          <w:rFonts w:ascii="Helvetica" w:eastAsiaTheme="minorEastAsia" w:hAnsi="Helvetica" w:cs="Helvetica"/>
          <w:iCs/>
        </w:rPr>
        <w:pPrChange w:id="681" w:author="KJ Chow" w:date="2021-05-14T01:08:00Z">
          <w:pPr>
            <w:spacing w:after="120"/>
            <w:jc w:val="both"/>
          </w:pPr>
        </w:pPrChange>
      </w:pPr>
      <w:ins w:id="682" w:author="KJ Chow" w:date="2021-05-14T01:07:00Z">
        <w:r w:rsidRPr="00131DAA">
          <w:rPr>
            <w:rFonts w:ascii="Helvetica" w:eastAsiaTheme="minorEastAsia" w:hAnsi="Helvetica" w:cs="Helvetica"/>
          </w:rPr>
          <w:t xml:space="preserve">Also according to </w:t>
        </w:r>
        <w:r w:rsidRPr="00B2202E">
          <w:rPr>
            <w:rFonts w:ascii="Helvetica" w:eastAsiaTheme="minorEastAsia" w:hAnsi="Helvetica" w:cs="Helvetica"/>
          </w:rPr>
          <w:fldChar w:fldCharType="begin"/>
        </w:r>
        <w:r w:rsidRPr="00131DAA">
          <w:rPr>
            <w:rFonts w:ascii="Helvetica" w:eastAsiaTheme="minorEastAsia" w:hAnsi="Helvetica" w:cs="Helvetica"/>
          </w:rPr>
          <w:instrText xml:space="preserve"> REF _Ref71845261 \h </w:instrText>
        </w:r>
      </w:ins>
      <w:r w:rsidR="00131DAA">
        <w:rPr>
          <w:rFonts w:ascii="Helvetica" w:eastAsiaTheme="minorEastAsia" w:hAnsi="Helvetica" w:cs="Helvetica"/>
        </w:rPr>
        <w:instrText xml:space="preserve"> \* MERGEFORMAT </w:instrText>
      </w:r>
      <w:r w:rsidRPr="00131DAA">
        <w:rPr>
          <w:rFonts w:ascii="Helvetica" w:eastAsiaTheme="minorEastAsia" w:hAnsi="Helvetica" w:cs="Helvetica"/>
          <w:rPrChange w:id="683" w:author="KJ Chow" w:date="2021-05-14T01:08:00Z">
            <w:rPr>
              <w:rFonts w:ascii="Helvetica" w:eastAsiaTheme="minorEastAsia" w:hAnsi="Helvetica" w:cs="Helvetica"/>
            </w:rPr>
          </w:rPrChange>
        </w:rPr>
      </w:r>
      <w:ins w:id="684" w:author="KJ Chow" w:date="2021-05-14T01:07:00Z">
        <w:r w:rsidRPr="00131DAA">
          <w:rPr>
            <w:rFonts w:ascii="Helvetica" w:eastAsiaTheme="minorEastAsia" w:hAnsi="Helvetica" w:cs="Helvetica"/>
            <w:rPrChange w:id="685" w:author="KJ Chow" w:date="2021-05-14T01:08:00Z">
              <w:rPr>
                <w:rFonts w:ascii="Helvetica" w:eastAsiaTheme="minorEastAsia" w:hAnsi="Helvetica" w:cs="Helvetica"/>
              </w:rPr>
            </w:rPrChange>
          </w:rPr>
          <w:fldChar w:fldCharType="separate"/>
        </w:r>
      </w:ins>
      <w:ins w:id="686" w:author="KJ Chow" w:date="2021-05-18T17:02:00Z">
        <w:r w:rsidR="009960AB" w:rsidRPr="009960AB">
          <w:rPr>
            <w:rFonts w:ascii="Helvetica" w:hAnsi="Helvetica" w:cs="Helvetica"/>
            <w:b/>
            <w:bCs/>
            <w:rPrChange w:id="687" w:author="KJ Chow" w:date="2021-05-18T17:02:00Z">
              <w:rPr/>
            </w:rPrChange>
          </w:rPr>
          <w:t xml:space="preserve">Figure </w:t>
        </w:r>
        <w:r w:rsidR="009960AB" w:rsidRPr="009960AB">
          <w:rPr>
            <w:rFonts w:ascii="Helvetica" w:hAnsi="Helvetica" w:cs="Helvetica"/>
            <w:b/>
            <w:bCs/>
            <w:i/>
            <w:iCs/>
            <w:noProof/>
            <w:rPrChange w:id="688" w:author="KJ Chow" w:date="2021-05-18T17:02:00Z">
              <w:rPr>
                <w:rFonts w:ascii="Helvetica" w:hAnsi="Helvetica" w:cs="Helvetica"/>
                <w:b/>
                <w:bCs/>
                <w:i/>
                <w:iCs/>
                <w:noProof/>
                <w:sz w:val="20"/>
                <w:szCs w:val="20"/>
              </w:rPr>
            </w:rPrChange>
          </w:rPr>
          <w:t>8</w:t>
        </w:r>
      </w:ins>
      <w:ins w:id="689" w:author="KJ Chow" w:date="2021-05-14T01:07:00Z">
        <w:r w:rsidRPr="00131DAA">
          <w:rPr>
            <w:rFonts w:ascii="Helvetica" w:eastAsiaTheme="minorEastAsia" w:hAnsi="Helvetica" w:cs="Helvetica"/>
            <w:rPrChange w:id="690" w:author="KJ Chow" w:date="2021-05-14T01:08:00Z">
              <w:rPr>
                <w:rFonts w:ascii="Helvetica" w:eastAsiaTheme="minorEastAsia" w:hAnsi="Helvetica" w:cs="Helvetica"/>
              </w:rPr>
            </w:rPrChange>
          </w:rPr>
          <w:fldChar w:fldCharType="end"/>
        </w:r>
        <w:r w:rsidRPr="00131DAA">
          <w:rPr>
            <w:rFonts w:ascii="Helvetica" w:eastAsiaTheme="minorEastAsia" w:hAnsi="Helvetica" w:cs="Helvetica"/>
          </w:rPr>
          <w:t xml:space="preserve">, regardless of the mass flow rates and </w:t>
        </w:r>
      </w:ins>
      <m:oMath>
        <m:r>
          <w:ins w:id="691" w:author="KJ Chow" w:date="2021-05-14T01:07:00Z">
            <w:rPr>
              <w:rFonts w:ascii="Cambria Math" w:hAnsi="Cambria Math" w:cs="Helvetica"/>
            </w:rPr>
            <m:t>n</m:t>
          </w:ins>
        </m:r>
      </m:oMath>
      <w:ins w:id="692" w:author="KJ Chow" w:date="2021-05-14T01:07:00Z">
        <w:r w:rsidRPr="00131DAA">
          <w:rPr>
            <w:rFonts w:ascii="Helvetica" w:eastAsiaTheme="minorEastAsia" w:hAnsi="Helvetica" w:cs="Helvetica"/>
          </w:rPr>
          <w:t xml:space="preserve"> values, all lines clearly exhibit linear property as RPM varies. Although this may seem counterintuitive given the non-linearity of Equation 1, it is vital to note that all the factors within the ODE are not affected by RPM as such, differences in the final solution are only due to the inlet boundary condition, </w:t>
        </w:r>
      </w:ins>
      <m:oMath>
        <m:sSub>
          <m:sSubPr>
            <m:ctrlPr>
              <w:ins w:id="693" w:author="KJ Chow" w:date="2021-05-14T01:07:00Z">
                <w:rPr>
                  <w:rFonts w:ascii="Cambria Math" w:hAnsi="Cambria Math" w:cs="Helvetica"/>
                  <w:iCs/>
                </w:rPr>
              </w:ins>
            </m:ctrlPr>
          </m:sSubPr>
          <m:e>
            <m:acc>
              <m:accPr>
                <m:ctrlPr>
                  <w:ins w:id="694" w:author="KJ Chow" w:date="2021-05-14T01:07:00Z">
                    <w:rPr>
                      <w:rFonts w:ascii="Cambria Math" w:hAnsi="Cambria Math" w:cs="Helvetica"/>
                      <w:iCs/>
                    </w:rPr>
                  </w:ins>
                </m:ctrlPr>
              </m:accPr>
              <m:e>
                <m:r>
                  <w:ins w:id="695" w:author="KJ Chow" w:date="2021-05-14T01:07:00Z">
                    <w:rPr>
                      <w:rFonts w:ascii="Cambria Math" w:hAnsi="Cambria Math" w:cs="Helvetica"/>
                    </w:rPr>
                    <m:t>W</m:t>
                  </w:ins>
                </m:r>
              </m:e>
            </m:acc>
          </m:e>
          <m:sub>
            <m:r>
              <w:ins w:id="696" w:author="KJ Chow" w:date="2021-05-14T01:07:00Z">
                <w:rPr>
                  <w:rFonts w:ascii="Cambria Math" w:hAnsi="Cambria Math" w:cs="Helvetica"/>
                </w:rPr>
                <m:t>0</m:t>
              </w:ins>
            </m:r>
          </m:sub>
        </m:sSub>
      </m:oMath>
      <w:ins w:id="697" w:author="KJ Chow" w:date="2021-05-14T01:07:00Z">
        <w:r w:rsidRPr="00131DAA">
          <w:rPr>
            <w:rFonts w:ascii="Helvetica" w:eastAsiaTheme="minorEastAsia" w:hAnsi="Helvetica" w:cs="Helvetica"/>
            <w:iCs/>
          </w:rPr>
          <w:t xml:space="preserve">. According to the torque formula in </w:t>
        </w:r>
        <w:r w:rsidRPr="00131DAA">
          <w:rPr>
            <w:rFonts w:ascii="Helvetica" w:eastAsiaTheme="minorEastAsia" w:hAnsi="Helvetica" w:cs="Helvetica"/>
            <w:b/>
            <w:bCs/>
            <w:iCs/>
          </w:rPr>
          <w:t>Equation 26 (Group report)</w:t>
        </w:r>
        <w:r w:rsidRPr="00131DAA">
          <w:rPr>
            <w:rFonts w:ascii="Helvetica" w:eastAsiaTheme="minorEastAsia" w:hAnsi="Helvetica" w:cs="Helvetica"/>
            <w:iCs/>
          </w:rPr>
          <w:t xml:space="preserve">, the denominator term, </w:t>
        </w:r>
      </w:ins>
      <m:oMath>
        <m:sSub>
          <m:sSubPr>
            <m:ctrlPr>
              <w:ins w:id="698" w:author="KJ Chow" w:date="2021-05-14T01:07:00Z">
                <w:rPr>
                  <w:rFonts w:ascii="Cambria Math" w:hAnsi="Cambria Math" w:cs="Helvetica"/>
                  <w:i/>
                  <w:iCs/>
                </w:rPr>
              </w:ins>
            </m:ctrlPr>
          </m:sSubPr>
          <m:e>
            <m:r>
              <w:ins w:id="699" w:author="KJ Chow" w:date="2021-05-14T01:07:00Z">
                <w:rPr>
                  <w:rFonts w:ascii="Cambria Math" w:hAnsi="Cambria Math" w:cs="Helvetica"/>
                </w:rPr>
                <m:t>U</m:t>
              </w:ins>
            </m:r>
          </m:e>
          <m:sub>
            <m:r>
              <w:ins w:id="700" w:author="KJ Chow" w:date="2021-05-14T01:07:00Z">
                <w:rPr>
                  <w:rFonts w:ascii="Cambria Math" w:hAnsi="Cambria Math" w:cs="Helvetica"/>
                </w:rPr>
                <m:t>0</m:t>
              </w:ins>
            </m:r>
          </m:sub>
        </m:sSub>
      </m:oMath>
      <w:ins w:id="701" w:author="KJ Chow" w:date="2021-05-14T01:07:00Z">
        <w:r w:rsidRPr="00131DAA">
          <w:rPr>
            <w:rFonts w:ascii="Helvetica" w:eastAsiaTheme="minorEastAsia" w:hAnsi="Helvetica" w:cs="Helvetica"/>
            <w:iCs/>
          </w:rPr>
          <w:t xml:space="preserve"> (RPM dependent) from </w:t>
        </w:r>
      </w:ins>
      <m:oMath>
        <m:acc>
          <m:accPr>
            <m:ctrlPr>
              <w:ins w:id="702" w:author="KJ Chow" w:date="2021-05-14T01:07:00Z">
                <w:rPr>
                  <w:rFonts w:ascii="Cambria Math" w:hAnsi="Cambria Math" w:cs="Helvetica"/>
                  <w:i/>
                  <w:iCs/>
                </w:rPr>
              </w:ins>
            </m:ctrlPr>
          </m:accPr>
          <m:e>
            <m:r>
              <w:ins w:id="703" w:author="KJ Chow" w:date="2021-05-14T01:07:00Z">
                <w:rPr>
                  <w:rFonts w:ascii="Cambria Math" w:hAnsi="Cambria Math" w:cs="Helvetica"/>
                </w:rPr>
                <m:t>W</m:t>
              </w:ins>
            </m:r>
          </m:e>
        </m:acc>
      </m:oMath>
      <w:ins w:id="704" w:author="KJ Chow" w:date="2021-05-14T01:07:00Z">
        <w:r w:rsidRPr="00131DAA">
          <w:rPr>
            <w:rFonts w:ascii="Helvetica" w:eastAsiaTheme="minorEastAsia" w:hAnsi="Helvetica" w:cs="Helvetica"/>
            <w:iCs/>
          </w:rPr>
          <w:t xml:space="preserve"> will cancel out with the constant term outside the integral. Ultimately, this leaves the expression with just </w:t>
        </w:r>
      </w:ins>
      <m:oMath>
        <m:sSub>
          <m:sSubPr>
            <m:ctrlPr>
              <w:ins w:id="705" w:author="KJ Chow" w:date="2021-05-14T01:07:00Z">
                <w:rPr>
                  <w:rFonts w:ascii="Cambria Math" w:hAnsi="Cambria Math" w:cs="Helvetica"/>
                  <w:i/>
                  <w:iCs/>
                </w:rPr>
              </w:ins>
            </m:ctrlPr>
          </m:sSubPr>
          <m:e>
            <m:acc>
              <m:accPr>
                <m:chr m:val="̅"/>
                <m:ctrlPr>
                  <w:ins w:id="706" w:author="KJ Chow" w:date="2021-05-14T01:07:00Z">
                    <w:rPr>
                      <w:rFonts w:ascii="Cambria Math" w:hAnsi="Cambria Math" w:cs="Helvetica"/>
                      <w:i/>
                      <w:iCs/>
                    </w:rPr>
                  </w:ins>
                </m:ctrlPr>
              </m:accPr>
              <m:e>
                <m:r>
                  <w:ins w:id="707" w:author="KJ Chow" w:date="2021-05-14T01:07:00Z">
                    <w:rPr>
                      <w:rFonts w:ascii="Cambria Math" w:hAnsi="Cambria Math" w:cs="Helvetica"/>
                    </w:rPr>
                    <m:t>v</m:t>
                  </w:ins>
                </m:r>
              </m:e>
            </m:acc>
          </m:e>
          <m:sub>
            <m:r>
              <w:ins w:id="708" w:author="KJ Chow" w:date="2021-05-14T01:07:00Z">
                <w:rPr>
                  <w:rFonts w:ascii="Cambria Math" w:hAnsi="Cambria Math" w:cs="Helvetica"/>
                </w:rPr>
                <m:t>θ</m:t>
              </w:ins>
            </m:r>
          </m:sub>
        </m:sSub>
        <m:r>
          <w:ins w:id="709" w:author="KJ Chow" w:date="2021-05-14T01:07:00Z">
            <w:rPr>
              <w:rFonts w:ascii="Cambria Math" w:hAnsi="Cambria Math" w:cs="Helvetica"/>
            </w:rPr>
            <m:t>=</m:t>
          </w:ins>
        </m:r>
        <m:sSub>
          <m:sSubPr>
            <m:ctrlPr>
              <w:ins w:id="710" w:author="KJ Chow" w:date="2021-05-14T01:07:00Z">
                <w:rPr>
                  <w:rFonts w:ascii="Cambria Math" w:hAnsi="Cambria Math" w:cs="Helvetica"/>
                  <w:i/>
                  <w:iCs/>
                </w:rPr>
              </w:ins>
            </m:ctrlPr>
          </m:sSubPr>
          <m:e>
            <m:r>
              <w:ins w:id="711" w:author="KJ Chow" w:date="2021-05-14T01:07:00Z">
                <w:rPr>
                  <w:rFonts w:ascii="Cambria Math" w:hAnsi="Cambria Math" w:cs="Helvetica"/>
                </w:rPr>
                <m:t>v</m:t>
              </w:ins>
            </m:r>
          </m:e>
          <m:sub>
            <m:r>
              <w:ins w:id="712" w:author="KJ Chow" w:date="2021-05-14T01:07:00Z">
                <m:rPr>
                  <m:sty m:val="p"/>
                </m:rPr>
                <w:rPr>
                  <w:rFonts w:ascii="Cambria Math" w:hAnsi="Cambria Math" w:cs="Helvetica"/>
                </w:rPr>
                <m:t>θ</m:t>
              </w:ins>
            </m:r>
          </m:sub>
        </m:sSub>
        <m:r>
          <w:ins w:id="713" w:author="KJ Chow" w:date="2021-05-14T01:07:00Z">
            <w:rPr>
              <w:rFonts w:ascii="Cambria Math" w:hAnsi="Cambria Math" w:cs="Helvetica"/>
            </w:rPr>
            <m:t>-</m:t>
          </w:ins>
        </m:r>
        <m:r>
          <w:ins w:id="714" w:author="KJ Chow" w:date="2021-05-14T01:07:00Z">
            <m:rPr>
              <m:sty m:val="p"/>
            </m:rPr>
            <w:rPr>
              <w:rFonts w:ascii="Cambria Math" w:hAnsi="Cambria Math" w:cs="Helvetica"/>
              <w:rPrChange w:id="715" w:author="KJ Chow" w:date="2021-05-14T01:08:00Z">
                <w:rPr>
                  <w:rFonts w:ascii="Cambria Math" w:hAnsi="Cambria Math" w:cs="Helvetica"/>
                </w:rPr>
              </w:rPrChange>
            </w:rPr>
            <m:t>ωr</m:t>
          </w:ins>
        </m:r>
      </m:oMath>
      <w:ins w:id="716" w:author="KJ Chow" w:date="2021-05-14T01:07:00Z">
        <w:r w:rsidRPr="00131DAA">
          <w:rPr>
            <w:rFonts w:ascii="Helvetica" w:eastAsiaTheme="minorEastAsia" w:hAnsi="Helvetica" w:cs="Helvetica"/>
            <w:iCs/>
          </w:rPr>
          <w:t>, that consists a negative RPM dependent term and thus, explaining the linear profile above.</w:t>
        </w:r>
      </w:ins>
    </w:p>
    <w:p w14:paraId="55765823" w14:textId="13BD76C0" w:rsidR="00EB3905" w:rsidRPr="00131DAA" w:rsidDel="00EB3905" w:rsidRDefault="00EB3905">
      <w:pPr>
        <w:spacing w:after="0"/>
        <w:rPr>
          <w:del w:id="717" w:author="KJ Chow" w:date="2021-05-14T00:55:00Z"/>
          <w:rFonts w:ascii="Helvetica" w:hAnsi="Helvetica" w:cs="Helvetica"/>
          <w:rPrChange w:id="718" w:author="KJ Chow" w:date="2021-05-14T01:08:00Z">
            <w:rPr>
              <w:del w:id="719" w:author="KJ Chow" w:date="2021-05-14T00:55:00Z"/>
            </w:rPr>
          </w:rPrChange>
        </w:rPr>
        <w:pPrChange w:id="720" w:author="KJ Chow" w:date="2021-05-14T00:55:00Z">
          <w:pPr>
            <w:pStyle w:val="Caption"/>
            <w:jc w:val="center"/>
          </w:pPr>
        </w:pPrChange>
      </w:pPr>
    </w:p>
    <w:p w14:paraId="123D3E12" w14:textId="66DBD708" w:rsidR="008F20BD" w:rsidRPr="00131DAA" w:rsidRDefault="00D70683" w:rsidP="008F20BD">
      <w:pPr>
        <w:keepNext/>
        <w:jc w:val="center"/>
        <w:rPr>
          <w:rFonts w:ascii="Helvetica" w:hAnsi="Helvetica" w:cs="Helvetica"/>
          <w:rPrChange w:id="721" w:author="KJ Chow" w:date="2021-05-14T01:08:00Z">
            <w:rPr/>
          </w:rPrChange>
        </w:rPr>
      </w:pPr>
      <w:r w:rsidRPr="00131DAA">
        <w:rPr>
          <w:rFonts w:ascii="Helvetica" w:hAnsi="Helvetica" w:cs="Helvetica"/>
          <w:noProof/>
          <w:rPrChange w:id="722" w:author="KJ Chow" w:date="2021-05-14T01:08:00Z">
            <w:rPr>
              <w:noProof/>
            </w:rPr>
          </w:rPrChange>
        </w:rPr>
        <w:drawing>
          <wp:inline distT="0" distB="0" distL="0" distR="0" wp14:anchorId="1AD53071" wp14:editId="68A9D0A6">
            <wp:extent cx="5580000" cy="5693756"/>
            <wp:effectExtent l="0" t="0" r="1905"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80000" cy="5693756"/>
                    </a:xfrm>
                    <a:prstGeom prst="rect">
                      <a:avLst/>
                    </a:prstGeom>
                  </pic:spPr>
                </pic:pic>
              </a:graphicData>
            </a:graphic>
          </wp:inline>
        </w:drawing>
      </w:r>
    </w:p>
    <w:p w14:paraId="78C735BC" w14:textId="707E98F0" w:rsidR="008F20BD" w:rsidRPr="00131DAA" w:rsidRDefault="008F20BD" w:rsidP="008F20BD">
      <w:pPr>
        <w:pStyle w:val="Caption"/>
        <w:jc w:val="center"/>
        <w:rPr>
          <w:rFonts w:ascii="Helvetica" w:hAnsi="Helvetica" w:cs="Helvetica"/>
          <w:b/>
          <w:bCs/>
          <w:i w:val="0"/>
          <w:iCs w:val="0"/>
          <w:noProof/>
          <w:color w:val="auto"/>
          <w:sz w:val="20"/>
          <w:szCs w:val="20"/>
          <w:rPrChange w:id="723" w:author="KJ Chow" w:date="2021-05-14T01:10:00Z">
            <w:rPr>
              <w:noProof/>
            </w:rPr>
          </w:rPrChange>
        </w:rPr>
      </w:pPr>
      <w:bookmarkStart w:id="724" w:name="_Ref71845261"/>
      <w:r w:rsidRPr="00131DAA">
        <w:rPr>
          <w:rFonts w:ascii="Helvetica" w:hAnsi="Helvetica" w:cs="Helvetica"/>
          <w:b/>
          <w:bCs/>
          <w:i w:val="0"/>
          <w:iCs w:val="0"/>
          <w:color w:val="auto"/>
          <w:sz w:val="20"/>
          <w:szCs w:val="20"/>
          <w:rPrChange w:id="725" w:author="KJ Chow" w:date="2021-05-14T01:10:00Z">
            <w:rPr/>
          </w:rPrChange>
        </w:rPr>
        <w:t xml:space="preserve">Figure </w:t>
      </w:r>
      <w:r w:rsidR="005F0FC8" w:rsidRPr="00131DAA">
        <w:rPr>
          <w:rFonts w:ascii="Helvetica" w:hAnsi="Helvetica" w:cs="Helvetica"/>
          <w:b/>
          <w:bCs/>
          <w:i w:val="0"/>
          <w:iCs w:val="0"/>
          <w:color w:val="auto"/>
          <w:sz w:val="20"/>
          <w:szCs w:val="20"/>
          <w:rPrChange w:id="726" w:author="KJ Chow" w:date="2021-05-14T01:10:00Z">
            <w:rPr/>
          </w:rPrChange>
        </w:rPr>
        <w:fldChar w:fldCharType="begin"/>
      </w:r>
      <w:r w:rsidR="005F0FC8" w:rsidRPr="00131DAA">
        <w:rPr>
          <w:rFonts w:ascii="Helvetica" w:hAnsi="Helvetica" w:cs="Helvetica"/>
          <w:b/>
          <w:bCs/>
          <w:i w:val="0"/>
          <w:iCs w:val="0"/>
          <w:color w:val="auto"/>
          <w:sz w:val="20"/>
          <w:szCs w:val="20"/>
          <w:rPrChange w:id="727" w:author="KJ Chow" w:date="2021-05-14T01:10:00Z">
            <w:rPr/>
          </w:rPrChange>
        </w:rPr>
        <w:instrText xml:space="preserve"> SEQ Figure \* ARABIC </w:instrText>
      </w:r>
      <w:r w:rsidR="005F0FC8" w:rsidRPr="00131DAA">
        <w:rPr>
          <w:rFonts w:ascii="Helvetica" w:hAnsi="Helvetica" w:cs="Helvetica"/>
          <w:b/>
          <w:bCs/>
          <w:i w:val="0"/>
          <w:iCs w:val="0"/>
          <w:color w:val="auto"/>
          <w:sz w:val="20"/>
          <w:szCs w:val="20"/>
          <w:rPrChange w:id="728" w:author="KJ Chow" w:date="2021-05-14T01:10:00Z">
            <w:rPr>
              <w:noProof/>
            </w:rPr>
          </w:rPrChange>
        </w:rPr>
        <w:fldChar w:fldCharType="separate"/>
      </w:r>
      <w:ins w:id="729" w:author="KJ Chow" w:date="2021-05-18T17:02:00Z">
        <w:r w:rsidR="009960AB">
          <w:rPr>
            <w:rFonts w:ascii="Helvetica" w:hAnsi="Helvetica" w:cs="Helvetica"/>
            <w:b/>
            <w:bCs/>
            <w:i w:val="0"/>
            <w:iCs w:val="0"/>
            <w:noProof/>
            <w:color w:val="auto"/>
            <w:sz w:val="20"/>
            <w:szCs w:val="20"/>
          </w:rPr>
          <w:t>8</w:t>
        </w:r>
      </w:ins>
      <w:del w:id="730" w:author="KJ Chow" w:date="2021-05-14T00:01:00Z">
        <w:r w:rsidR="00983325" w:rsidRPr="00131DAA" w:rsidDel="005F0FC8">
          <w:rPr>
            <w:rFonts w:ascii="Helvetica" w:hAnsi="Helvetica" w:cs="Helvetica"/>
            <w:b/>
            <w:bCs/>
            <w:i w:val="0"/>
            <w:iCs w:val="0"/>
            <w:noProof/>
            <w:color w:val="auto"/>
            <w:sz w:val="20"/>
            <w:szCs w:val="20"/>
            <w:rPrChange w:id="731" w:author="KJ Chow" w:date="2021-05-14T01:10:00Z">
              <w:rPr>
                <w:noProof/>
              </w:rPr>
            </w:rPrChange>
          </w:rPr>
          <w:delText>9</w:delText>
        </w:r>
      </w:del>
      <w:r w:rsidR="005F0FC8" w:rsidRPr="00131DAA">
        <w:rPr>
          <w:rFonts w:ascii="Helvetica" w:hAnsi="Helvetica" w:cs="Helvetica"/>
          <w:b/>
          <w:bCs/>
          <w:i w:val="0"/>
          <w:iCs w:val="0"/>
          <w:noProof/>
          <w:color w:val="auto"/>
          <w:sz w:val="20"/>
          <w:szCs w:val="20"/>
          <w:rPrChange w:id="732" w:author="KJ Chow" w:date="2021-05-14T01:10:00Z">
            <w:rPr>
              <w:noProof/>
            </w:rPr>
          </w:rPrChange>
        </w:rPr>
        <w:fldChar w:fldCharType="end"/>
      </w:r>
      <w:bookmarkEnd w:id="724"/>
      <w:r w:rsidRPr="00131DAA">
        <w:rPr>
          <w:rFonts w:ascii="Helvetica" w:hAnsi="Helvetica" w:cs="Helvetica"/>
          <w:b/>
          <w:bCs/>
          <w:i w:val="0"/>
          <w:iCs w:val="0"/>
          <w:color w:val="auto"/>
          <w:sz w:val="20"/>
          <w:szCs w:val="20"/>
          <w:rPrChange w:id="733" w:author="KJ Chow" w:date="2021-05-14T01:10:00Z">
            <w:rPr/>
          </w:rPrChange>
        </w:rPr>
        <w:t xml:space="preserve"> Relative </w:t>
      </w:r>
      <w:proofErr w:type="spellStart"/>
      <w:r w:rsidRPr="00131DAA">
        <w:rPr>
          <w:rFonts w:ascii="Helvetica" w:hAnsi="Helvetica" w:cs="Helvetica"/>
          <w:b/>
          <w:bCs/>
          <w:i w:val="0"/>
          <w:iCs w:val="0"/>
          <w:color w:val="auto"/>
          <w:sz w:val="20"/>
          <w:szCs w:val="20"/>
          <w:rPrChange w:id="734" w:author="KJ Chow" w:date="2021-05-14T01:10:00Z">
            <w:rPr/>
          </w:rPrChange>
        </w:rPr>
        <w:t>pathlines</w:t>
      </w:r>
      <w:proofErr w:type="spellEnd"/>
      <w:r w:rsidRPr="00131DAA">
        <w:rPr>
          <w:rFonts w:ascii="Helvetica" w:hAnsi="Helvetica" w:cs="Helvetica"/>
          <w:b/>
          <w:bCs/>
          <w:i w:val="0"/>
          <w:iCs w:val="0"/>
          <w:color w:val="auto"/>
          <w:sz w:val="20"/>
          <w:szCs w:val="20"/>
          <w:rPrChange w:id="735" w:author="KJ Chow" w:date="2021-05-14T01:10:00Z">
            <w:rPr/>
          </w:rPrChange>
        </w:rPr>
        <w:t xml:space="preserve"> a</w:t>
      </w:r>
      <w:r w:rsidRPr="00131DAA">
        <w:rPr>
          <w:rFonts w:ascii="Helvetica" w:hAnsi="Helvetica" w:cs="Helvetica"/>
          <w:b/>
          <w:bCs/>
          <w:i w:val="0"/>
          <w:iCs w:val="0"/>
          <w:noProof/>
          <w:color w:val="auto"/>
          <w:sz w:val="20"/>
          <w:szCs w:val="20"/>
          <w:rPrChange w:id="736" w:author="KJ Chow" w:date="2021-05-14T01:10:00Z">
            <w:rPr>
              <w:noProof/>
            </w:rPr>
          </w:rPrChange>
        </w:rPr>
        <w:t xml:space="preserve">nd shear profile for </w:t>
      </w:r>
      <m:oMath>
        <m:r>
          <m:rPr>
            <m:sty m:val="bi"/>
          </m:rPr>
          <w:rPr>
            <w:rFonts w:ascii="Cambria Math" w:hAnsi="Cambria Math" w:cs="Helvetica"/>
            <w:noProof/>
            <w:color w:val="auto"/>
            <w:sz w:val="20"/>
            <w:szCs w:val="20"/>
            <w:rPrChange w:id="737" w:author="KJ Chow" w:date="2021-05-14T01:10:00Z">
              <w:rPr>
                <w:rFonts w:ascii="Cambria Math" w:hAnsi="Cambria Math" w:cs="Helvetica"/>
                <w:noProof/>
              </w:rPr>
            </w:rPrChange>
          </w:rPr>
          <m:t>n</m:t>
        </m:r>
      </m:oMath>
      <w:r w:rsidRPr="00131DAA">
        <w:rPr>
          <w:rFonts w:ascii="Helvetica" w:hAnsi="Helvetica" w:cs="Helvetica"/>
          <w:b/>
          <w:bCs/>
          <w:i w:val="0"/>
          <w:iCs w:val="0"/>
          <w:noProof/>
          <w:color w:val="auto"/>
          <w:sz w:val="20"/>
          <w:szCs w:val="20"/>
          <w:rPrChange w:id="738" w:author="KJ Chow" w:date="2021-05-14T01:10:00Z">
            <w:rPr>
              <w:noProof/>
            </w:rPr>
          </w:rPrChange>
        </w:rPr>
        <w:t xml:space="preserve"> equal (a) 2 and (b) 8.</w:t>
      </w:r>
    </w:p>
    <w:p w14:paraId="4DFCB8C6" w14:textId="117DA56B" w:rsidR="00CD13E1" w:rsidRPr="00131DAA" w:rsidDel="00EB3905" w:rsidRDefault="00CD13E1">
      <w:pPr>
        <w:spacing w:after="120"/>
        <w:jc w:val="both"/>
        <w:rPr>
          <w:del w:id="739" w:author="KJ Chow" w:date="2021-05-14T00:54:00Z"/>
          <w:rFonts w:ascii="Helvetica" w:eastAsiaTheme="minorEastAsia" w:hAnsi="Helvetica" w:cs="Helvetica"/>
        </w:rPr>
        <w:pPrChange w:id="740" w:author="KJ Chow" w:date="2021-05-14T00:29:00Z">
          <w:pPr>
            <w:jc w:val="both"/>
          </w:pPr>
        </w:pPrChange>
      </w:pPr>
      <w:commentRangeStart w:id="741"/>
      <w:del w:id="742" w:author="KJ Chow" w:date="2021-05-14T00:54:00Z">
        <w:r w:rsidRPr="00131DAA" w:rsidDel="00EB3905">
          <w:rPr>
            <w:rFonts w:ascii="Helvetica" w:hAnsi="Helvetica" w:cs="Helvetica"/>
          </w:rPr>
          <w:delText xml:space="preserve">Based on </w:delText>
        </w:r>
      </w:del>
      <w:del w:id="743" w:author="KJ Chow" w:date="2021-05-14T00:29:00Z">
        <w:r w:rsidRPr="00131DAA" w:rsidDel="009611C4">
          <w:rPr>
            <w:rFonts w:ascii="Helvetica" w:hAnsi="Helvetica" w:cs="Helvetica"/>
          </w:rPr>
          <w:delText>the diagram</w:delText>
        </w:r>
      </w:del>
      <w:del w:id="744" w:author="KJ Chow" w:date="2021-05-14T00:54:00Z">
        <w:r w:rsidRPr="00131DAA" w:rsidDel="00EB3905">
          <w:rPr>
            <w:rFonts w:ascii="Helvetica" w:hAnsi="Helvetica" w:cs="Helvetica"/>
          </w:rPr>
          <w:delText xml:space="preserve">, </w:delText>
        </w:r>
        <w:commentRangeEnd w:id="741"/>
        <w:r w:rsidR="00EA0647" w:rsidRPr="00131DAA" w:rsidDel="00EB3905">
          <w:rPr>
            <w:rStyle w:val="CommentReference"/>
            <w:rFonts w:ascii="Helvetica" w:hAnsi="Helvetica" w:cs="Helvetica"/>
            <w:rPrChange w:id="745" w:author="KJ Chow" w:date="2021-05-14T01:08:00Z">
              <w:rPr>
                <w:rStyle w:val="CommentReference"/>
              </w:rPr>
            </w:rPrChange>
          </w:rPr>
          <w:commentReference w:id="741"/>
        </w:r>
        <w:r w:rsidRPr="00131DAA" w:rsidDel="00EB3905">
          <w:rPr>
            <w:rFonts w:ascii="Helvetica" w:hAnsi="Helvetica" w:cs="Helvetica"/>
          </w:rPr>
          <w:delText xml:space="preserve">at RPM = 200, the pathlines observed for </w:delText>
        </w:r>
      </w:del>
      <m:oMath>
        <m:r>
          <w:del w:id="746" w:author="KJ Chow" w:date="2021-05-14T00:54:00Z">
            <w:rPr>
              <w:rFonts w:ascii="Cambria Math" w:hAnsi="Cambria Math" w:cs="Helvetica"/>
              <w:rPrChange w:id="747" w:author="KJ Chow" w:date="2021-05-14T01:08:00Z">
                <w:rPr>
                  <w:rFonts w:ascii="Cambria Math" w:hAnsi="Cambria Math" w:cs="Helvetica"/>
                </w:rPr>
              </w:rPrChange>
            </w:rPr>
            <m:t>n=2</m:t>
          </w:del>
        </m:r>
      </m:oMath>
      <w:del w:id="748" w:author="KJ Chow" w:date="2021-05-14T00:54:00Z">
        <w:r w:rsidRPr="00131DAA" w:rsidDel="00EB3905">
          <w:rPr>
            <w:rFonts w:ascii="Helvetica" w:eastAsiaTheme="minorEastAsia" w:hAnsi="Helvetica" w:cs="Helvetica"/>
          </w:rPr>
          <w:delText xml:space="preserve"> and </w:delText>
        </w:r>
      </w:del>
      <m:oMath>
        <m:r>
          <w:del w:id="749" w:author="KJ Chow" w:date="2021-05-14T00:54:00Z">
            <w:rPr>
              <w:rFonts w:ascii="Cambria Math" w:hAnsi="Cambria Math" w:cs="Helvetica"/>
              <w:rPrChange w:id="750" w:author="KJ Chow" w:date="2021-05-14T01:08:00Z">
                <w:rPr>
                  <w:rFonts w:ascii="Cambria Math" w:hAnsi="Cambria Math" w:cs="Helvetica"/>
                </w:rPr>
              </w:rPrChange>
            </w:rPr>
            <m:t>n</m:t>
          </w:del>
        </m:r>
        <m:r>
          <w:del w:id="751" w:author="KJ Chow" w:date="2021-05-14T00:54:00Z">
            <w:rPr>
              <w:rFonts w:ascii="Cambria Math" w:eastAsiaTheme="minorEastAsia" w:hAnsi="Cambria Math" w:cs="Helvetica"/>
              <w:rPrChange w:id="752" w:author="KJ Chow" w:date="2021-05-14T01:08:00Z">
                <w:rPr>
                  <w:rFonts w:ascii="Cambria Math" w:eastAsiaTheme="minorEastAsia" w:hAnsi="Cambria Math" w:cs="Helvetica"/>
                </w:rPr>
              </w:rPrChange>
            </w:rPr>
            <m:t>=8</m:t>
          </w:del>
        </m:r>
      </m:oMath>
      <w:del w:id="753" w:author="KJ Chow" w:date="2021-05-14T00:54:00Z">
        <w:r w:rsidRPr="00131DAA" w:rsidDel="00EB3905">
          <w:rPr>
            <w:rFonts w:ascii="Helvetica" w:eastAsiaTheme="minorEastAsia" w:hAnsi="Helvetica" w:cs="Helvetica"/>
          </w:rPr>
          <w:delText xml:space="preserve"> are very distinct, where the total circumferential distance travelled by fluid at </w:delText>
        </w:r>
      </w:del>
      <m:oMath>
        <m:r>
          <w:del w:id="754" w:author="KJ Chow" w:date="2021-05-14T00:54:00Z">
            <w:rPr>
              <w:rFonts w:ascii="Cambria Math" w:hAnsi="Cambria Math" w:cs="Helvetica"/>
              <w:rPrChange w:id="755" w:author="KJ Chow" w:date="2021-05-14T01:08:00Z">
                <w:rPr>
                  <w:rFonts w:ascii="Cambria Math" w:hAnsi="Cambria Math" w:cs="Helvetica"/>
                </w:rPr>
              </w:rPrChange>
            </w:rPr>
            <m:t>n=2</m:t>
          </w:del>
        </m:r>
      </m:oMath>
      <w:del w:id="756" w:author="KJ Chow" w:date="2021-05-14T00:54:00Z">
        <w:r w:rsidRPr="00131DAA" w:rsidDel="00EB3905">
          <w:rPr>
            <w:rFonts w:ascii="Helvetica" w:eastAsiaTheme="minorEastAsia" w:hAnsi="Helvetica" w:cs="Helvetica"/>
          </w:rPr>
          <w:delText xml:space="preserve"> appears to be farther. This result is not out of the blue since higher </w:delText>
        </w:r>
      </w:del>
      <m:oMath>
        <m:r>
          <w:del w:id="757" w:author="KJ Chow" w:date="2021-05-14T00:54:00Z">
            <w:rPr>
              <w:rFonts w:ascii="Cambria Math" w:hAnsi="Cambria Math" w:cs="Helvetica"/>
              <w:rPrChange w:id="758" w:author="KJ Chow" w:date="2021-05-14T01:08:00Z">
                <w:rPr>
                  <w:rFonts w:ascii="Cambria Math" w:hAnsi="Cambria Math" w:cs="Helvetica"/>
                </w:rPr>
              </w:rPrChange>
            </w:rPr>
            <m:t>n</m:t>
          </w:del>
        </m:r>
      </m:oMath>
      <w:del w:id="759" w:author="KJ Chow" w:date="2021-05-14T00:54:00Z">
        <w:r w:rsidRPr="00131DAA" w:rsidDel="00EB3905">
          <w:rPr>
            <w:rFonts w:ascii="Helvetica" w:eastAsiaTheme="minorEastAsia" w:hAnsi="Helvetica" w:cs="Helvetica"/>
          </w:rPr>
          <w:delText xml:space="preserve"> indicates higher shear extraction, which in turns leads the flow to taper off faster into radial dominant structure. Although this feature is highly sought after, but at low RPM the torque integral will end up smaller than that of longer distance, gradual decrease flow as provided by lower </w:delText>
        </w:r>
      </w:del>
      <m:oMath>
        <m:r>
          <w:del w:id="760" w:author="KJ Chow" w:date="2021-05-14T00:54:00Z">
            <w:rPr>
              <w:rFonts w:ascii="Cambria Math" w:hAnsi="Cambria Math" w:cs="Helvetica"/>
              <w:rPrChange w:id="761" w:author="KJ Chow" w:date="2021-05-14T01:08:00Z">
                <w:rPr>
                  <w:rFonts w:ascii="Cambria Math" w:hAnsi="Cambria Math" w:cs="Helvetica"/>
                </w:rPr>
              </w:rPrChange>
            </w:rPr>
            <m:t>n</m:t>
          </w:del>
        </m:r>
      </m:oMath>
      <w:del w:id="762" w:author="KJ Chow" w:date="2021-05-14T00:54:00Z">
        <w:r w:rsidRPr="00131DAA" w:rsidDel="00EB3905">
          <w:rPr>
            <w:rFonts w:ascii="Helvetica" w:eastAsiaTheme="minorEastAsia" w:hAnsi="Helvetica" w:cs="Helvetica"/>
          </w:rPr>
          <w:delText xml:space="preserve"> flow.</w:delText>
        </w:r>
        <w:r w:rsidR="008E6A47" w:rsidRPr="00131DAA" w:rsidDel="00EB3905">
          <w:rPr>
            <w:rFonts w:ascii="Helvetica" w:eastAsiaTheme="minorEastAsia" w:hAnsi="Helvetica" w:cs="Helvetica"/>
          </w:rPr>
          <w:delText xml:space="preserve"> In the effort of attaining higher torque value, </w:delText>
        </w:r>
      </w:del>
      <m:oMath>
        <m:r>
          <w:del w:id="763" w:author="KJ Chow" w:date="2021-05-14T00:54:00Z">
            <w:rPr>
              <w:rFonts w:ascii="Cambria Math" w:eastAsiaTheme="minorEastAsia" w:hAnsi="Cambria Math" w:cs="Helvetica"/>
              <w:rPrChange w:id="764" w:author="KJ Chow" w:date="2021-05-14T01:08:00Z">
                <w:rPr>
                  <w:rFonts w:ascii="Cambria Math" w:eastAsiaTheme="minorEastAsia" w:hAnsi="Cambria Math" w:cs="Helvetica"/>
                </w:rPr>
              </w:rPrChange>
            </w:rPr>
            <m:t>n</m:t>
          </w:del>
        </m:r>
      </m:oMath>
      <w:del w:id="765" w:author="KJ Chow" w:date="2021-05-14T00:54:00Z">
        <w:r w:rsidR="008E6A47" w:rsidRPr="00131DAA" w:rsidDel="00EB3905">
          <w:rPr>
            <w:rFonts w:ascii="Helvetica" w:eastAsiaTheme="minorEastAsia" w:hAnsi="Helvetica" w:cs="Helvetica"/>
          </w:rPr>
          <w:delText xml:space="preserve"> profile and the intersecting RPM have to be equally considered for such applications.</w:delText>
        </w:r>
      </w:del>
    </w:p>
    <w:p w14:paraId="6B6476C6" w14:textId="7BC33B53" w:rsidR="00247699" w:rsidRPr="00131DAA" w:rsidDel="008B397E" w:rsidRDefault="00335382" w:rsidP="00CD13E1">
      <w:pPr>
        <w:jc w:val="both"/>
        <w:rPr>
          <w:del w:id="766" w:author="KJ Chow" w:date="2021-05-14T01:07:00Z"/>
          <w:rFonts w:ascii="Helvetica" w:eastAsiaTheme="minorEastAsia" w:hAnsi="Helvetica" w:cs="Helvetica"/>
          <w:iCs/>
        </w:rPr>
      </w:pPr>
      <w:del w:id="767" w:author="KJ Chow" w:date="2021-05-14T01:07:00Z">
        <w:r w:rsidRPr="00131DAA" w:rsidDel="008B397E">
          <w:rPr>
            <w:rFonts w:ascii="Helvetica" w:eastAsiaTheme="minorEastAsia" w:hAnsi="Helvetica" w:cs="Helvetica"/>
          </w:rPr>
          <w:delText xml:space="preserve">Also according to </w:delText>
        </w:r>
      </w:del>
      <w:del w:id="768" w:author="KJ Chow" w:date="2021-05-14T00:41:00Z">
        <w:r w:rsidRPr="00131DAA" w:rsidDel="008E095E">
          <w:rPr>
            <w:rFonts w:ascii="Helvetica" w:eastAsiaTheme="minorEastAsia" w:hAnsi="Helvetica" w:cs="Helvetica"/>
          </w:rPr>
          <w:delText xml:space="preserve">Figure </w:delText>
        </w:r>
        <w:r w:rsidR="00983325" w:rsidRPr="00131DAA" w:rsidDel="008E095E">
          <w:rPr>
            <w:rFonts w:ascii="Helvetica" w:eastAsiaTheme="minorEastAsia" w:hAnsi="Helvetica" w:cs="Helvetica"/>
          </w:rPr>
          <w:delText>8</w:delText>
        </w:r>
      </w:del>
      <w:del w:id="769" w:author="KJ Chow" w:date="2021-05-14T01:07:00Z">
        <w:r w:rsidRPr="00131DAA" w:rsidDel="008B397E">
          <w:rPr>
            <w:rFonts w:ascii="Helvetica" w:eastAsiaTheme="minorEastAsia" w:hAnsi="Helvetica" w:cs="Helvetica"/>
          </w:rPr>
          <w:delText xml:space="preserve">, regardless of the mass flow rates and </w:delText>
        </w:r>
      </w:del>
      <m:oMath>
        <m:r>
          <w:del w:id="770" w:author="KJ Chow" w:date="2021-05-14T01:07:00Z">
            <w:rPr>
              <w:rFonts w:ascii="Cambria Math" w:hAnsi="Cambria Math" w:cs="Helvetica"/>
              <w:rPrChange w:id="771" w:author="KJ Chow" w:date="2021-05-14T01:08:00Z">
                <w:rPr>
                  <w:rFonts w:ascii="Cambria Math" w:hAnsi="Cambria Math" w:cs="Helvetica"/>
                </w:rPr>
              </w:rPrChange>
            </w:rPr>
            <m:t>n</m:t>
          </w:del>
        </m:r>
      </m:oMath>
      <w:del w:id="772" w:author="KJ Chow" w:date="2021-05-14T01:07:00Z">
        <w:r w:rsidRPr="00131DAA" w:rsidDel="008B397E">
          <w:rPr>
            <w:rFonts w:ascii="Helvetica" w:eastAsiaTheme="minorEastAsia" w:hAnsi="Helvetica" w:cs="Helvetica"/>
          </w:rPr>
          <w:delText xml:space="preserve"> values, all lines clearly exhibit linear property as RPM varies. </w:delText>
        </w:r>
        <w:r w:rsidR="00430E94" w:rsidRPr="00131DAA" w:rsidDel="008B397E">
          <w:rPr>
            <w:rFonts w:ascii="Helvetica" w:eastAsiaTheme="minorEastAsia" w:hAnsi="Helvetica" w:cs="Helvetica"/>
          </w:rPr>
          <w:delText>Although this may seem counterintuitive given the non-linearity of Equation 1, it is vital to note that</w:delText>
        </w:r>
        <w:r w:rsidR="0008129C" w:rsidRPr="00131DAA" w:rsidDel="008B397E">
          <w:rPr>
            <w:rFonts w:ascii="Helvetica" w:eastAsiaTheme="minorEastAsia" w:hAnsi="Helvetica" w:cs="Helvetica"/>
          </w:rPr>
          <w:delText xml:space="preserve"> all</w:delText>
        </w:r>
        <w:r w:rsidR="00430E94" w:rsidRPr="00131DAA" w:rsidDel="008B397E">
          <w:rPr>
            <w:rFonts w:ascii="Helvetica" w:eastAsiaTheme="minorEastAsia" w:hAnsi="Helvetica" w:cs="Helvetica"/>
          </w:rPr>
          <w:delText xml:space="preserve"> the factor</w:delText>
        </w:r>
        <w:r w:rsidR="0008129C" w:rsidRPr="00131DAA" w:rsidDel="008B397E">
          <w:rPr>
            <w:rFonts w:ascii="Helvetica" w:eastAsiaTheme="minorEastAsia" w:hAnsi="Helvetica" w:cs="Helvetica"/>
          </w:rPr>
          <w:delText>s</w:delText>
        </w:r>
        <w:r w:rsidR="00430E94" w:rsidRPr="00131DAA" w:rsidDel="008B397E">
          <w:rPr>
            <w:rFonts w:ascii="Helvetica" w:eastAsiaTheme="minorEastAsia" w:hAnsi="Helvetica" w:cs="Helvetica"/>
          </w:rPr>
          <w:delText xml:space="preserve"> within the ODE are not affected by RPM</w:delText>
        </w:r>
        <w:r w:rsidR="0008129C" w:rsidRPr="00131DAA" w:rsidDel="008B397E">
          <w:rPr>
            <w:rFonts w:ascii="Helvetica" w:eastAsiaTheme="minorEastAsia" w:hAnsi="Helvetica" w:cs="Helvetica"/>
          </w:rPr>
          <w:delText xml:space="preserve"> as such, differences in the final solution are only due to the inlet boundary condition, </w:delText>
        </w:r>
      </w:del>
      <m:oMath>
        <m:sSub>
          <m:sSubPr>
            <m:ctrlPr>
              <w:del w:id="773" w:author="KJ Chow" w:date="2021-05-14T01:07:00Z">
                <w:rPr>
                  <w:rFonts w:ascii="Cambria Math" w:hAnsi="Cambria Math" w:cs="Helvetica"/>
                  <w:iCs/>
                </w:rPr>
              </w:del>
            </m:ctrlPr>
          </m:sSubPr>
          <m:e>
            <m:acc>
              <m:accPr>
                <m:ctrlPr>
                  <w:del w:id="774" w:author="KJ Chow" w:date="2021-05-14T01:07:00Z">
                    <w:rPr>
                      <w:rFonts w:ascii="Cambria Math" w:hAnsi="Cambria Math" w:cs="Helvetica"/>
                      <w:iCs/>
                    </w:rPr>
                  </w:del>
                </m:ctrlPr>
              </m:accPr>
              <m:e>
                <m:r>
                  <w:del w:id="775" w:author="KJ Chow" w:date="2021-05-14T01:07:00Z">
                    <w:rPr>
                      <w:rFonts w:ascii="Cambria Math" w:hAnsi="Cambria Math" w:cs="Helvetica"/>
                      <w:rPrChange w:id="776" w:author="KJ Chow" w:date="2021-05-14T01:08:00Z">
                        <w:rPr>
                          <w:rFonts w:ascii="Cambria Math" w:hAnsi="Cambria Math" w:cs="Helvetica"/>
                        </w:rPr>
                      </w:rPrChange>
                    </w:rPr>
                    <m:t>W</m:t>
                  </w:del>
                </m:r>
              </m:e>
            </m:acc>
          </m:e>
          <m:sub>
            <m:r>
              <w:del w:id="777" w:author="KJ Chow" w:date="2021-05-14T01:07:00Z">
                <w:rPr>
                  <w:rFonts w:ascii="Cambria Math" w:hAnsi="Cambria Math" w:cs="Helvetica"/>
                  <w:rPrChange w:id="778" w:author="KJ Chow" w:date="2021-05-14T01:08:00Z">
                    <w:rPr>
                      <w:rFonts w:ascii="Cambria Math" w:hAnsi="Cambria Math" w:cs="Helvetica"/>
                    </w:rPr>
                  </w:rPrChange>
                </w:rPr>
                <m:t>0</m:t>
              </w:del>
            </m:r>
          </m:sub>
        </m:sSub>
      </m:oMath>
      <w:del w:id="779" w:author="KJ Chow" w:date="2021-05-14T01:07:00Z">
        <w:r w:rsidR="0008129C" w:rsidRPr="00131DAA" w:rsidDel="008B397E">
          <w:rPr>
            <w:rFonts w:ascii="Helvetica" w:eastAsiaTheme="minorEastAsia" w:hAnsi="Helvetica" w:cs="Helvetica"/>
            <w:iCs/>
          </w:rPr>
          <w:delText>.</w:delText>
        </w:r>
        <w:r w:rsidR="00247699" w:rsidRPr="00131DAA" w:rsidDel="008B397E">
          <w:rPr>
            <w:rFonts w:ascii="Helvetica" w:eastAsiaTheme="minorEastAsia" w:hAnsi="Helvetica" w:cs="Helvetica"/>
            <w:iCs/>
          </w:rPr>
          <w:delText xml:space="preserve"> According to the torque formula in </w:delText>
        </w:r>
        <w:r w:rsidR="00247699" w:rsidRPr="00131DAA" w:rsidDel="008B397E">
          <w:rPr>
            <w:rFonts w:ascii="Helvetica" w:eastAsiaTheme="minorEastAsia" w:hAnsi="Helvetica" w:cs="Helvetica"/>
            <w:b/>
            <w:bCs/>
            <w:iCs/>
          </w:rPr>
          <w:delText>Equation 26 (Group report)</w:delText>
        </w:r>
        <w:r w:rsidR="00247699" w:rsidRPr="00131DAA" w:rsidDel="008B397E">
          <w:rPr>
            <w:rFonts w:ascii="Helvetica" w:eastAsiaTheme="minorEastAsia" w:hAnsi="Helvetica" w:cs="Helvetica"/>
            <w:iCs/>
          </w:rPr>
          <w:delText xml:space="preserve">, the denominator term, </w:delText>
        </w:r>
      </w:del>
      <m:oMath>
        <m:sSub>
          <m:sSubPr>
            <m:ctrlPr>
              <w:del w:id="780" w:author="KJ Chow" w:date="2021-05-14T01:07:00Z">
                <w:rPr>
                  <w:rFonts w:ascii="Cambria Math" w:hAnsi="Cambria Math" w:cs="Helvetica"/>
                  <w:i/>
                  <w:iCs/>
                </w:rPr>
              </w:del>
            </m:ctrlPr>
          </m:sSubPr>
          <m:e>
            <m:r>
              <w:del w:id="781" w:author="KJ Chow" w:date="2021-05-14T01:07:00Z">
                <w:rPr>
                  <w:rFonts w:ascii="Cambria Math" w:hAnsi="Cambria Math" w:cs="Helvetica"/>
                  <w:rPrChange w:id="782" w:author="KJ Chow" w:date="2021-05-14T01:08:00Z">
                    <w:rPr>
                      <w:rFonts w:ascii="Cambria Math" w:hAnsi="Cambria Math" w:cs="Helvetica"/>
                    </w:rPr>
                  </w:rPrChange>
                </w:rPr>
                <m:t>U</m:t>
              </w:del>
            </m:r>
          </m:e>
          <m:sub>
            <m:r>
              <w:del w:id="783" w:author="KJ Chow" w:date="2021-05-14T01:07:00Z">
                <w:rPr>
                  <w:rFonts w:ascii="Cambria Math" w:hAnsi="Cambria Math" w:cs="Helvetica"/>
                  <w:rPrChange w:id="784" w:author="KJ Chow" w:date="2021-05-14T01:08:00Z">
                    <w:rPr>
                      <w:rFonts w:ascii="Cambria Math" w:hAnsi="Cambria Math" w:cs="Helvetica"/>
                    </w:rPr>
                  </w:rPrChange>
                </w:rPr>
                <m:t>0</m:t>
              </w:del>
            </m:r>
          </m:sub>
        </m:sSub>
      </m:oMath>
      <w:del w:id="785" w:author="KJ Chow" w:date="2021-05-14T01:07:00Z">
        <w:r w:rsidR="00247699" w:rsidRPr="00131DAA" w:rsidDel="008B397E">
          <w:rPr>
            <w:rFonts w:ascii="Helvetica" w:eastAsiaTheme="minorEastAsia" w:hAnsi="Helvetica" w:cs="Helvetica"/>
            <w:iCs/>
          </w:rPr>
          <w:delText xml:space="preserve"> (RPM dependent) </w:delText>
        </w:r>
        <w:r w:rsidR="009578F3" w:rsidRPr="00131DAA" w:rsidDel="008B397E">
          <w:rPr>
            <w:rFonts w:ascii="Helvetica" w:eastAsiaTheme="minorEastAsia" w:hAnsi="Helvetica" w:cs="Helvetica"/>
            <w:iCs/>
          </w:rPr>
          <w:delText xml:space="preserve">from </w:delText>
        </w:r>
      </w:del>
      <m:oMath>
        <m:acc>
          <m:accPr>
            <m:ctrlPr>
              <w:del w:id="786" w:author="KJ Chow" w:date="2021-05-14T01:07:00Z">
                <w:rPr>
                  <w:rFonts w:ascii="Cambria Math" w:hAnsi="Cambria Math" w:cs="Helvetica"/>
                  <w:i/>
                  <w:iCs/>
                </w:rPr>
              </w:del>
            </m:ctrlPr>
          </m:accPr>
          <m:e>
            <m:r>
              <w:del w:id="787" w:author="KJ Chow" w:date="2021-05-14T01:07:00Z">
                <w:rPr>
                  <w:rFonts w:ascii="Cambria Math" w:hAnsi="Cambria Math" w:cs="Helvetica"/>
                  <w:rPrChange w:id="788" w:author="KJ Chow" w:date="2021-05-14T01:08:00Z">
                    <w:rPr>
                      <w:rFonts w:ascii="Cambria Math" w:hAnsi="Cambria Math" w:cs="Helvetica"/>
                    </w:rPr>
                  </w:rPrChange>
                </w:rPr>
                <m:t>W</m:t>
              </w:del>
            </m:r>
          </m:e>
        </m:acc>
      </m:oMath>
      <w:del w:id="789" w:author="KJ Chow" w:date="2021-05-14T01:07:00Z">
        <w:r w:rsidR="009578F3" w:rsidRPr="00131DAA" w:rsidDel="008B397E">
          <w:rPr>
            <w:rFonts w:ascii="Helvetica" w:eastAsiaTheme="minorEastAsia" w:hAnsi="Helvetica" w:cs="Helvetica"/>
            <w:iCs/>
          </w:rPr>
          <w:delText xml:space="preserve"> </w:delText>
        </w:r>
        <w:r w:rsidR="00247699" w:rsidRPr="00131DAA" w:rsidDel="008B397E">
          <w:rPr>
            <w:rFonts w:ascii="Helvetica" w:eastAsiaTheme="minorEastAsia" w:hAnsi="Helvetica" w:cs="Helvetica"/>
            <w:iCs/>
          </w:rPr>
          <w:delText>will cancel out with the constant term outside the integral</w:delText>
        </w:r>
        <w:r w:rsidR="009578F3" w:rsidRPr="00131DAA" w:rsidDel="008B397E">
          <w:rPr>
            <w:rFonts w:ascii="Helvetica" w:eastAsiaTheme="minorEastAsia" w:hAnsi="Helvetica" w:cs="Helvetica"/>
            <w:iCs/>
          </w:rPr>
          <w:delText>. Ultimately, this</w:delText>
        </w:r>
        <w:r w:rsidR="00247699" w:rsidRPr="00131DAA" w:rsidDel="008B397E">
          <w:rPr>
            <w:rFonts w:ascii="Helvetica" w:eastAsiaTheme="minorEastAsia" w:hAnsi="Helvetica" w:cs="Helvetica"/>
            <w:iCs/>
          </w:rPr>
          <w:delText xml:space="preserve"> </w:delText>
        </w:r>
        <w:r w:rsidR="009578F3" w:rsidRPr="00131DAA" w:rsidDel="008B397E">
          <w:rPr>
            <w:rFonts w:ascii="Helvetica" w:eastAsiaTheme="minorEastAsia" w:hAnsi="Helvetica" w:cs="Helvetica"/>
            <w:iCs/>
          </w:rPr>
          <w:delText>leaves the expression</w:delText>
        </w:r>
        <w:r w:rsidR="00247699" w:rsidRPr="00131DAA" w:rsidDel="008B397E">
          <w:rPr>
            <w:rFonts w:ascii="Helvetica" w:eastAsiaTheme="minorEastAsia" w:hAnsi="Helvetica" w:cs="Helvetica"/>
            <w:iCs/>
          </w:rPr>
          <w:delText xml:space="preserve"> with </w:delText>
        </w:r>
        <w:r w:rsidR="009578F3" w:rsidRPr="00131DAA" w:rsidDel="008B397E">
          <w:rPr>
            <w:rFonts w:ascii="Helvetica" w:eastAsiaTheme="minorEastAsia" w:hAnsi="Helvetica" w:cs="Helvetica"/>
            <w:iCs/>
          </w:rPr>
          <w:delText xml:space="preserve">just </w:delText>
        </w:r>
      </w:del>
      <m:oMath>
        <m:sSub>
          <m:sSubPr>
            <m:ctrlPr>
              <w:del w:id="790" w:author="KJ Chow" w:date="2021-05-14T01:07:00Z">
                <w:rPr>
                  <w:rFonts w:ascii="Cambria Math" w:hAnsi="Cambria Math" w:cs="Helvetica"/>
                  <w:i/>
                  <w:iCs/>
                </w:rPr>
              </w:del>
            </m:ctrlPr>
          </m:sSubPr>
          <m:e>
            <m:acc>
              <m:accPr>
                <m:chr m:val="̅"/>
                <m:ctrlPr>
                  <w:del w:id="791" w:author="KJ Chow" w:date="2021-05-14T01:07:00Z">
                    <w:rPr>
                      <w:rFonts w:ascii="Cambria Math" w:hAnsi="Cambria Math" w:cs="Helvetica"/>
                      <w:i/>
                      <w:iCs/>
                    </w:rPr>
                  </w:del>
                </m:ctrlPr>
              </m:accPr>
              <m:e>
                <m:r>
                  <w:del w:id="792" w:author="KJ Chow" w:date="2021-05-14T01:07:00Z">
                    <w:rPr>
                      <w:rFonts w:ascii="Cambria Math" w:hAnsi="Cambria Math" w:cs="Helvetica"/>
                      <w:rPrChange w:id="793" w:author="KJ Chow" w:date="2021-05-14T01:08:00Z">
                        <w:rPr>
                          <w:rFonts w:ascii="Cambria Math" w:hAnsi="Cambria Math" w:cs="Helvetica"/>
                        </w:rPr>
                      </w:rPrChange>
                    </w:rPr>
                    <m:t>v</m:t>
                  </w:del>
                </m:r>
              </m:e>
            </m:acc>
          </m:e>
          <m:sub>
            <m:r>
              <w:del w:id="794" w:author="KJ Chow" w:date="2021-05-14T01:07:00Z">
                <w:rPr>
                  <w:rFonts w:ascii="Cambria Math" w:hAnsi="Cambria Math" w:cs="Helvetica"/>
                  <w:rPrChange w:id="795" w:author="KJ Chow" w:date="2021-05-14T01:08:00Z">
                    <w:rPr>
                      <w:rFonts w:ascii="Cambria Math" w:hAnsi="Cambria Math" w:cs="Helvetica"/>
                    </w:rPr>
                  </w:rPrChange>
                </w:rPr>
                <m:t>θ</m:t>
              </w:del>
            </m:r>
          </m:sub>
        </m:sSub>
        <m:r>
          <w:del w:id="796" w:author="KJ Chow" w:date="2021-05-14T01:07:00Z">
            <w:rPr>
              <w:rFonts w:ascii="Cambria Math" w:hAnsi="Cambria Math" w:cs="Helvetica"/>
              <w:rPrChange w:id="797" w:author="KJ Chow" w:date="2021-05-14T01:08:00Z">
                <w:rPr>
                  <w:rFonts w:ascii="Cambria Math" w:hAnsi="Cambria Math" w:cs="Helvetica"/>
                </w:rPr>
              </w:rPrChange>
            </w:rPr>
            <m:t>=</m:t>
          </w:del>
        </m:r>
        <m:sSub>
          <m:sSubPr>
            <m:ctrlPr>
              <w:del w:id="798" w:author="KJ Chow" w:date="2021-05-14T01:07:00Z">
                <w:rPr>
                  <w:rFonts w:ascii="Cambria Math" w:hAnsi="Cambria Math" w:cs="Helvetica"/>
                  <w:i/>
                  <w:iCs/>
                </w:rPr>
              </w:del>
            </m:ctrlPr>
          </m:sSubPr>
          <m:e>
            <m:r>
              <w:del w:id="799" w:author="KJ Chow" w:date="2021-05-14T01:07:00Z">
                <w:rPr>
                  <w:rFonts w:ascii="Cambria Math" w:hAnsi="Cambria Math" w:cs="Helvetica"/>
                  <w:rPrChange w:id="800" w:author="KJ Chow" w:date="2021-05-14T01:08:00Z">
                    <w:rPr>
                      <w:rFonts w:ascii="Cambria Math" w:hAnsi="Cambria Math" w:cs="Helvetica"/>
                    </w:rPr>
                  </w:rPrChange>
                </w:rPr>
                <m:t>v</m:t>
              </w:del>
            </m:r>
          </m:e>
          <m:sub>
            <m:r>
              <w:del w:id="801" w:author="KJ Chow" w:date="2021-05-14T01:07:00Z">
                <m:rPr>
                  <m:sty m:val="p"/>
                </m:rPr>
                <w:rPr>
                  <w:rFonts w:ascii="Cambria Math" w:hAnsi="Cambria Math" w:cs="Helvetica"/>
                  <w:rPrChange w:id="802" w:author="KJ Chow" w:date="2021-05-14T01:08:00Z">
                    <w:rPr>
                      <w:rFonts w:ascii="Cambria Math" w:hAnsi="Cambria Math" w:cs="Helvetica"/>
                    </w:rPr>
                  </w:rPrChange>
                </w:rPr>
                <m:t>θ</m:t>
              </w:del>
            </m:r>
          </m:sub>
        </m:sSub>
        <m:r>
          <w:del w:id="803" w:author="KJ Chow" w:date="2021-05-14T01:07:00Z">
            <w:rPr>
              <w:rFonts w:ascii="Cambria Math" w:hAnsi="Cambria Math" w:cs="Helvetica"/>
              <w:rPrChange w:id="804" w:author="KJ Chow" w:date="2021-05-14T01:08:00Z">
                <w:rPr>
                  <w:rFonts w:ascii="Cambria Math" w:hAnsi="Cambria Math" w:cs="Helvetica"/>
                </w:rPr>
              </w:rPrChange>
            </w:rPr>
            <m:t>-</m:t>
          </w:del>
        </m:r>
        <m:r>
          <w:del w:id="805" w:author="KJ Chow" w:date="2021-05-14T01:07:00Z">
            <m:rPr>
              <m:sty m:val="p"/>
            </m:rPr>
            <w:rPr>
              <w:rFonts w:ascii="Cambria Math" w:hAnsi="Cambria Math" w:cs="Helvetica"/>
              <w:rPrChange w:id="806" w:author="KJ Chow" w:date="2021-05-14T01:08:00Z">
                <w:rPr>
                  <w:rFonts w:ascii="Cambria Math" w:hAnsi="Cambria Math" w:cs="Helvetica"/>
                </w:rPr>
              </w:rPrChange>
            </w:rPr>
            <m:t>ωr</m:t>
          </w:del>
        </m:r>
      </m:oMath>
      <w:del w:id="807" w:author="KJ Chow" w:date="2021-05-14T01:07:00Z">
        <w:r w:rsidR="00247699" w:rsidRPr="00131DAA" w:rsidDel="008B397E">
          <w:rPr>
            <w:rFonts w:ascii="Helvetica" w:eastAsiaTheme="minorEastAsia" w:hAnsi="Helvetica" w:cs="Helvetica"/>
            <w:iCs/>
          </w:rPr>
          <w:delText xml:space="preserve">, </w:delText>
        </w:r>
        <w:r w:rsidR="009578F3" w:rsidRPr="00131DAA" w:rsidDel="008B397E">
          <w:rPr>
            <w:rFonts w:ascii="Helvetica" w:eastAsiaTheme="minorEastAsia" w:hAnsi="Helvetica" w:cs="Helvetica"/>
            <w:iCs/>
          </w:rPr>
          <w:delText>that</w:delText>
        </w:r>
        <w:r w:rsidR="00247699" w:rsidRPr="00131DAA" w:rsidDel="008B397E">
          <w:rPr>
            <w:rFonts w:ascii="Helvetica" w:eastAsiaTheme="minorEastAsia" w:hAnsi="Helvetica" w:cs="Helvetica"/>
            <w:iCs/>
          </w:rPr>
          <w:delText xml:space="preserve"> consists a negative RPM dependent term and thus, explaining the linear profile above.</w:delText>
        </w:r>
      </w:del>
    </w:p>
    <w:p w14:paraId="353BE321" w14:textId="29DDF67F" w:rsidR="00596986" w:rsidRPr="00131DAA" w:rsidRDefault="00596986" w:rsidP="00EB5702">
      <w:pPr>
        <w:spacing w:after="160" w:line="259" w:lineRule="auto"/>
        <w:rPr>
          <w:rFonts w:ascii="Helvetica" w:eastAsiaTheme="majorEastAsia" w:hAnsi="Helvetica" w:cs="Helvetica"/>
          <w:b/>
          <w:bCs/>
          <w:sz w:val="24"/>
          <w:szCs w:val="24"/>
          <w:u w:val="single"/>
        </w:rPr>
      </w:pPr>
      <w:r w:rsidRPr="00131DAA">
        <w:rPr>
          <w:rFonts w:ascii="Helvetica" w:hAnsi="Helvetica" w:cs="Helvetica"/>
          <w:b/>
          <w:bCs/>
          <w:u w:val="single"/>
        </w:rPr>
        <w:t>Maximum Power Formulation</w:t>
      </w:r>
    </w:p>
    <w:p w14:paraId="3B5F3A52" w14:textId="7CAB5A21" w:rsidR="00596986" w:rsidRPr="00131DAA" w:rsidRDefault="00596986" w:rsidP="006B5084">
      <w:pPr>
        <w:spacing w:after="0"/>
        <w:jc w:val="both"/>
        <w:rPr>
          <w:rFonts w:ascii="Helvetica" w:hAnsi="Helvetica" w:cs="Helvetica"/>
        </w:rPr>
      </w:pPr>
      <w:r w:rsidRPr="00131DAA">
        <w:rPr>
          <w:rFonts w:ascii="Helvetica" w:hAnsi="Helvetica" w:cs="Helvetica"/>
        </w:rPr>
        <w:t>Having the linear relation in place, we can then fit in the following equation to the plots:</w:t>
      </w:r>
    </w:p>
    <w:p w14:paraId="0A9CCBB4" w14:textId="3BC49728" w:rsidR="00596986" w:rsidRPr="00131DAA" w:rsidRDefault="0017683C">
      <w:pPr>
        <w:spacing w:after="0"/>
        <w:jc w:val="both"/>
        <w:rPr>
          <w:rFonts w:ascii="Helvetica" w:eastAsiaTheme="minorEastAsia" w:hAnsi="Helvetica" w:cs="Helvetica"/>
          <w:i/>
        </w:rPr>
        <w:pPrChange w:id="808" w:author="KJ Chow" w:date="2021-05-14T00:47:00Z">
          <w:pPr>
            <w:jc w:val="both"/>
          </w:pPr>
        </w:pPrChange>
      </w:pPr>
      <m:oMathPara>
        <m:oMath>
          <m:r>
            <w:del w:id="809" w:author="KJ Chow" w:date="2021-05-14T00:47:00Z">
              <w:rPr>
                <w:rFonts w:ascii="Cambria Math" w:hAnsi="Cambria Math" w:cs="Helvetica"/>
              </w:rPr>
              <m:t>y</m:t>
            </w:del>
          </m:r>
          <m:r>
            <w:ins w:id="810" w:author="KJ Chow" w:date="2021-05-14T00:47:00Z">
              <w:rPr>
                <w:rFonts w:ascii="Cambria Math" w:hAnsi="Cambria Math" w:cs="Helvetica"/>
                <w:rPrChange w:id="811" w:author="KJ Chow" w:date="2021-05-14T01:08:00Z">
                  <w:rPr>
                    <w:rFonts w:ascii="Cambria Math" w:hAnsi="Cambria Math" w:cs="Helvetica"/>
                  </w:rPr>
                </w:rPrChange>
              </w:rPr>
              <m:t>T</m:t>
            </w:ins>
          </m:r>
          <m:r>
            <w:rPr>
              <w:rFonts w:ascii="Cambria Math" w:hAnsi="Cambria Math" w:cs="Helvetica"/>
              <w:rPrChange w:id="812" w:author="KJ Chow" w:date="2021-05-14T01:08:00Z">
                <w:rPr>
                  <w:rFonts w:ascii="Cambria Math" w:hAnsi="Cambria Math" w:cs="Helvetica"/>
                </w:rPr>
              </w:rPrChange>
            </w:rPr>
            <m:t>=m</m:t>
          </m:r>
          <m:r>
            <w:del w:id="813" w:author="KJ Chow" w:date="2021-05-14T00:47:00Z">
              <w:rPr>
                <w:rFonts w:ascii="Cambria Math" w:hAnsi="Cambria Math" w:cs="Helvetica"/>
                <w:rPrChange w:id="814" w:author="KJ Chow" w:date="2021-05-14T01:08:00Z">
                  <w:rPr>
                    <w:rFonts w:ascii="Cambria Math" w:hAnsi="Cambria Math" w:cs="Helvetica"/>
                  </w:rPr>
                </w:rPrChange>
              </w:rPr>
              <m:t>x</m:t>
            </w:del>
          </m:r>
          <m:r>
            <w:ins w:id="815" w:author="KJ Chow" w:date="2021-05-14T00:47:00Z">
              <w:rPr>
                <w:rFonts w:ascii="Cambria Math" w:hAnsi="Cambria Math" w:cs="Helvetica"/>
                <w:rPrChange w:id="816" w:author="KJ Chow" w:date="2021-05-14T01:08:00Z">
                  <w:rPr>
                    <w:rFonts w:ascii="Cambria Math" w:hAnsi="Cambria Math" w:cs="Helvetica"/>
                  </w:rPr>
                </w:rPrChange>
              </w:rPr>
              <m:t>(RPM)</m:t>
            </w:ins>
          </m:r>
          <m:r>
            <w:rPr>
              <w:rFonts w:ascii="Cambria Math" w:hAnsi="Cambria Math" w:cs="Helvetica"/>
              <w:rPrChange w:id="817" w:author="KJ Chow" w:date="2021-05-14T01:08:00Z">
                <w:rPr>
                  <w:rFonts w:ascii="Cambria Math" w:hAnsi="Cambria Math" w:cs="Helvetica"/>
                </w:rPr>
              </w:rPrChange>
            </w:rPr>
            <m:t>+c</m:t>
          </m:r>
        </m:oMath>
      </m:oMathPara>
    </w:p>
    <w:p w14:paraId="2BF9B37F" w14:textId="57CA0565" w:rsidR="00596986" w:rsidRPr="00131DAA" w:rsidRDefault="00596986" w:rsidP="006B5084">
      <w:pPr>
        <w:spacing w:after="0"/>
        <w:jc w:val="both"/>
        <w:rPr>
          <w:rFonts w:ascii="Helvetica" w:hAnsi="Helvetica" w:cs="Helvetica"/>
          <w:iCs/>
        </w:rPr>
      </w:pPr>
      <w:r w:rsidRPr="00131DAA">
        <w:rPr>
          <w:rFonts w:ascii="Helvetica" w:hAnsi="Helvetica" w:cs="Helvetica"/>
          <w:iCs/>
        </w:rPr>
        <w:t xml:space="preserve">where </w:t>
      </w:r>
      <w:r w:rsidRPr="00131DAA">
        <w:rPr>
          <w:rFonts w:ascii="Helvetica" w:hAnsi="Helvetica" w:cs="Helvetica"/>
          <w:i/>
        </w:rPr>
        <w:t>m</w:t>
      </w:r>
      <w:r w:rsidRPr="00131DAA">
        <w:rPr>
          <w:rFonts w:ascii="Helvetica" w:hAnsi="Helvetica" w:cs="Helvetica"/>
          <w:iCs/>
        </w:rPr>
        <w:t xml:space="preserve"> and </w:t>
      </w:r>
      <w:r w:rsidRPr="00131DAA">
        <w:rPr>
          <w:rFonts w:ascii="Helvetica" w:hAnsi="Helvetica" w:cs="Helvetica"/>
          <w:i/>
        </w:rPr>
        <w:t>c</w:t>
      </w:r>
      <w:r w:rsidRPr="00131DAA">
        <w:rPr>
          <w:rFonts w:ascii="Helvetica" w:hAnsi="Helvetica" w:cs="Helvetica"/>
          <w:iCs/>
        </w:rPr>
        <w:t xml:space="preserve"> are the gradients and y-intercept which can be determined using any two simulation points in the above incidents. The maximum power can finally be derived using the steps as shown below:</w:t>
      </w:r>
    </w:p>
    <w:p w14:paraId="4FE58B2F" w14:textId="7C27121B" w:rsidR="004D2918" w:rsidRPr="00131DAA" w:rsidRDefault="002247C6" w:rsidP="006B5084">
      <w:pPr>
        <w:spacing w:after="0"/>
        <w:jc w:val="both"/>
        <w:rPr>
          <w:ins w:id="818" w:author="KJ Chow" w:date="2021-05-14T00:52:00Z"/>
          <w:rFonts w:ascii="Helvetica" w:eastAsiaTheme="minorEastAsia" w:hAnsi="Helvetica" w:cs="Helvetica"/>
        </w:rPr>
      </w:pPr>
      <m:oMathPara>
        <m:oMath>
          <m:sSub>
            <m:sSubPr>
              <m:ctrlPr>
                <w:ins w:id="819" w:author="KJ Chow" w:date="2021-05-14T00:50:00Z">
                  <w:rPr>
                    <w:rFonts w:ascii="Cambria Math" w:hAnsi="Cambria Math" w:cs="Helvetica"/>
                    <w:i/>
                  </w:rPr>
                </w:ins>
              </m:ctrlPr>
            </m:sSubPr>
            <m:e>
              <m:r>
                <w:ins w:id="820" w:author="KJ Chow" w:date="2021-05-14T00:50:00Z">
                  <w:rPr>
                    <w:rFonts w:ascii="Cambria Math" w:hAnsi="Cambria Math" w:cs="Helvetica"/>
                  </w:rPr>
                  <m:t>P</m:t>
                </w:ins>
              </m:r>
            </m:e>
            <m:sub>
              <m:r>
                <w:ins w:id="821" w:author="KJ Chow" w:date="2021-05-14T00:50:00Z">
                  <w:rPr>
                    <w:rFonts w:ascii="Cambria Math" w:hAnsi="Cambria Math" w:cs="Helvetica"/>
                  </w:rPr>
                  <m:t>total</m:t>
                </w:ins>
              </m:r>
            </m:sub>
          </m:sSub>
          <m:r>
            <w:del w:id="822" w:author="KJ Chow" w:date="2021-05-14T00:50:00Z">
              <w:rPr>
                <w:rFonts w:ascii="Cambria Math" w:hAnsi="Cambria Math" w:cs="Helvetica"/>
                <w:rPrChange w:id="823" w:author="KJ Chow" w:date="2021-05-14T01:08:00Z">
                  <w:rPr>
                    <w:rFonts w:ascii="Cambria Math" w:hAnsi="Cambria Math" w:cs="Helvetica"/>
                  </w:rPr>
                </w:rPrChange>
              </w:rPr>
              <m:t>P</m:t>
            </w:del>
          </m:r>
          <m:r>
            <w:rPr>
              <w:rFonts w:ascii="Cambria Math" w:hAnsi="Cambria Math" w:cs="Helvetica"/>
              <w:rPrChange w:id="824" w:author="KJ Chow" w:date="2021-05-14T01:08:00Z">
                <w:rPr>
                  <w:rFonts w:ascii="Cambria Math" w:hAnsi="Cambria Math" w:cs="Helvetica"/>
                </w:rPr>
              </w:rPrChange>
            </w:rPr>
            <m:t>=</m:t>
          </m:r>
          <m:r>
            <w:del w:id="825" w:author="KJ Chow" w:date="2021-05-14T00:47:00Z">
              <w:rPr>
                <w:rFonts w:ascii="Cambria Math" w:hAnsi="Cambria Math" w:cs="Helvetica"/>
                <w:rPrChange w:id="826" w:author="KJ Chow" w:date="2021-05-14T01:08:00Z">
                  <w:rPr>
                    <w:rFonts w:ascii="Cambria Math" w:hAnsi="Cambria Math" w:cs="Helvetica"/>
                  </w:rPr>
                </w:rPrChange>
              </w:rPr>
              <m:t>y</m:t>
            </w:del>
          </m:r>
          <m:r>
            <w:ins w:id="827" w:author="KJ Chow" w:date="2021-05-14T00:48:00Z">
              <w:rPr>
                <w:rFonts w:ascii="Cambria Math" w:hAnsi="Cambria Math" w:cs="Helvetica"/>
                <w:rPrChange w:id="828" w:author="KJ Chow" w:date="2021-05-14T01:08:00Z">
                  <w:rPr>
                    <w:rFonts w:ascii="Cambria Math" w:hAnsi="Cambria Math" w:cs="Helvetica"/>
                  </w:rPr>
                </w:rPrChange>
              </w:rPr>
              <m:t>T</m:t>
            </w:ins>
          </m:r>
          <m:r>
            <w:ins w:id="829" w:author="KJ Chow" w:date="2021-05-14T00:50:00Z">
              <w:rPr>
                <w:rFonts w:ascii="Cambria Math" w:hAnsi="Cambria Math" w:cs="Helvetica"/>
                <w:color w:val="202124"/>
                <w:sz w:val="21"/>
                <w:szCs w:val="21"/>
                <w:shd w:val="clear" w:color="auto" w:fill="FFFFFF"/>
                <w:rPrChange w:id="830" w:author="KJ Chow" w:date="2021-05-14T01:08:00Z">
                  <w:rPr>
                    <w:rFonts w:ascii="Cambria Math" w:hAnsi="Cambria Math" w:cs="Arial"/>
                    <w:color w:val="202124"/>
                    <w:sz w:val="21"/>
                    <w:szCs w:val="21"/>
                    <w:shd w:val="clear" w:color="auto" w:fill="FFFFFF"/>
                  </w:rPr>
                </w:rPrChange>
              </w:rPr>
              <m:t>*</m:t>
            </w:ins>
          </m:r>
          <m:r>
            <w:ins w:id="831" w:author="KJ Chow" w:date="2021-05-14T00:48:00Z">
              <w:rPr>
                <w:rFonts w:ascii="Cambria Math" w:hAnsi="Cambria Math" w:cs="Helvetica"/>
                <w:rPrChange w:id="832" w:author="KJ Chow" w:date="2021-05-14T01:08:00Z">
                  <w:rPr>
                    <w:rFonts w:ascii="Cambria Math" w:hAnsi="Cambria Math" w:cs="Helvetica"/>
                  </w:rPr>
                </w:rPrChange>
              </w:rPr>
              <m:t>RPM</m:t>
            </w:ins>
          </m:r>
          <m:r>
            <w:del w:id="833" w:author="KJ Chow" w:date="2021-05-14T00:48:00Z">
              <w:rPr>
                <w:rFonts w:ascii="Cambria Math" w:hAnsi="Cambria Math" w:cs="Helvetica"/>
                <w:rPrChange w:id="834" w:author="KJ Chow" w:date="2021-05-14T01:08:00Z">
                  <w:rPr>
                    <w:rFonts w:ascii="Cambria Math" w:hAnsi="Cambria Math" w:cs="Helvetica"/>
                  </w:rPr>
                </w:rPrChange>
              </w:rPr>
              <m:t>x</m:t>
            </w:del>
          </m:r>
          <m:r>
            <w:ins w:id="835" w:author="KJ Chow" w:date="2021-05-14T00:50:00Z">
              <m:rPr>
                <m:sty m:val="p"/>
              </m:rPr>
              <w:rPr>
                <w:rFonts w:ascii="Cambria Math" w:hAnsi="Cambria Math" w:cs="Helvetica"/>
                <w:rPrChange w:id="836" w:author="KJ Chow" w:date="2021-05-14T01:08:00Z">
                  <w:rPr>
                    <w:rFonts w:ascii="Cambria Math" w:hAnsi="Cambria Math" w:cs="Helvetica"/>
                  </w:rPr>
                </w:rPrChange>
              </w:rPr>
              <w:br/>
            </w:ins>
          </m:r>
        </m:oMath>
        <m:oMath>
          <m:r>
            <w:del w:id="837" w:author="KJ Chow" w:date="2021-05-14T00:50:00Z">
              <m:rPr>
                <m:sty m:val="p"/>
              </m:rPr>
              <w:rPr>
                <w:rFonts w:ascii="Cambria Math" w:hAnsi="Cambria Math" w:cs="Helvetica"/>
                <w:rPrChange w:id="838" w:author="KJ Chow" w:date="2021-05-14T01:08:00Z">
                  <w:rPr>
                    <w:rFonts w:ascii="Cambria Math" w:hAnsi="Cambria Math" w:cs="Helvetica"/>
                  </w:rPr>
                </w:rPrChange>
              </w:rPr>
              <w:br/>
            </w:del>
          </m:r>
        </m:oMath>
        <m:oMath>
          <m:f>
            <m:fPr>
              <m:ctrlPr>
                <w:rPr>
                  <w:rFonts w:ascii="Cambria Math" w:hAnsi="Cambria Math" w:cs="Helvetica"/>
                  <w:i/>
                </w:rPr>
              </m:ctrlPr>
            </m:fPr>
            <m:num>
              <m:r>
                <w:rPr>
                  <w:rFonts w:ascii="Cambria Math" w:hAnsi="Cambria Math" w:cs="Helvetica"/>
                </w:rPr>
                <m:t>d</m:t>
              </m:r>
              <m:r>
                <w:ins w:id="839" w:author="KJ Chow" w:date="2021-05-14T00:51:00Z">
                  <w:rPr>
                    <w:rFonts w:ascii="Cambria Math" w:hAnsi="Cambria Math" w:cs="Helvetica"/>
                    <w:rPrChange w:id="840" w:author="KJ Chow" w:date="2021-05-14T01:08:00Z">
                      <w:rPr>
                        <w:rFonts w:ascii="Cambria Math" w:hAnsi="Cambria Math" w:cs="Helvetica"/>
                      </w:rPr>
                    </w:rPrChange>
                  </w:rPr>
                  <m:t>(</m:t>
                </w:ins>
              </m:r>
              <m:sSub>
                <m:sSubPr>
                  <m:ctrlPr>
                    <w:ins w:id="841" w:author="KJ Chow" w:date="2021-05-14T00:50:00Z">
                      <w:rPr>
                        <w:rFonts w:ascii="Cambria Math" w:hAnsi="Cambria Math" w:cs="Helvetica"/>
                        <w:i/>
                      </w:rPr>
                    </w:ins>
                  </m:ctrlPr>
                </m:sSubPr>
                <m:e>
                  <m:r>
                    <w:ins w:id="842" w:author="KJ Chow" w:date="2021-05-14T00:50:00Z">
                      <w:rPr>
                        <w:rFonts w:ascii="Cambria Math" w:hAnsi="Cambria Math" w:cs="Helvetica"/>
                      </w:rPr>
                      <m:t>P</m:t>
                    </w:ins>
                  </m:r>
                </m:e>
                <m:sub>
                  <m:r>
                    <w:ins w:id="843" w:author="KJ Chow" w:date="2021-05-14T00:50:00Z">
                      <w:rPr>
                        <w:rFonts w:ascii="Cambria Math" w:hAnsi="Cambria Math" w:cs="Helvetica"/>
                      </w:rPr>
                      <m:t>total</m:t>
                    </w:ins>
                  </m:r>
                </m:sub>
              </m:sSub>
              <m:r>
                <w:ins w:id="844" w:author="KJ Chow" w:date="2021-05-14T00:51:00Z">
                  <w:rPr>
                    <w:rFonts w:ascii="Cambria Math" w:hAnsi="Cambria Math" w:cs="Helvetica"/>
                  </w:rPr>
                  <m:t>)</m:t>
                </w:ins>
              </m:r>
              <m:r>
                <w:del w:id="845" w:author="KJ Chow" w:date="2021-05-14T00:50:00Z">
                  <w:rPr>
                    <w:rFonts w:ascii="Cambria Math" w:hAnsi="Cambria Math" w:cs="Helvetica"/>
                    <w:rPrChange w:id="846" w:author="KJ Chow" w:date="2021-05-14T01:08:00Z">
                      <w:rPr>
                        <w:rFonts w:ascii="Cambria Math" w:hAnsi="Cambria Math" w:cs="Helvetica"/>
                      </w:rPr>
                    </w:rPrChange>
                  </w:rPr>
                  <m:t>P</m:t>
                </w:del>
              </m:r>
            </m:num>
            <m:den>
              <m:r>
                <w:rPr>
                  <w:rFonts w:ascii="Cambria Math" w:hAnsi="Cambria Math" w:cs="Helvetica"/>
                </w:rPr>
                <m:t>d</m:t>
              </m:r>
              <m:r>
                <w:del w:id="847" w:author="KJ Chow" w:date="2021-05-14T00:50:00Z">
                  <w:rPr>
                    <w:rFonts w:ascii="Cambria Math" w:hAnsi="Cambria Math" w:cs="Helvetica"/>
                    <w:rPrChange w:id="848" w:author="KJ Chow" w:date="2021-05-14T01:08:00Z">
                      <w:rPr>
                        <w:rFonts w:ascii="Cambria Math" w:hAnsi="Cambria Math" w:cs="Helvetica"/>
                      </w:rPr>
                    </w:rPrChange>
                  </w:rPr>
                  <m:t>x</m:t>
                </w:del>
              </m:r>
              <m:r>
                <w:ins w:id="849" w:author="KJ Chow" w:date="2021-05-14T00:50:00Z">
                  <w:rPr>
                    <w:rFonts w:ascii="Cambria Math" w:hAnsi="Cambria Math" w:cs="Helvetica"/>
                    <w:rPrChange w:id="850" w:author="KJ Chow" w:date="2021-05-14T01:08:00Z">
                      <w:rPr>
                        <w:rFonts w:ascii="Cambria Math" w:hAnsi="Cambria Math" w:cs="Helvetica"/>
                      </w:rPr>
                    </w:rPrChange>
                  </w:rPr>
                  <m:t>RPM</m:t>
                </w:ins>
              </m:r>
            </m:den>
          </m:f>
          <m:r>
            <w:rPr>
              <w:rFonts w:ascii="Cambria Math" w:hAnsi="Cambria Math" w:cs="Helvetica"/>
            </w:rPr>
            <m:t>=</m:t>
          </m:r>
          <m:r>
            <w:rPr>
              <w:rFonts w:ascii="Cambria Math" w:eastAsiaTheme="minorEastAsia" w:hAnsi="Cambria Math" w:cs="Helvetica"/>
              <w:rPrChange w:id="851" w:author="KJ Chow" w:date="2021-05-14T01:08:00Z">
                <w:rPr>
                  <w:rFonts w:ascii="Cambria Math" w:eastAsiaTheme="minorEastAsia" w:hAnsi="Cambria Math" w:cs="Helvetica"/>
                </w:rPr>
              </w:rPrChange>
            </w:rPr>
            <m:t>2m</m:t>
          </m:r>
          <m:r>
            <w:ins w:id="852" w:author="KJ Chow" w:date="2021-05-14T00:51:00Z">
              <w:rPr>
                <w:rFonts w:ascii="Cambria Math" w:eastAsiaTheme="minorEastAsia" w:hAnsi="Cambria Math" w:cs="Helvetica"/>
                <w:rPrChange w:id="853" w:author="KJ Chow" w:date="2021-05-14T01:08:00Z">
                  <w:rPr>
                    <w:rFonts w:ascii="Cambria Math" w:eastAsiaTheme="minorEastAsia" w:hAnsi="Cambria Math" w:cs="Helvetica"/>
                  </w:rPr>
                </w:rPrChange>
              </w:rPr>
              <m:t>(</m:t>
            </w:ins>
          </m:r>
          <m:r>
            <w:del w:id="854" w:author="KJ Chow" w:date="2021-05-14T00:50:00Z">
              <w:rPr>
                <w:rFonts w:ascii="Cambria Math" w:eastAsiaTheme="minorEastAsia" w:hAnsi="Cambria Math" w:cs="Helvetica"/>
                <w:rPrChange w:id="855" w:author="KJ Chow" w:date="2021-05-14T01:08:00Z">
                  <w:rPr>
                    <w:rFonts w:ascii="Cambria Math" w:eastAsiaTheme="minorEastAsia" w:hAnsi="Cambria Math" w:cs="Helvetica"/>
                  </w:rPr>
                </w:rPrChange>
              </w:rPr>
              <m:t>x</m:t>
            </w:del>
          </m:r>
          <m:r>
            <w:ins w:id="856" w:author="KJ Chow" w:date="2021-05-14T00:51:00Z">
              <w:rPr>
                <w:rFonts w:ascii="Cambria Math" w:eastAsiaTheme="minorEastAsia" w:hAnsi="Cambria Math" w:cs="Helvetica"/>
                <w:rPrChange w:id="857" w:author="KJ Chow" w:date="2021-05-14T01:08:00Z">
                  <w:rPr>
                    <w:rFonts w:ascii="Cambria Math" w:eastAsiaTheme="minorEastAsia" w:hAnsi="Cambria Math" w:cs="Helvetica"/>
                  </w:rPr>
                </w:rPrChange>
              </w:rPr>
              <m:t>RPM)</m:t>
            </w:ins>
          </m:r>
          <m:r>
            <w:rPr>
              <w:rFonts w:ascii="Cambria Math" w:eastAsiaTheme="minorEastAsia" w:hAnsi="Cambria Math" w:cs="Helvetica"/>
              <w:rPrChange w:id="858" w:author="KJ Chow" w:date="2021-05-14T01:08:00Z">
                <w:rPr>
                  <w:rFonts w:ascii="Cambria Math" w:eastAsiaTheme="minorEastAsia" w:hAnsi="Cambria Math" w:cs="Helvetica"/>
                </w:rPr>
              </w:rPrChange>
            </w:rPr>
            <m:t>+c=0</m:t>
          </m:r>
          <m:r>
            <m:rPr>
              <m:sty m:val="p"/>
            </m:rPr>
            <w:rPr>
              <w:rFonts w:ascii="Cambria Math" w:eastAsiaTheme="minorEastAsia" w:hAnsi="Cambria Math" w:cs="Helvetica"/>
              <w:rPrChange w:id="859" w:author="KJ Chow" w:date="2021-05-14T01:08:00Z">
                <w:rPr>
                  <w:rFonts w:ascii="Cambria Math" w:eastAsiaTheme="minorEastAsia" w:hAnsi="Cambria Math" w:cs="Helvetica"/>
                </w:rPr>
              </w:rPrChange>
            </w:rPr>
            <w:br/>
          </m:r>
        </m:oMath>
        <m:oMath>
          <m:r>
            <w:del w:id="860" w:author="KJ Chow" w:date="2021-05-14T00:51:00Z">
              <w:rPr>
                <w:rFonts w:ascii="Cambria Math" w:hAnsi="Cambria Math" w:cs="Helvetica"/>
                <w:rPrChange w:id="861" w:author="KJ Chow" w:date="2021-05-14T01:08:00Z">
                  <w:rPr>
                    <w:rFonts w:ascii="Cambria Math" w:hAnsi="Cambria Math" w:cs="Helvetica"/>
                  </w:rPr>
                </w:rPrChange>
              </w:rPr>
              <m:t>x</m:t>
            </w:del>
          </m:r>
          <m:r>
            <w:ins w:id="862" w:author="KJ Chow" w:date="2021-05-14T00:51:00Z">
              <w:rPr>
                <w:rFonts w:ascii="Cambria Math" w:hAnsi="Cambria Math" w:cs="Helvetica"/>
                <w:rPrChange w:id="863" w:author="KJ Chow" w:date="2021-05-14T01:08:00Z">
                  <w:rPr>
                    <w:rFonts w:ascii="Cambria Math" w:hAnsi="Cambria Math" w:cs="Helvetica"/>
                  </w:rPr>
                </w:rPrChange>
              </w:rPr>
              <m:t>RPM</m:t>
            </w:ins>
          </m:r>
          <m:r>
            <w:rPr>
              <w:rFonts w:ascii="Cambria Math" w:hAnsi="Cambria Math" w:cs="Helvetica"/>
              <w:rPrChange w:id="864" w:author="KJ Chow" w:date="2021-05-14T01:08:00Z">
                <w:rPr>
                  <w:rFonts w:ascii="Cambria Math" w:hAnsi="Cambria Math" w:cs="Helvetica"/>
                </w:rPr>
              </w:rPrChange>
            </w:rPr>
            <m:t>=-</m:t>
          </m:r>
          <m:f>
            <m:fPr>
              <m:ctrlPr>
                <w:rPr>
                  <w:rFonts w:ascii="Cambria Math" w:hAnsi="Cambria Math" w:cs="Helvetica"/>
                  <w:i/>
                </w:rPr>
              </m:ctrlPr>
            </m:fPr>
            <m:num>
              <m:r>
                <w:rPr>
                  <w:rFonts w:ascii="Cambria Math" w:hAnsi="Cambria Math" w:cs="Helvetica"/>
                </w:rPr>
                <m:t>c</m:t>
              </m:r>
            </m:num>
            <m:den>
              <m:r>
                <w:rPr>
                  <w:rFonts w:ascii="Cambria Math" w:hAnsi="Cambria Math" w:cs="Helvetica"/>
                </w:rPr>
                <m:t>2</m:t>
              </m:r>
              <m:r>
                <w:rPr>
                  <w:rFonts w:ascii="Cambria Math" w:hAnsi="Cambria Math" w:cs="Helvetica"/>
                  <w:rPrChange w:id="865" w:author="KJ Chow" w:date="2021-05-14T01:08:00Z">
                    <w:rPr>
                      <w:rFonts w:ascii="Cambria Math" w:hAnsi="Cambria Math" w:cs="Helvetica"/>
                    </w:rPr>
                  </w:rPrChange>
                </w:rPr>
                <m:t>m</m:t>
              </m:r>
            </m:den>
          </m:f>
          <m:r>
            <m:rPr>
              <m:sty m:val="p"/>
            </m:rPr>
            <w:rPr>
              <w:rFonts w:ascii="Cambria Math" w:hAnsi="Cambria Math" w:cs="Helvetica"/>
            </w:rPr>
            <w:br/>
          </m:r>
        </m:oMath>
        <m:oMath>
          <m:sSub>
            <m:sSubPr>
              <m:ctrlPr>
                <w:rPr>
                  <w:rFonts w:ascii="Cambria Math" w:hAnsi="Cambria Math" w:cs="Helvetica"/>
                  <w:i/>
                </w:rPr>
              </m:ctrlPr>
            </m:sSubPr>
            <m:e>
              <m:r>
                <w:rPr>
                  <w:rFonts w:ascii="Cambria Math" w:hAnsi="Cambria Math" w:cs="Helvetica"/>
                </w:rPr>
                <m:t>P</m:t>
              </m:r>
            </m:e>
            <m:sub>
              <m:r>
                <w:rPr>
                  <w:rFonts w:ascii="Cambria Math" w:hAnsi="Cambria Math" w:cs="Helvetica"/>
                </w:rPr>
                <m:t>max</m:t>
              </m:r>
            </m:sub>
          </m:sSub>
          <m:r>
            <w:rPr>
              <w:rFonts w:ascii="Cambria Math" w:hAnsi="Cambria Math" w:cs="Helvetica"/>
            </w:rPr>
            <m:t>=-</m:t>
          </m:r>
          <m:f>
            <m:fPr>
              <m:ctrlPr>
                <w:rPr>
                  <w:rFonts w:ascii="Cambria Math" w:hAnsi="Cambria Math" w:cs="Helvetica"/>
                  <w:i/>
                </w:rPr>
              </m:ctrlPr>
            </m:fPr>
            <m:num>
              <m:sSup>
                <m:sSupPr>
                  <m:ctrlPr>
                    <w:rPr>
                      <w:rFonts w:ascii="Cambria Math" w:hAnsi="Cambria Math" w:cs="Helvetica"/>
                      <w:i/>
                    </w:rPr>
                  </m:ctrlPr>
                </m:sSupPr>
                <m:e>
                  <m:r>
                    <w:rPr>
                      <w:rFonts w:ascii="Cambria Math" w:hAnsi="Cambria Math" w:cs="Helvetica"/>
                    </w:rPr>
                    <m:t>c</m:t>
                  </m:r>
                </m:e>
                <m:sup>
                  <m:r>
                    <w:rPr>
                      <w:rFonts w:ascii="Cambria Math" w:hAnsi="Cambria Math" w:cs="Helvetica"/>
                    </w:rPr>
                    <m:t>2</m:t>
                  </m:r>
                </m:sup>
              </m:sSup>
            </m:num>
            <m:den>
              <m:r>
                <w:rPr>
                  <w:rFonts w:ascii="Cambria Math" w:hAnsi="Cambria Math" w:cs="Helvetica"/>
                </w:rPr>
                <m:t>4</m:t>
              </m:r>
              <m:r>
                <w:rPr>
                  <w:rFonts w:ascii="Cambria Math" w:hAnsi="Cambria Math" w:cs="Helvetica"/>
                  <w:rPrChange w:id="866" w:author="KJ Chow" w:date="2021-05-14T01:08:00Z">
                    <w:rPr>
                      <w:rFonts w:ascii="Cambria Math" w:hAnsi="Cambria Math" w:cs="Helvetica"/>
                    </w:rPr>
                  </w:rPrChange>
                </w:rPr>
                <m:t>m</m:t>
              </m:r>
            </m:den>
          </m:f>
          <m:r>
            <w:ins w:id="867" w:author="KJ Chow" w:date="2021-05-14T00:51:00Z">
              <m:rPr>
                <m:sty m:val="p"/>
              </m:rPr>
              <w:rPr>
                <w:rFonts w:ascii="Helvetica" w:eastAsiaTheme="minorEastAsia" w:hAnsi="Helvetica" w:cs="Helvetica"/>
              </w:rPr>
              <w:br/>
            </w:ins>
          </m:r>
        </m:oMath>
      </m:oMathPara>
      <w:ins w:id="868" w:author="KJ Chow" w:date="2021-05-14T00:51:00Z">
        <w:r w:rsidR="0017683C" w:rsidRPr="00131DAA">
          <w:rPr>
            <w:rFonts w:ascii="Helvetica" w:eastAsiaTheme="minorEastAsia" w:hAnsi="Helvetica" w:cs="Helvetica"/>
          </w:rPr>
          <w:t xml:space="preserve">where </w:t>
        </w:r>
      </w:ins>
      <m:oMath>
        <m:sSub>
          <m:sSubPr>
            <m:ctrlPr>
              <w:ins w:id="869" w:author="KJ Chow" w:date="2021-05-14T00:51:00Z">
                <w:rPr>
                  <w:rFonts w:ascii="Cambria Math" w:hAnsi="Cambria Math" w:cs="Helvetica"/>
                  <w:i/>
                </w:rPr>
              </w:ins>
            </m:ctrlPr>
          </m:sSubPr>
          <m:e>
            <m:r>
              <w:ins w:id="870" w:author="KJ Chow" w:date="2021-05-14T00:51:00Z">
                <w:rPr>
                  <w:rFonts w:ascii="Cambria Math" w:hAnsi="Cambria Math" w:cs="Helvetica"/>
                </w:rPr>
                <m:t>P</m:t>
              </w:ins>
            </m:r>
          </m:e>
          <m:sub>
            <m:r>
              <w:ins w:id="871" w:author="KJ Chow" w:date="2021-05-14T00:51:00Z">
                <w:rPr>
                  <w:rFonts w:ascii="Cambria Math" w:hAnsi="Cambria Math" w:cs="Helvetica"/>
                </w:rPr>
                <m:t>max</m:t>
              </w:ins>
            </m:r>
          </m:sub>
        </m:sSub>
      </m:oMath>
      <w:ins w:id="872" w:author="KJ Chow" w:date="2021-05-14T00:51:00Z">
        <w:r w:rsidR="0017683C" w:rsidRPr="00131DAA">
          <w:rPr>
            <w:rFonts w:ascii="Helvetica" w:eastAsiaTheme="minorEastAsia" w:hAnsi="Helvetica" w:cs="Helvetica"/>
          </w:rPr>
          <w:t xml:space="preserve"> is the ma</w:t>
        </w:r>
      </w:ins>
      <w:ins w:id="873" w:author="KJ Chow" w:date="2021-05-14T00:52:00Z">
        <w:r w:rsidR="0017683C" w:rsidRPr="00131DAA">
          <w:rPr>
            <w:rFonts w:ascii="Helvetica" w:eastAsiaTheme="minorEastAsia" w:hAnsi="Helvetica" w:cs="Helvetica"/>
          </w:rPr>
          <w:t xml:space="preserve">ximum attainable total power </w:t>
        </w:r>
        <w:proofErr w:type="gramStart"/>
        <w:r w:rsidR="0017683C" w:rsidRPr="00131DAA">
          <w:rPr>
            <w:rFonts w:ascii="Helvetica" w:eastAsiaTheme="minorEastAsia" w:hAnsi="Helvetica" w:cs="Helvetica"/>
          </w:rPr>
          <w:t>output.</w:t>
        </w:r>
        <w:proofErr w:type="gramEnd"/>
      </w:ins>
    </w:p>
    <w:p w14:paraId="01EE9232" w14:textId="131618D8" w:rsidR="005D5BD0" w:rsidRPr="00131DAA" w:rsidDel="00131DAA" w:rsidRDefault="005D5BD0" w:rsidP="006B5084">
      <w:pPr>
        <w:spacing w:after="0"/>
        <w:jc w:val="both"/>
        <w:rPr>
          <w:ins w:id="874" w:author="Davide Lasagna" w:date="2021-05-13T13:32:00Z"/>
          <w:del w:id="875" w:author="KJ Chow" w:date="2021-05-14T01:11:00Z"/>
          <w:rFonts w:ascii="Helvetica" w:eastAsiaTheme="minorEastAsia" w:hAnsi="Helvetica" w:cs="Helvetica"/>
        </w:rPr>
      </w:pPr>
    </w:p>
    <w:p w14:paraId="7CF705B7" w14:textId="442F5729" w:rsidR="00EA0647" w:rsidRPr="00131DAA" w:rsidDel="00401C41" w:rsidRDefault="00EA0647" w:rsidP="006B5084">
      <w:pPr>
        <w:spacing w:after="0"/>
        <w:jc w:val="both"/>
        <w:rPr>
          <w:del w:id="876" w:author="KJ Chow" w:date="2021-05-14T00:46:00Z"/>
          <w:rFonts w:ascii="Helvetica" w:eastAsiaTheme="minorEastAsia" w:hAnsi="Helvetica" w:cs="Helvetica"/>
        </w:rPr>
      </w:pPr>
      <w:ins w:id="877" w:author="Davide Lasagna" w:date="2021-05-13T13:32:00Z">
        <w:del w:id="878" w:author="KJ Chow" w:date="2021-05-14T00:46:00Z">
          <w:r w:rsidRPr="00131DAA" w:rsidDel="00401C41">
            <w:rPr>
              <w:rFonts w:ascii="Helvetica" w:eastAsiaTheme="minorEastAsia" w:hAnsi="Helvetica" w:cs="Helvetica"/>
            </w:rPr>
            <w:delText>Do we know what these symbols are?</w:delText>
          </w:r>
        </w:del>
      </w:ins>
      <w:bookmarkStart w:id="879" w:name="_Toc71846333"/>
      <w:bookmarkStart w:id="880" w:name="_Toc71846389"/>
      <w:bookmarkStart w:id="881" w:name="_Toc71846480"/>
      <w:bookmarkStart w:id="882" w:name="_Toc71846816"/>
      <w:bookmarkStart w:id="883" w:name="_Toc71847094"/>
      <w:bookmarkEnd w:id="879"/>
      <w:bookmarkEnd w:id="880"/>
      <w:bookmarkEnd w:id="881"/>
      <w:bookmarkEnd w:id="882"/>
      <w:bookmarkEnd w:id="883"/>
    </w:p>
    <w:p w14:paraId="021E73D0" w14:textId="23B35099" w:rsidR="005D5BD0" w:rsidRPr="00131DAA" w:rsidRDefault="00936EB2">
      <w:pPr>
        <w:pStyle w:val="Heading2"/>
        <w:numPr>
          <w:ilvl w:val="1"/>
          <w:numId w:val="9"/>
        </w:numPr>
        <w:rPr>
          <w:rFonts w:ascii="Helvetica" w:hAnsi="Helvetica" w:cs="Helvetica"/>
          <w:b/>
          <w:bCs/>
          <w:color w:val="auto"/>
        </w:rPr>
        <w:pPrChange w:id="884" w:author="KJ Chow" w:date="2021-05-14T00:52:00Z">
          <w:pPr>
            <w:pStyle w:val="Heading2"/>
            <w:numPr>
              <w:ilvl w:val="1"/>
              <w:numId w:val="3"/>
            </w:numPr>
            <w:ind w:left="432" w:hanging="432"/>
          </w:pPr>
        </w:pPrChange>
      </w:pPr>
      <w:r w:rsidRPr="00131DAA">
        <w:rPr>
          <w:rFonts w:ascii="Helvetica" w:hAnsi="Helvetica" w:cs="Helvetica"/>
          <w:b/>
          <w:bCs/>
          <w:color w:val="auto"/>
        </w:rPr>
        <w:t>CFD and Analytical Validation</w:t>
      </w:r>
    </w:p>
    <w:p w14:paraId="7509910D" w14:textId="77777777" w:rsidR="00C12F0D" w:rsidRPr="00131DAA" w:rsidRDefault="006F02B0">
      <w:pPr>
        <w:spacing w:after="120"/>
        <w:jc w:val="both"/>
        <w:rPr>
          <w:rFonts w:ascii="Helvetica" w:hAnsi="Helvetica" w:cs="Helvetica"/>
        </w:rPr>
        <w:pPrChange w:id="885" w:author="KJ Chow" w:date="2021-05-14T00:29:00Z">
          <w:pPr>
            <w:jc w:val="both"/>
          </w:pPr>
        </w:pPrChange>
      </w:pPr>
      <w:r w:rsidRPr="00131DAA">
        <w:rPr>
          <w:rFonts w:ascii="Helvetica" w:hAnsi="Helvetica" w:cs="Helvetica"/>
        </w:rPr>
        <w:t xml:space="preserve">After the model production, I also took part in CFD analysis, especially so for post processing to extract and cross validate results with that of the analytical model. In this phase, I worked alongside our team’s CFD lead, Shawn </w:t>
      </w:r>
      <w:proofErr w:type="spellStart"/>
      <w:r w:rsidRPr="00131DAA">
        <w:rPr>
          <w:rFonts w:ascii="Helvetica" w:hAnsi="Helvetica" w:cs="Helvetica"/>
        </w:rPr>
        <w:t>Navarednam</w:t>
      </w:r>
      <w:proofErr w:type="spellEnd"/>
      <w:r w:rsidRPr="00131DAA">
        <w:rPr>
          <w:rFonts w:ascii="Helvetica" w:hAnsi="Helvetica" w:cs="Helvetica"/>
        </w:rPr>
        <w:t xml:space="preserve"> and </w:t>
      </w:r>
      <w:r w:rsidR="007A1731" w:rsidRPr="00131DAA">
        <w:rPr>
          <w:rFonts w:ascii="Helvetica" w:hAnsi="Helvetica" w:cs="Helvetica"/>
        </w:rPr>
        <w:t>Logistic Officer</w:t>
      </w:r>
      <w:r w:rsidRPr="00131DAA">
        <w:rPr>
          <w:rFonts w:ascii="Helvetica" w:hAnsi="Helvetica" w:cs="Helvetica"/>
        </w:rPr>
        <w:t xml:space="preserve">, Nicholas Khor for data comparison. My main task in this is to process raw CFD data extracted in </w:t>
      </w:r>
      <w:proofErr w:type="spellStart"/>
      <w:r w:rsidRPr="00131DAA">
        <w:rPr>
          <w:rFonts w:ascii="Helvetica" w:hAnsi="Helvetica" w:cs="Helvetica"/>
        </w:rPr>
        <w:t>xy</w:t>
      </w:r>
      <w:proofErr w:type="spellEnd"/>
      <w:r w:rsidRPr="00131DAA">
        <w:rPr>
          <w:rFonts w:ascii="Helvetica" w:hAnsi="Helvetica" w:cs="Helvetica"/>
        </w:rPr>
        <w:t xml:space="preserve"> format, then parse them over to python code and followed by validation plots</w:t>
      </w:r>
      <w:r w:rsidR="009B0A99" w:rsidRPr="00131DAA">
        <w:rPr>
          <w:rFonts w:ascii="Helvetica" w:hAnsi="Helvetica" w:cs="Helvetica"/>
        </w:rPr>
        <w:t>.</w:t>
      </w:r>
      <w:r w:rsidR="00C12F0D" w:rsidRPr="00131DAA">
        <w:rPr>
          <w:rFonts w:ascii="Helvetica" w:hAnsi="Helvetica" w:cs="Helvetica"/>
        </w:rPr>
        <w:t xml:space="preserve"> Most of these processes end with me sorting the data and plotting it in Python using matplotlib. In the occasional instances where further processing is required, I would then use </w:t>
      </w:r>
      <w:r w:rsidR="00C12F0D" w:rsidRPr="00131DAA">
        <w:rPr>
          <w:rFonts w:ascii="Helvetica" w:hAnsi="Helvetica" w:cs="Helvetica"/>
          <w:b/>
          <w:bCs/>
        </w:rPr>
        <w:t>Pandas</w:t>
      </w:r>
      <w:r w:rsidR="00C12F0D" w:rsidRPr="00131DAA">
        <w:rPr>
          <w:rFonts w:ascii="Helvetica" w:hAnsi="Helvetica" w:cs="Helvetica"/>
        </w:rPr>
        <w:t xml:space="preserve"> library, converting and storing data in excel sheets before resending them back to Shawn. </w:t>
      </w:r>
    </w:p>
    <w:p w14:paraId="6E215AF0" w14:textId="54907023" w:rsidR="009B0A99" w:rsidRPr="00131DAA" w:rsidRDefault="00C12F0D" w:rsidP="006F02B0">
      <w:pPr>
        <w:jc w:val="both"/>
        <w:rPr>
          <w:rFonts w:ascii="Helvetica" w:hAnsi="Helvetica" w:cs="Helvetica"/>
        </w:rPr>
      </w:pPr>
      <w:r w:rsidRPr="00131DAA">
        <w:rPr>
          <w:rFonts w:ascii="Helvetica" w:hAnsi="Helvetica" w:cs="Helvetica"/>
        </w:rPr>
        <w:t xml:space="preserve">One of the core results that I have extracted was tabulated in </w:t>
      </w:r>
      <w:ins w:id="886" w:author="KJ Chow" w:date="2021-05-14T00:41:00Z">
        <w:r w:rsidR="008E095E" w:rsidRPr="00B2202E">
          <w:rPr>
            <w:rFonts w:ascii="Helvetica" w:hAnsi="Helvetica" w:cs="Helvetica"/>
          </w:rPr>
          <w:fldChar w:fldCharType="begin"/>
        </w:r>
        <w:r w:rsidR="008E095E" w:rsidRPr="00131DAA">
          <w:rPr>
            <w:rFonts w:ascii="Helvetica" w:hAnsi="Helvetica" w:cs="Helvetica"/>
          </w:rPr>
          <w:instrText xml:space="preserve"> REF _Ref71845331 \h </w:instrText>
        </w:r>
      </w:ins>
      <w:r w:rsidR="00131DAA">
        <w:rPr>
          <w:rFonts w:ascii="Helvetica" w:hAnsi="Helvetica" w:cs="Helvetica"/>
        </w:rPr>
        <w:instrText xml:space="preserve"> \* MERGEFORMAT </w:instrText>
      </w:r>
      <w:r w:rsidR="008E095E" w:rsidRPr="00131DAA">
        <w:rPr>
          <w:rFonts w:ascii="Helvetica" w:hAnsi="Helvetica" w:cs="Helvetica"/>
          <w:rPrChange w:id="887" w:author="KJ Chow" w:date="2021-05-14T01:08:00Z">
            <w:rPr>
              <w:rFonts w:ascii="Helvetica" w:hAnsi="Helvetica" w:cs="Helvetica"/>
            </w:rPr>
          </w:rPrChange>
        </w:rPr>
      </w:r>
      <w:r w:rsidR="008E095E" w:rsidRPr="00131DAA">
        <w:rPr>
          <w:rFonts w:ascii="Helvetica" w:hAnsi="Helvetica" w:cs="Helvetica"/>
          <w:rPrChange w:id="888" w:author="KJ Chow" w:date="2021-05-14T01:08:00Z">
            <w:rPr>
              <w:rFonts w:ascii="Helvetica" w:hAnsi="Helvetica" w:cs="Helvetica"/>
            </w:rPr>
          </w:rPrChange>
        </w:rPr>
        <w:fldChar w:fldCharType="separate"/>
      </w:r>
      <w:ins w:id="889" w:author="KJ Chow" w:date="2021-05-18T17:02:00Z">
        <w:r w:rsidR="009960AB" w:rsidRPr="009960AB">
          <w:rPr>
            <w:rFonts w:ascii="Helvetica" w:hAnsi="Helvetica" w:cs="Helvetica"/>
            <w:b/>
            <w:bCs/>
            <w:rPrChange w:id="890" w:author="KJ Chow" w:date="2021-05-18T17:02:00Z">
              <w:rPr/>
            </w:rPrChange>
          </w:rPr>
          <w:t xml:space="preserve">Table </w:t>
        </w:r>
        <w:r w:rsidR="009960AB" w:rsidRPr="009960AB">
          <w:rPr>
            <w:rFonts w:ascii="Helvetica" w:hAnsi="Helvetica" w:cs="Helvetica"/>
            <w:b/>
            <w:bCs/>
            <w:i/>
            <w:iCs/>
            <w:noProof/>
            <w:rPrChange w:id="891" w:author="KJ Chow" w:date="2021-05-18T17:02:00Z">
              <w:rPr>
                <w:rFonts w:ascii="Helvetica" w:hAnsi="Helvetica" w:cs="Helvetica"/>
                <w:b/>
                <w:bCs/>
                <w:i/>
                <w:iCs/>
                <w:noProof/>
                <w:sz w:val="20"/>
                <w:szCs w:val="20"/>
              </w:rPr>
            </w:rPrChange>
          </w:rPr>
          <w:t>2</w:t>
        </w:r>
      </w:ins>
      <w:ins w:id="892" w:author="KJ Chow" w:date="2021-05-14T00:41:00Z">
        <w:r w:rsidR="008E095E" w:rsidRPr="00131DAA">
          <w:rPr>
            <w:rFonts w:ascii="Helvetica" w:hAnsi="Helvetica" w:cs="Helvetica"/>
            <w:rPrChange w:id="893" w:author="KJ Chow" w:date="2021-05-14T01:08:00Z">
              <w:rPr>
                <w:rFonts w:ascii="Helvetica" w:hAnsi="Helvetica" w:cs="Helvetica"/>
              </w:rPr>
            </w:rPrChange>
          </w:rPr>
          <w:fldChar w:fldCharType="end"/>
        </w:r>
      </w:ins>
      <w:del w:id="894" w:author="KJ Chow" w:date="2021-05-14T00:41:00Z">
        <w:r w:rsidR="009B0A99" w:rsidRPr="00131DAA" w:rsidDel="008E095E">
          <w:rPr>
            <w:rFonts w:ascii="Helvetica" w:hAnsi="Helvetica" w:cs="Helvetica"/>
          </w:rPr>
          <w:delText>Table 2</w:delText>
        </w:r>
      </w:del>
      <w:r w:rsidRPr="00131DAA">
        <w:rPr>
          <w:rFonts w:ascii="Helvetica" w:hAnsi="Helvetica" w:cs="Helvetica"/>
        </w:rPr>
        <w:t>,</w:t>
      </w:r>
      <w:r w:rsidR="009B0A99" w:rsidRPr="00131DAA">
        <w:rPr>
          <w:rFonts w:ascii="Helvetica" w:hAnsi="Helvetica" w:cs="Helvetica"/>
        </w:rPr>
        <w:t xml:space="preserve"> </w:t>
      </w:r>
      <w:r w:rsidRPr="00131DAA">
        <w:rPr>
          <w:rFonts w:ascii="Helvetica" w:hAnsi="Helvetica" w:cs="Helvetica"/>
        </w:rPr>
        <w:t>showing</w:t>
      </w:r>
      <w:r w:rsidR="009B0A99" w:rsidRPr="00131DAA">
        <w:rPr>
          <w:rFonts w:ascii="Helvetica" w:hAnsi="Helvetica" w:cs="Helvetica"/>
        </w:rPr>
        <w:t xml:space="preserve"> </w:t>
      </w:r>
      <w:r w:rsidRPr="00131DAA">
        <w:rPr>
          <w:rFonts w:ascii="Helvetica" w:hAnsi="Helvetica" w:cs="Helvetica"/>
        </w:rPr>
        <w:t xml:space="preserve">the </w:t>
      </w:r>
      <w:r w:rsidR="009B0A99" w:rsidRPr="00131DAA">
        <w:rPr>
          <w:rFonts w:ascii="Helvetica" w:hAnsi="Helvetica" w:cs="Helvetica"/>
        </w:rPr>
        <w:t xml:space="preserve">power </w:t>
      </w:r>
      <w:r w:rsidRPr="00131DAA">
        <w:rPr>
          <w:rFonts w:ascii="Helvetica" w:hAnsi="Helvetica" w:cs="Helvetica"/>
        </w:rPr>
        <w:t xml:space="preserve">output value </w:t>
      </w:r>
      <w:r w:rsidR="009B0A99" w:rsidRPr="00131DAA">
        <w:rPr>
          <w:rFonts w:ascii="Helvetica" w:hAnsi="Helvetica" w:cs="Helvetica"/>
        </w:rPr>
        <w:t>comparison between CFD and that of analytical set after processing.</w:t>
      </w:r>
      <w:r w:rsidRPr="00131DAA">
        <w:rPr>
          <w:rFonts w:ascii="Helvetica" w:hAnsi="Helvetica" w:cs="Helvetica"/>
        </w:rPr>
        <w:t xml:space="preserve"> </w:t>
      </w:r>
    </w:p>
    <w:p w14:paraId="44531E11" w14:textId="72795A83" w:rsidR="009B0A99" w:rsidRPr="00131DAA" w:rsidRDefault="009B0A99" w:rsidP="009B0A99">
      <w:pPr>
        <w:pStyle w:val="Caption"/>
        <w:keepNext/>
        <w:spacing w:after="0"/>
        <w:jc w:val="center"/>
        <w:rPr>
          <w:rFonts w:ascii="Helvetica" w:hAnsi="Helvetica" w:cs="Helvetica"/>
          <w:b/>
          <w:bCs/>
          <w:i w:val="0"/>
          <w:iCs w:val="0"/>
          <w:color w:val="auto"/>
          <w:sz w:val="20"/>
          <w:szCs w:val="20"/>
          <w:rPrChange w:id="895" w:author="KJ Chow" w:date="2021-05-14T01:10:00Z">
            <w:rPr/>
          </w:rPrChange>
        </w:rPr>
      </w:pPr>
      <w:bookmarkStart w:id="896" w:name="_Ref71845331"/>
      <w:r w:rsidRPr="00131DAA">
        <w:rPr>
          <w:rFonts w:ascii="Helvetica" w:hAnsi="Helvetica" w:cs="Helvetica"/>
          <w:b/>
          <w:bCs/>
          <w:i w:val="0"/>
          <w:iCs w:val="0"/>
          <w:color w:val="auto"/>
          <w:sz w:val="20"/>
          <w:szCs w:val="20"/>
          <w:rPrChange w:id="897" w:author="KJ Chow" w:date="2021-05-14T01:10:00Z">
            <w:rPr/>
          </w:rPrChange>
        </w:rPr>
        <w:t xml:space="preserve">Table </w:t>
      </w:r>
      <w:r w:rsidR="005F0FC8" w:rsidRPr="00131DAA">
        <w:rPr>
          <w:rFonts w:ascii="Helvetica" w:hAnsi="Helvetica" w:cs="Helvetica"/>
          <w:b/>
          <w:bCs/>
          <w:i w:val="0"/>
          <w:iCs w:val="0"/>
          <w:color w:val="auto"/>
          <w:sz w:val="20"/>
          <w:szCs w:val="20"/>
          <w:rPrChange w:id="898" w:author="KJ Chow" w:date="2021-05-14T01:10:00Z">
            <w:rPr/>
          </w:rPrChange>
        </w:rPr>
        <w:fldChar w:fldCharType="begin"/>
      </w:r>
      <w:r w:rsidR="005F0FC8" w:rsidRPr="00131DAA">
        <w:rPr>
          <w:rFonts w:ascii="Helvetica" w:hAnsi="Helvetica" w:cs="Helvetica"/>
          <w:b/>
          <w:bCs/>
          <w:i w:val="0"/>
          <w:iCs w:val="0"/>
          <w:color w:val="auto"/>
          <w:sz w:val="20"/>
          <w:szCs w:val="20"/>
          <w:rPrChange w:id="899" w:author="KJ Chow" w:date="2021-05-14T01:10:00Z">
            <w:rPr/>
          </w:rPrChange>
        </w:rPr>
        <w:instrText xml:space="preserve"> SEQ Table \* ARABIC </w:instrText>
      </w:r>
      <w:r w:rsidR="005F0FC8" w:rsidRPr="00131DAA">
        <w:rPr>
          <w:rFonts w:ascii="Helvetica" w:hAnsi="Helvetica" w:cs="Helvetica"/>
          <w:b/>
          <w:bCs/>
          <w:i w:val="0"/>
          <w:iCs w:val="0"/>
          <w:color w:val="auto"/>
          <w:sz w:val="20"/>
          <w:szCs w:val="20"/>
          <w:rPrChange w:id="900" w:author="KJ Chow" w:date="2021-05-14T01:10:00Z">
            <w:rPr>
              <w:noProof/>
            </w:rPr>
          </w:rPrChange>
        </w:rPr>
        <w:fldChar w:fldCharType="separate"/>
      </w:r>
      <w:ins w:id="901" w:author="KJ Chow" w:date="2021-05-18T17:02:00Z">
        <w:r w:rsidR="009960AB">
          <w:rPr>
            <w:rFonts w:ascii="Helvetica" w:hAnsi="Helvetica" w:cs="Helvetica"/>
            <w:b/>
            <w:bCs/>
            <w:i w:val="0"/>
            <w:iCs w:val="0"/>
            <w:noProof/>
            <w:color w:val="auto"/>
            <w:sz w:val="20"/>
            <w:szCs w:val="20"/>
          </w:rPr>
          <w:t>2</w:t>
        </w:r>
      </w:ins>
      <w:del w:id="902" w:author="KJ Chow" w:date="2021-05-14T00:23:00Z">
        <w:r w:rsidR="005F0FC8" w:rsidRPr="00131DAA" w:rsidDel="005F0340">
          <w:rPr>
            <w:rFonts w:ascii="Helvetica" w:hAnsi="Helvetica" w:cs="Helvetica"/>
            <w:b/>
            <w:bCs/>
            <w:i w:val="0"/>
            <w:iCs w:val="0"/>
            <w:noProof/>
            <w:color w:val="auto"/>
            <w:sz w:val="20"/>
            <w:szCs w:val="20"/>
            <w:rPrChange w:id="903" w:author="KJ Chow" w:date="2021-05-14T01:10:00Z">
              <w:rPr>
                <w:noProof/>
              </w:rPr>
            </w:rPrChange>
          </w:rPr>
          <w:delText>2</w:delText>
        </w:r>
      </w:del>
      <w:r w:rsidR="005F0FC8" w:rsidRPr="00131DAA">
        <w:rPr>
          <w:rFonts w:ascii="Helvetica" w:hAnsi="Helvetica" w:cs="Helvetica"/>
          <w:b/>
          <w:bCs/>
          <w:i w:val="0"/>
          <w:iCs w:val="0"/>
          <w:noProof/>
          <w:color w:val="auto"/>
          <w:sz w:val="20"/>
          <w:szCs w:val="20"/>
          <w:rPrChange w:id="904" w:author="KJ Chow" w:date="2021-05-14T01:10:00Z">
            <w:rPr>
              <w:noProof/>
            </w:rPr>
          </w:rPrChange>
        </w:rPr>
        <w:fldChar w:fldCharType="end"/>
      </w:r>
      <w:bookmarkEnd w:id="896"/>
      <w:r w:rsidRPr="00131DAA">
        <w:rPr>
          <w:rFonts w:ascii="Helvetica" w:hAnsi="Helvetica" w:cs="Helvetica"/>
          <w:b/>
          <w:bCs/>
          <w:i w:val="0"/>
          <w:iCs w:val="0"/>
          <w:color w:val="auto"/>
          <w:sz w:val="20"/>
          <w:szCs w:val="20"/>
          <w:rPrChange w:id="905" w:author="KJ Chow" w:date="2021-05-14T01:10:00Z">
            <w:rPr/>
          </w:rPrChange>
        </w:rPr>
        <w:t xml:space="preserve"> Power output for different numerical models.</w:t>
      </w:r>
    </w:p>
    <w:tbl>
      <w:tblPr>
        <w:tblStyle w:val="TableGrid"/>
        <w:tblW w:w="0" w:type="auto"/>
        <w:jc w:val="center"/>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142"/>
        <w:gridCol w:w="2528"/>
      </w:tblGrid>
      <w:tr w:rsidR="009B0A99" w:rsidRPr="00131DAA" w14:paraId="6F4E9EBF" w14:textId="77777777" w:rsidTr="009B0A99">
        <w:trPr>
          <w:jc w:val="center"/>
        </w:trPr>
        <w:tc>
          <w:tcPr>
            <w:tcW w:w="3142" w:type="dxa"/>
            <w:tcBorders>
              <w:bottom w:val="single" w:sz="4" w:space="0" w:color="auto"/>
            </w:tcBorders>
          </w:tcPr>
          <w:p w14:paraId="7417F2E7" w14:textId="7C5F242C" w:rsidR="009B0A99" w:rsidRPr="00131DAA" w:rsidRDefault="009B0A99" w:rsidP="000C792E">
            <w:pPr>
              <w:spacing w:after="0"/>
              <w:jc w:val="both"/>
              <w:rPr>
                <w:rFonts w:ascii="Helvetica" w:hAnsi="Helvetica" w:cs="Helvetica"/>
                <w:b/>
                <w:bCs/>
              </w:rPr>
            </w:pPr>
            <w:r w:rsidRPr="00131DAA">
              <w:rPr>
                <w:rFonts w:ascii="Helvetica" w:hAnsi="Helvetica" w:cs="Helvetica"/>
                <w:b/>
                <w:bCs/>
              </w:rPr>
              <w:t>Model</w:t>
            </w:r>
          </w:p>
        </w:tc>
        <w:tc>
          <w:tcPr>
            <w:tcW w:w="2528" w:type="dxa"/>
            <w:tcBorders>
              <w:bottom w:val="single" w:sz="4" w:space="0" w:color="auto"/>
            </w:tcBorders>
          </w:tcPr>
          <w:p w14:paraId="55CE8845" w14:textId="2D16B387" w:rsidR="009B0A99" w:rsidRPr="00131DAA" w:rsidRDefault="009B0A99" w:rsidP="009B0A99">
            <w:pPr>
              <w:spacing w:after="0"/>
              <w:jc w:val="center"/>
              <w:rPr>
                <w:rFonts w:ascii="Helvetica" w:hAnsi="Helvetica" w:cs="Helvetica"/>
                <w:b/>
                <w:bCs/>
              </w:rPr>
            </w:pPr>
            <w:r w:rsidRPr="00131DAA">
              <w:rPr>
                <w:rFonts w:ascii="Helvetica" w:hAnsi="Helvetica" w:cs="Helvetica"/>
                <w:b/>
                <w:bCs/>
              </w:rPr>
              <w:t>Power Output (W)</w:t>
            </w:r>
          </w:p>
        </w:tc>
      </w:tr>
      <w:tr w:rsidR="009B0A99" w:rsidRPr="00131DAA" w14:paraId="52A3E7F2" w14:textId="77777777" w:rsidTr="009B0A99">
        <w:trPr>
          <w:jc w:val="center"/>
        </w:trPr>
        <w:tc>
          <w:tcPr>
            <w:tcW w:w="3142" w:type="dxa"/>
            <w:tcBorders>
              <w:top w:val="single" w:sz="4" w:space="0" w:color="auto"/>
              <w:bottom w:val="nil"/>
            </w:tcBorders>
          </w:tcPr>
          <w:p w14:paraId="362D03DE" w14:textId="607761B6" w:rsidR="009B0A99" w:rsidRPr="00131DAA" w:rsidRDefault="009B0A99" w:rsidP="000C792E">
            <w:pPr>
              <w:spacing w:after="0"/>
              <w:jc w:val="both"/>
              <w:rPr>
                <w:rFonts w:ascii="Helvetica" w:hAnsi="Helvetica" w:cs="Helvetica"/>
              </w:rPr>
            </w:pPr>
            <w:r w:rsidRPr="00131DAA">
              <w:rPr>
                <w:rFonts w:ascii="Helvetica" w:hAnsi="Helvetica" w:cs="Helvetica"/>
              </w:rPr>
              <w:t>Analytical</w:t>
            </w:r>
          </w:p>
        </w:tc>
        <w:tc>
          <w:tcPr>
            <w:tcW w:w="2528" w:type="dxa"/>
            <w:tcBorders>
              <w:top w:val="single" w:sz="4" w:space="0" w:color="auto"/>
              <w:bottom w:val="nil"/>
            </w:tcBorders>
          </w:tcPr>
          <w:p w14:paraId="77FA2680" w14:textId="5E23EAB0" w:rsidR="009B0A99" w:rsidRPr="00131DAA" w:rsidRDefault="009B0A99" w:rsidP="009B0A99">
            <w:pPr>
              <w:spacing w:after="0"/>
              <w:jc w:val="center"/>
              <w:rPr>
                <w:rFonts w:ascii="Helvetica" w:hAnsi="Helvetica" w:cs="Helvetica"/>
              </w:rPr>
            </w:pPr>
            <w:r w:rsidRPr="00131DAA">
              <w:rPr>
                <w:rFonts w:ascii="Helvetica" w:hAnsi="Helvetica" w:cs="Helvetica"/>
              </w:rPr>
              <w:t>148</w:t>
            </w:r>
          </w:p>
        </w:tc>
      </w:tr>
      <w:tr w:rsidR="009B0A99" w:rsidRPr="00131DAA" w14:paraId="1423D6E2" w14:textId="77777777" w:rsidTr="009B0A99">
        <w:trPr>
          <w:jc w:val="center"/>
        </w:trPr>
        <w:tc>
          <w:tcPr>
            <w:tcW w:w="3142" w:type="dxa"/>
            <w:tcBorders>
              <w:top w:val="nil"/>
              <w:bottom w:val="nil"/>
            </w:tcBorders>
          </w:tcPr>
          <w:p w14:paraId="75061B08" w14:textId="790DCC93" w:rsidR="009B0A99" w:rsidRPr="00131DAA" w:rsidRDefault="009B0A99" w:rsidP="000C792E">
            <w:pPr>
              <w:spacing w:after="0"/>
              <w:jc w:val="both"/>
              <w:rPr>
                <w:rFonts w:ascii="Helvetica" w:hAnsi="Helvetica" w:cs="Helvetica"/>
              </w:rPr>
            </w:pPr>
            <w:r w:rsidRPr="00131DAA">
              <w:rPr>
                <w:rFonts w:ascii="Helvetica" w:hAnsi="Helvetica" w:cs="Helvetica"/>
              </w:rPr>
              <w:t>CFD (10 axial cells per disc)</w:t>
            </w:r>
          </w:p>
        </w:tc>
        <w:tc>
          <w:tcPr>
            <w:tcW w:w="2528" w:type="dxa"/>
            <w:tcBorders>
              <w:top w:val="nil"/>
              <w:bottom w:val="nil"/>
            </w:tcBorders>
          </w:tcPr>
          <w:p w14:paraId="0648063C" w14:textId="54B45C72" w:rsidR="009B0A99" w:rsidRPr="00131DAA" w:rsidRDefault="009B0A99" w:rsidP="009B0A99">
            <w:pPr>
              <w:spacing w:after="0"/>
              <w:jc w:val="center"/>
              <w:rPr>
                <w:rFonts w:ascii="Helvetica" w:hAnsi="Helvetica" w:cs="Helvetica"/>
              </w:rPr>
            </w:pPr>
            <w:r w:rsidRPr="00131DAA">
              <w:rPr>
                <w:rFonts w:ascii="Helvetica" w:hAnsi="Helvetica" w:cs="Helvetica"/>
              </w:rPr>
              <w:t>206</w:t>
            </w:r>
          </w:p>
        </w:tc>
      </w:tr>
      <w:tr w:rsidR="009B0A99" w:rsidRPr="00131DAA" w14:paraId="1E9E3143" w14:textId="77777777" w:rsidTr="009B0A99">
        <w:trPr>
          <w:jc w:val="center"/>
        </w:trPr>
        <w:tc>
          <w:tcPr>
            <w:tcW w:w="3142" w:type="dxa"/>
            <w:tcBorders>
              <w:top w:val="nil"/>
              <w:bottom w:val="nil"/>
            </w:tcBorders>
          </w:tcPr>
          <w:p w14:paraId="3DF76096" w14:textId="68CB9EE7" w:rsidR="009B0A99" w:rsidRPr="00131DAA" w:rsidRDefault="009B0A99" w:rsidP="000C792E">
            <w:pPr>
              <w:spacing w:after="0"/>
              <w:jc w:val="both"/>
              <w:rPr>
                <w:rFonts w:ascii="Helvetica" w:hAnsi="Helvetica" w:cs="Helvetica"/>
              </w:rPr>
            </w:pPr>
            <w:r w:rsidRPr="00131DAA">
              <w:rPr>
                <w:rFonts w:ascii="Helvetica" w:hAnsi="Helvetica" w:cs="Helvetica"/>
              </w:rPr>
              <w:t>CFD (20 axial cells per disc)</w:t>
            </w:r>
          </w:p>
        </w:tc>
        <w:tc>
          <w:tcPr>
            <w:tcW w:w="2528" w:type="dxa"/>
            <w:tcBorders>
              <w:top w:val="nil"/>
              <w:bottom w:val="nil"/>
            </w:tcBorders>
          </w:tcPr>
          <w:p w14:paraId="56413514" w14:textId="6EF4E768" w:rsidR="009B0A99" w:rsidRPr="00131DAA" w:rsidRDefault="009B0A99" w:rsidP="009B0A99">
            <w:pPr>
              <w:spacing w:after="0"/>
              <w:jc w:val="center"/>
              <w:rPr>
                <w:rFonts w:ascii="Helvetica" w:hAnsi="Helvetica" w:cs="Helvetica"/>
              </w:rPr>
            </w:pPr>
            <w:r w:rsidRPr="00131DAA">
              <w:rPr>
                <w:rFonts w:ascii="Helvetica" w:hAnsi="Helvetica" w:cs="Helvetica"/>
              </w:rPr>
              <w:t>216</w:t>
            </w:r>
          </w:p>
        </w:tc>
      </w:tr>
    </w:tbl>
    <w:p w14:paraId="750B0268" w14:textId="77777777" w:rsidR="009611C4" w:rsidRPr="00131DAA" w:rsidRDefault="009611C4">
      <w:pPr>
        <w:spacing w:after="0"/>
        <w:jc w:val="both"/>
        <w:rPr>
          <w:ins w:id="906" w:author="KJ Chow" w:date="2021-05-14T00:29:00Z"/>
          <w:rFonts w:ascii="Helvetica" w:hAnsi="Helvetica" w:cs="Helvetica"/>
        </w:rPr>
        <w:pPrChange w:id="907" w:author="KJ Chow" w:date="2021-05-14T00:46:00Z">
          <w:pPr>
            <w:jc w:val="both"/>
          </w:pPr>
        </w:pPrChange>
      </w:pPr>
    </w:p>
    <w:p w14:paraId="352838AD" w14:textId="37E81701" w:rsidR="007B17A0" w:rsidRPr="00131DAA" w:rsidRDefault="009B0A99">
      <w:pPr>
        <w:spacing w:after="120"/>
        <w:jc w:val="both"/>
        <w:rPr>
          <w:ins w:id="908" w:author="KJ Chow" w:date="2021-05-14T00:31:00Z"/>
          <w:rFonts w:ascii="Helvetica" w:hAnsi="Helvetica" w:cs="Helvetica"/>
        </w:rPr>
        <w:pPrChange w:id="909" w:author="KJ Chow" w:date="2021-05-14T00:32:00Z">
          <w:pPr>
            <w:jc w:val="both"/>
          </w:pPr>
        </w:pPrChange>
      </w:pPr>
      <w:r w:rsidRPr="00131DAA">
        <w:rPr>
          <w:rFonts w:ascii="Helvetica" w:hAnsi="Helvetica" w:cs="Helvetica"/>
        </w:rPr>
        <w:t xml:space="preserve">Seeing the huge disparity between the analytical and CFD counterpart, we then further investigate upon this matter by assessing the fundamental velocity components, in which the results were plotted as shown in </w:t>
      </w:r>
      <w:ins w:id="910" w:author="KJ Chow" w:date="2021-05-14T00:41:00Z">
        <w:r w:rsidR="008E095E" w:rsidRPr="00B2202E">
          <w:rPr>
            <w:rFonts w:ascii="Helvetica" w:hAnsi="Helvetica" w:cs="Helvetica"/>
          </w:rPr>
          <w:fldChar w:fldCharType="begin"/>
        </w:r>
        <w:r w:rsidR="008E095E" w:rsidRPr="00131DAA">
          <w:rPr>
            <w:rFonts w:ascii="Helvetica" w:hAnsi="Helvetica" w:cs="Helvetica"/>
          </w:rPr>
          <w:instrText xml:space="preserve"> REF _Ref71845295 \h </w:instrText>
        </w:r>
      </w:ins>
      <w:r w:rsidR="00131DAA">
        <w:rPr>
          <w:rFonts w:ascii="Helvetica" w:hAnsi="Helvetica" w:cs="Helvetica"/>
        </w:rPr>
        <w:instrText xml:space="preserve"> \* MERGEFORMAT </w:instrText>
      </w:r>
      <w:r w:rsidR="008E095E" w:rsidRPr="00131DAA">
        <w:rPr>
          <w:rFonts w:ascii="Helvetica" w:hAnsi="Helvetica" w:cs="Helvetica"/>
          <w:rPrChange w:id="911" w:author="KJ Chow" w:date="2021-05-14T01:08:00Z">
            <w:rPr>
              <w:rFonts w:ascii="Helvetica" w:hAnsi="Helvetica" w:cs="Helvetica"/>
            </w:rPr>
          </w:rPrChange>
        </w:rPr>
      </w:r>
      <w:r w:rsidR="008E095E" w:rsidRPr="00131DAA">
        <w:rPr>
          <w:rFonts w:ascii="Helvetica" w:hAnsi="Helvetica" w:cs="Helvetica"/>
          <w:rPrChange w:id="912" w:author="KJ Chow" w:date="2021-05-14T01:08:00Z">
            <w:rPr>
              <w:rFonts w:ascii="Helvetica" w:hAnsi="Helvetica" w:cs="Helvetica"/>
            </w:rPr>
          </w:rPrChange>
        </w:rPr>
        <w:fldChar w:fldCharType="separate"/>
      </w:r>
      <w:ins w:id="913" w:author="KJ Chow" w:date="2021-05-18T17:02:00Z">
        <w:r w:rsidR="009960AB" w:rsidRPr="009960AB">
          <w:rPr>
            <w:rFonts w:ascii="Helvetica" w:hAnsi="Helvetica" w:cs="Helvetica"/>
            <w:b/>
            <w:bCs/>
            <w:rPrChange w:id="914" w:author="KJ Chow" w:date="2021-05-18T17:02:00Z">
              <w:rPr>
                <w:i/>
                <w:iCs/>
                <w:color w:val="44546A" w:themeColor="text2"/>
                <w:sz w:val="18"/>
                <w:szCs w:val="18"/>
              </w:rPr>
            </w:rPrChange>
          </w:rPr>
          <w:t xml:space="preserve">Figure </w:t>
        </w:r>
        <w:r w:rsidR="009960AB" w:rsidRPr="009960AB">
          <w:rPr>
            <w:rFonts w:ascii="Helvetica" w:hAnsi="Helvetica" w:cs="Helvetica"/>
            <w:b/>
            <w:bCs/>
            <w:i/>
            <w:iCs/>
            <w:noProof/>
            <w:rPrChange w:id="915" w:author="KJ Chow" w:date="2021-05-18T17:02:00Z">
              <w:rPr>
                <w:rFonts w:ascii="Helvetica" w:hAnsi="Helvetica" w:cs="Helvetica"/>
                <w:b/>
                <w:bCs/>
                <w:i/>
                <w:iCs/>
                <w:noProof/>
                <w:sz w:val="20"/>
                <w:szCs w:val="20"/>
              </w:rPr>
            </w:rPrChange>
          </w:rPr>
          <w:t>9</w:t>
        </w:r>
      </w:ins>
      <w:ins w:id="916" w:author="KJ Chow" w:date="2021-05-14T00:41:00Z">
        <w:r w:rsidR="008E095E" w:rsidRPr="00131DAA">
          <w:rPr>
            <w:rFonts w:ascii="Helvetica" w:hAnsi="Helvetica" w:cs="Helvetica"/>
            <w:rPrChange w:id="917" w:author="KJ Chow" w:date="2021-05-14T01:08:00Z">
              <w:rPr>
                <w:rFonts w:ascii="Helvetica" w:hAnsi="Helvetica" w:cs="Helvetica"/>
              </w:rPr>
            </w:rPrChange>
          </w:rPr>
          <w:fldChar w:fldCharType="end"/>
        </w:r>
      </w:ins>
      <w:del w:id="918" w:author="KJ Chow" w:date="2021-05-14T00:41:00Z">
        <w:r w:rsidRPr="00131DAA" w:rsidDel="008E095E">
          <w:rPr>
            <w:rFonts w:ascii="Helvetica" w:hAnsi="Helvetica" w:cs="Helvetica"/>
          </w:rPr>
          <w:delText xml:space="preserve">Figure </w:delText>
        </w:r>
      </w:del>
      <w:del w:id="919" w:author="KJ Chow" w:date="2021-05-14T00:31:00Z">
        <w:r w:rsidRPr="00131DAA" w:rsidDel="007B17A0">
          <w:rPr>
            <w:rFonts w:ascii="Helvetica" w:hAnsi="Helvetica" w:cs="Helvetica"/>
          </w:rPr>
          <w:delText>8</w:delText>
        </w:r>
      </w:del>
      <w:r w:rsidRPr="00131DAA">
        <w:rPr>
          <w:rFonts w:ascii="Helvetica" w:hAnsi="Helvetica" w:cs="Helvetica"/>
        </w:rPr>
        <w:t>.</w:t>
      </w:r>
    </w:p>
    <w:p w14:paraId="3974E759" w14:textId="77777777" w:rsidR="007B17A0" w:rsidRPr="00131DAA" w:rsidRDefault="007B17A0" w:rsidP="007B17A0">
      <w:pPr>
        <w:spacing w:after="120" w:line="259" w:lineRule="auto"/>
        <w:jc w:val="both"/>
        <w:rPr>
          <w:ins w:id="920" w:author="KJ Chow" w:date="2021-05-14T00:32:00Z"/>
          <w:rFonts w:ascii="Helvetica" w:eastAsiaTheme="minorEastAsia" w:hAnsi="Helvetica" w:cs="Helvetica"/>
          <w:sz w:val="24"/>
          <w:szCs w:val="24"/>
        </w:rPr>
      </w:pPr>
      <w:ins w:id="921" w:author="KJ Chow" w:date="2021-05-14T00:32:00Z">
        <w:r w:rsidRPr="00131DAA">
          <w:rPr>
            <w:rFonts w:ascii="Helvetica" w:hAnsi="Helvetica" w:cs="Helvetica"/>
            <w:sz w:val="24"/>
            <w:szCs w:val="24"/>
          </w:rPr>
          <w:t xml:space="preserve">As observed from Figure 9, it is rather apparent that the CFD profile did not match the analytical dataset (black lines) regardless of what </w:t>
        </w:r>
        <w:r w:rsidRPr="00131DAA">
          <w:rPr>
            <w:rFonts w:ascii="Helvetica" w:hAnsi="Helvetica" w:cs="Helvetica"/>
            <w:i/>
            <w:iCs/>
            <w:sz w:val="24"/>
            <w:szCs w:val="24"/>
          </w:rPr>
          <w:t>n</w:t>
        </w:r>
        <w:r w:rsidRPr="00131DAA">
          <w:rPr>
            <w:rFonts w:ascii="Helvetica" w:hAnsi="Helvetica" w:cs="Helvetica"/>
            <w:sz w:val="24"/>
            <w:szCs w:val="24"/>
          </w:rPr>
          <w:t xml:space="preserve"> modifying values it holds. However, it is worth noting that on average, the flow near the wall shows close resemblance to </w:t>
        </w:r>
        <w:r w:rsidRPr="00131DAA">
          <w:rPr>
            <w:rFonts w:ascii="Helvetica" w:eastAsiaTheme="minorEastAsia" w:hAnsi="Helvetica" w:cs="Helvetica"/>
            <w:sz w:val="24"/>
            <w:szCs w:val="24"/>
          </w:rPr>
          <w:t xml:space="preserve">characteristics of </w:t>
        </w:r>
      </w:ins>
      <m:oMath>
        <m:r>
          <w:ins w:id="922" w:author="KJ Chow" w:date="2021-05-14T00:32:00Z">
            <w:rPr>
              <w:rFonts w:ascii="Cambria Math" w:hAnsi="Cambria Math" w:cs="Helvetica"/>
              <w:sz w:val="24"/>
              <w:szCs w:val="24"/>
            </w:rPr>
            <m:t>n</m:t>
          </w:ins>
        </m:r>
        <m:r>
          <w:ins w:id="923" w:author="KJ Chow" w:date="2021-05-14T00:32:00Z">
            <w:rPr>
              <w:rFonts w:ascii="Cambria Math" w:hAnsi="Cambria Math" w:cs="Helvetica"/>
              <w:sz w:val="24"/>
              <w:szCs w:val="24"/>
              <w:rPrChange w:id="924" w:author="KJ Chow" w:date="2021-05-14T01:08:00Z">
                <w:rPr>
                  <w:rFonts w:ascii="Cambria Math" w:hAnsi="Cambria Math" w:cs="Helvetica"/>
                  <w:sz w:val="24"/>
                  <w:szCs w:val="24"/>
                </w:rPr>
              </w:rPrChange>
            </w:rPr>
            <m:t>=8</m:t>
          </w:ins>
        </m:r>
      </m:oMath>
      <w:ins w:id="925" w:author="KJ Chow" w:date="2021-05-14T00:32:00Z">
        <w:r w:rsidRPr="00131DAA">
          <w:rPr>
            <w:rFonts w:ascii="Helvetica" w:eastAsiaTheme="minorEastAsia" w:hAnsi="Helvetica" w:cs="Helvetica"/>
            <w:sz w:val="24"/>
            <w:szCs w:val="24"/>
          </w:rPr>
          <w:t xml:space="preserve"> as compared to the rest (</w:t>
        </w:r>
      </w:ins>
      <m:oMath>
        <m:r>
          <w:ins w:id="926" w:author="KJ Chow" w:date="2021-05-14T00:32:00Z">
            <w:rPr>
              <w:rFonts w:ascii="Cambria Math" w:hAnsi="Cambria Math" w:cs="Helvetica"/>
              <w:sz w:val="24"/>
              <w:szCs w:val="24"/>
            </w:rPr>
            <m:t>n</m:t>
          </w:ins>
        </m:r>
        <m:r>
          <w:ins w:id="927" w:author="KJ Chow" w:date="2021-05-14T00:32:00Z">
            <w:rPr>
              <w:rFonts w:ascii="Cambria Math" w:hAnsi="Cambria Math" w:cs="Helvetica"/>
              <w:sz w:val="24"/>
              <w:szCs w:val="24"/>
              <w:rPrChange w:id="928" w:author="KJ Chow" w:date="2021-05-14T01:08:00Z">
                <w:rPr>
                  <w:rFonts w:ascii="Cambria Math" w:hAnsi="Cambria Math" w:cs="Helvetica"/>
                  <w:sz w:val="24"/>
                  <w:szCs w:val="24"/>
                </w:rPr>
              </w:rPrChange>
            </w:rPr>
            <m:t>=2, 4, 6)</m:t>
          </w:ins>
        </m:r>
      </m:oMath>
      <w:ins w:id="929" w:author="KJ Chow" w:date="2021-05-14T00:32:00Z">
        <w:r w:rsidRPr="00131DAA">
          <w:rPr>
            <w:rFonts w:ascii="Helvetica" w:eastAsiaTheme="minorEastAsia" w:hAnsi="Helvetica" w:cs="Helvetica"/>
            <w:sz w:val="24"/>
            <w:szCs w:val="24"/>
          </w:rPr>
          <w:t xml:space="preserve">. One reasoning to this is the growing turbulence effects due to increasing velocity as it converged to the middle outlet of the discs. Based on mass conservation, the flow’s radial velocity should follow an inverse profile that is dependent on the radial position. Basically, with an inlet radial component of ~2.8 m/s, the outlet radial component will be magnified to as large as ~9 m/s. This will likely cause turbulence effect to occur which also explains why the profile continues to flatten out as </w:t>
        </w:r>
        <w:r w:rsidRPr="00131DAA">
          <w:rPr>
            <w:rFonts w:ascii="Helvetica" w:eastAsiaTheme="minorEastAsia" w:hAnsi="Helvetica" w:cs="Helvetica"/>
            <w:i/>
            <w:iCs/>
            <w:sz w:val="24"/>
            <w:szCs w:val="24"/>
          </w:rPr>
          <w:t>ξ</w:t>
        </w:r>
        <w:r w:rsidRPr="00131DAA">
          <w:rPr>
            <w:rFonts w:ascii="Helvetica" w:eastAsiaTheme="minorEastAsia" w:hAnsi="Helvetica" w:cs="Helvetica"/>
            <w:sz w:val="24"/>
            <w:szCs w:val="24"/>
          </w:rPr>
          <w:t xml:space="preserve"> decreases (in comparison to </w:t>
        </w:r>
        <w:r w:rsidRPr="00131DAA">
          <w:rPr>
            <w:rFonts w:ascii="Helvetica" w:eastAsiaTheme="minorEastAsia" w:hAnsi="Helvetica" w:cs="Helvetica"/>
            <w:i/>
            <w:iCs/>
            <w:sz w:val="24"/>
            <w:szCs w:val="24"/>
          </w:rPr>
          <w:t xml:space="preserve">ξ </w:t>
        </w:r>
        <w:r w:rsidRPr="00131DAA">
          <w:rPr>
            <w:rFonts w:ascii="Helvetica" w:eastAsiaTheme="minorEastAsia" w:hAnsi="Helvetica" w:cs="Helvetica"/>
            <w:sz w:val="24"/>
            <w:szCs w:val="24"/>
          </w:rPr>
          <w:t xml:space="preserve">= 0.924). Correspondingly, the CFD’s near wall velocity gradient will yield higher value and thus, providing greater shear output. The inference here is also supported by the fact that the CFD solver could not converge properly when using a laminar </w:t>
        </w:r>
        <w:proofErr w:type="gramStart"/>
        <w:r w:rsidRPr="00131DAA">
          <w:rPr>
            <w:rFonts w:ascii="Helvetica" w:eastAsiaTheme="minorEastAsia" w:hAnsi="Helvetica" w:cs="Helvetica"/>
            <w:sz w:val="24"/>
            <w:szCs w:val="24"/>
          </w:rPr>
          <w:t>solver, but</w:t>
        </w:r>
        <w:proofErr w:type="gramEnd"/>
        <w:r w:rsidRPr="00131DAA">
          <w:rPr>
            <w:rFonts w:ascii="Helvetica" w:eastAsiaTheme="minorEastAsia" w:hAnsi="Helvetica" w:cs="Helvetica"/>
            <w:sz w:val="24"/>
            <w:szCs w:val="24"/>
          </w:rPr>
          <w:t xml:space="preserve"> did so effectively while using </w:t>
        </w:r>
      </w:ins>
      <m:oMath>
        <m:r>
          <w:ins w:id="930" w:author="KJ Chow" w:date="2021-05-14T00:32:00Z">
            <w:rPr>
              <w:rFonts w:ascii="Cambria Math" w:eastAsiaTheme="minorEastAsia" w:hAnsi="Cambria Math" w:cs="Helvetica"/>
              <w:sz w:val="24"/>
              <w:szCs w:val="24"/>
            </w:rPr>
            <m:t>k</m:t>
          </w:ins>
        </m:r>
        <m:r>
          <w:ins w:id="931" w:author="KJ Chow" w:date="2021-05-14T00:32:00Z">
            <w:rPr>
              <w:rFonts w:ascii="Cambria Math" w:eastAsiaTheme="minorEastAsia" w:hAnsi="Cambria Math" w:cs="Helvetica"/>
              <w:sz w:val="24"/>
              <w:szCs w:val="24"/>
              <w:rPrChange w:id="932" w:author="KJ Chow" w:date="2021-05-14T01:08:00Z">
                <w:rPr>
                  <w:rFonts w:ascii="Cambria Math" w:eastAsiaTheme="minorEastAsia" w:hAnsi="Cambria Math" w:cs="Helvetica"/>
                  <w:sz w:val="24"/>
                  <w:szCs w:val="24"/>
                </w:rPr>
              </w:rPrChange>
            </w:rPr>
            <m:t>-ε</m:t>
          </w:ins>
        </m:r>
      </m:oMath>
      <w:ins w:id="933" w:author="KJ Chow" w:date="2021-05-14T00:32:00Z">
        <w:r w:rsidRPr="00131DAA">
          <w:rPr>
            <w:rFonts w:ascii="Helvetica" w:eastAsiaTheme="minorEastAsia" w:hAnsi="Helvetica" w:cs="Helvetica"/>
            <w:sz w:val="24"/>
            <w:szCs w:val="24"/>
          </w:rPr>
          <w:t xml:space="preserve"> modelling. In essence, the laminar assumption in the analytical set may not hold true for our turbine design as such, an improved model would have to be implemented.</w:t>
        </w:r>
      </w:ins>
    </w:p>
    <w:p w14:paraId="0A5D543A" w14:textId="21219FD4" w:rsidR="007B17A0" w:rsidRPr="00131DAA" w:rsidRDefault="00131DAA" w:rsidP="006F02B0">
      <w:pPr>
        <w:jc w:val="both"/>
        <w:rPr>
          <w:rFonts w:ascii="Helvetica" w:hAnsi="Helvetica" w:cs="Helvetica"/>
        </w:rPr>
      </w:pPr>
      <w:ins w:id="934" w:author="KJ Chow" w:date="2021-05-14T01:08:00Z">
        <w:r w:rsidRPr="00B01029">
          <w:rPr>
            <w:rFonts w:ascii="Helvetica" w:eastAsiaTheme="minorEastAsia" w:hAnsi="Helvetica" w:cs="Helvetica"/>
            <w:sz w:val="24"/>
            <w:szCs w:val="24"/>
          </w:rPr>
          <w:t xml:space="preserve">Aside from that, another critical observation gotten here was the abrupt profile transition from </w:t>
        </w:r>
        <w:r w:rsidRPr="00B01029">
          <w:rPr>
            <w:rFonts w:ascii="Helvetica" w:eastAsiaTheme="minorEastAsia" w:hAnsi="Helvetica" w:cs="Helvetica"/>
            <w:i/>
            <w:iCs/>
            <w:sz w:val="24"/>
            <w:szCs w:val="24"/>
          </w:rPr>
          <w:t xml:space="preserve">ξ </w:t>
        </w:r>
        <w:r w:rsidRPr="00B01029">
          <w:rPr>
            <w:rFonts w:ascii="Helvetica" w:eastAsiaTheme="minorEastAsia" w:hAnsi="Helvetica" w:cs="Helvetica"/>
            <w:sz w:val="24"/>
            <w:szCs w:val="24"/>
          </w:rPr>
          <w:t xml:space="preserve">= 0.993 to </w:t>
        </w:r>
        <w:r w:rsidRPr="00B01029">
          <w:rPr>
            <w:rFonts w:ascii="Helvetica" w:eastAsiaTheme="minorEastAsia" w:hAnsi="Helvetica" w:cs="Helvetica"/>
            <w:i/>
            <w:iCs/>
            <w:sz w:val="24"/>
            <w:szCs w:val="24"/>
          </w:rPr>
          <w:t xml:space="preserve">ξ </w:t>
        </w:r>
        <w:r w:rsidRPr="00B01029">
          <w:rPr>
            <w:rFonts w:ascii="Helvetica" w:eastAsiaTheme="minorEastAsia" w:hAnsi="Helvetica" w:cs="Helvetica"/>
            <w:sz w:val="24"/>
            <w:szCs w:val="24"/>
          </w:rPr>
          <w:t xml:space="preserve">= 0.924. This is very likely due to entrance effects which were never accounted for in the analytical model, further contributing to the distinction obtained in </w:t>
        </w:r>
        <w:r w:rsidRPr="00B01029">
          <w:rPr>
            <w:rFonts w:ascii="Helvetica" w:eastAsiaTheme="minorEastAsia" w:hAnsi="Helvetica" w:cs="Helvetica"/>
            <w:sz w:val="24"/>
            <w:szCs w:val="24"/>
          </w:rPr>
          <w:fldChar w:fldCharType="begin"/>
        </w:r>
        <w:r w:rsidRPr="00B01029">
          <w:rPr>
            <w:rFonts w:ascii="Helvetica" w:eastAsiaTheme="minorEastAsia" w:hAnsi="Helvetica" w:cs="Helvetica"/>
            <w:sz w:val="24"/>
            <w:szCs w:val="24"/>
          </w:rPr>
          <w:instrText xml:space="preserve"> REF _Ref71845331 \h  \* MERGEFORMAT </w:instrText>
        </w:r>
      </w:ins>
      <w:r w:rsidRPr="00B01029">
        <w:rPr>
          <w:rFonts w:ascii="Helvetica" w:eastAsiaTheme="minorEastAsia" w:hAnsi="Helvetica" w:cs="Helvetica"/>
          <w:sz w:val="24"/>
          <w:szCs w:val="24"/>
        </w:rPr>
      </w:r>
      <w:ins w:id="935" w:author="KJ Chow" w:date="2021-05-14T01:08:00Z">
        <w:r w:rsidRPr="00B01029">
          <w:rPr>
            <w:rFonts w:ascii="Helvetica" w:eastAsiaTheme="minorEastAsia" w:hAnsi="Helvetica" w:cs="Helvetica"/>
            <w:sz w:val="24"/>
            <w:szCs w:val="24"/>
          </w:rPr>
          <w:fldChar w:fldCharType="separate"/>
        </w:r>
      </w:ins>
      <w:ins w:id="936" w:author="KJ Chow" w:date="2021-05-18T17:02:00Z">
        <w:r w:rsidR="009960AB" w:rsidRPr="009960AB">
          <w:rPr>
            <w:rFonts w:ascii="Helvetica" w:hAnsi="Helvetica" w:cs="Helvetica"/>
            <w:b/>
            <w:bCs/>
            <w:rPrChange w:id="937" w:author="KJ Chow" w:date="2021-05-18T17:02:00Z">
              <w:rPr/>
            </w:rPrChange>
          </w:rPr>
          <w:t xml:space="preserve">Table </w:t>
        </w:r>
        <w:r w:rsidR="009960AB" w:rsidRPr="009960AB">
          <w:rPr>
            <w:rFonts w:ascii="Helvetica" w:hAnsi="Helvetica" w:cs="Helvetica"/>
            <w:b/>
            <w:bCs/>
            <w:i/>
            <w:iCs/>
            <w:noProof/>
            <w:rPrChange w:id="938" w:author="KJ Chow" w:date="2021-05-18T17:02:00Z">
              <w:rPr>
                <w:rFonts w:ascii="Helvetica" w:hAnsi="Helvetica" w:cs="Helvetica"/>
                <w:b/>
                <w:bCs/>
                <w:i/>
                <w:iCs/>
                <w:noProof/>
                <w:sz w:val="20"/>
                <w:szCs w:val="20"/>
              </w:rPr>
            </w:rPrChange>
          </w:rPr>
          <w:t>2</w:t>
        </w:r>
      </w:ins>
      <w:ins w:id="939" w:author="KJ Chow" w:date="2021-05-14T01:08:00Z">
        <w:r w:rsidRPr="00B01029">
          <w:rPr>
            <w:rFonts w:ascii="Helvetica" w:eastAsiaTheme="minorEastAsia" w:hAnsi="Helvetica" w:cs="Helvetica"/>
            <w:sz w:val="24"/>
            <w:szCs w:val="24"/>
          </w:rPr>
          <w:fldChar w:fldCharType="end"/>
        </w:r>
        <w:r w:rsidRPr="00B01029">
          <w:rPr>
            <w:rFonts w:ascii="Helvetica" w:eastAsiaTheme="minorEastAsia" w:hAnsi="Helvetica" w:cs="Helvetica"/>
            <w:sz w:val="24"/>
            <w:szCs w:val="24"/>
          </w:rPr>
          <w:t xml:space="preserve">. From these obtained conclusions, I was then convinced that the model though widely implemented, does not encompass </w:t>
        </w:r>
        <w:proofErr w:type="gramStart"/>
        <w:r w:rsidRPr="00B01029">
          <w:rPr>
            <w:rFonts w:ascii="Helvetica" w:eastAsiaTheme="minorEastAsia" w:hAnsi="Helvetica" w:cs="Helvetica"/>
            <w:sz w:val="24"/>
            <w:szCs w:val="24"/>
          </w:rPr>
          <w:t>all of</w:t>
        </w:r>
        <w:proofErr w:type="gramEnd"/>
        <w:r w:rsidRPr="00B01029">
          <w:rPr>
            <w:rFonts w:ascii="Helvetica" w:eastAsiaTheme="minorEastAsia" w:hAnsi="Helvetica" w:cs="Helvetica"/>
            <w:sz w:val="24"/>
            <w:szCs w:val="24"/>
          </w:rPr>
          <w:t xml:space="preserve"> the necessary flow physics as such, causing wide deviations in the performance values. Adjustments </w:t>
        </w:r>
        <w:proofErr w:type="gramStart"/>
        <w:r w:rsidRPr="00B01029">
          <w:rPr>
            <w:rFonts w:ascii="Helvetica" w:eastAsiaTheme="minorEastAsia" w:hAnsi="Helvetica" w:cs="Helvetica"/>
            <w:sz w:val="24"/>
            <w:szCs w:val="24"/>
          </w:rPr>
          <w:t>have to</w:t>
        </w:r>
        <w:proofErr w:type="gramEnd"/>
        <w:r w:rsidRPr="00B01029">
          <w:rPr>
            <w:rFonts w:ascii="Helvetica" w:eastAsiaTheme="minorEastAsia" w:hAnsi="Helvetica" w:cs="Helvetica"/>
            <w:sz w:val="24"/>
            <w:szCs w:val="24"/>
          </w:rPr>
          <w:t xml:space="preserve"> be inserted to account for the flow state transitions and </w:t>
        </w:r>
        <w:r w:rsidRPr="00B01029">
          <w:rPr>
            <w:rFonts w:ascii="Helvetica" w:eastAsiaTheme="minorEastAsia" w:hAnsi="Helvetica" w:cs="Helvetica"/>
            <w:sz w:val="24"/>
            <w:szCs w:val="24"/>
          </w:rPr>
          <w:lastRenderedPageBreak/>
          <w:t>entrance effects for better results mapping as well as truly leveraging the use of numerical modelling for such applications.</w:t>
        </w:r>
      </w:ins>
    </w:p>
    <w:p w14:paraId="31532399" w14:textId="77777777" w:rsidR="009B0A99" w:rsidRPr="00131DAA" w:rsidRDefault="006F02B0" w:rsidP="009B0A99">
      <w:pPr>
        <w:keepNext/>
        <w:spacing w:after="0" w:line="259" w:lineRule="auto"/>
        <w:jc w:val="center"/>
        <w:rPr>
          <w:rFonts w:ascii="Helvetica" w:hAnsi="Helvetica" w:cs="Helvetica"/>
          <w:rPrChange w:id="940" w:author="KJ Chow" w:date="2021-05-14T01:08:00Z">
            <w:rPr/>
          </w:rPrChange>
        </w:rPr>
      </w:pPr>
      <w:r w:rsidRPr="00B2202E">
        <w:rPr>
          <w:rFonts w:ascii="Helvetica" w:hAnsi="Helvetica" w:cs="Helvetica"/>
          <w:noProof/>
        </w:rPr>
        <w:drawing>
          <wp:inline distT="0" distB="0" distL="0" distR="0" wp14:anchorId="27B77BFD" wp14:editId="1329069E">
            <wp:extent cx="4488873" cy="4351221"/>
            <wp:effectExtent l="0" t="0" r="698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488873" cy="4351221"/>
                    </a:xfrm>
                    <a:prstGeom prst="rect">
                      <a:avLst/>
                    </a:prstGeom>
                    <a:noFill/>
                    <a:ln>
                      <a:noFill/>
                    </a:ln>
                  </pic:spPr>
                </pic:pic>
              </a:graphicData>
            </a:graphic>
          </wp:inline>
        </w:drawing>
      </w:r>
    </w:p>
    <w:p w14:paraId="6C263606" w14:textId="6CBCCA46" w:rsidR="00936EB2" w:rsidRPr="00131DAA" w:rsidDel="00315D0A" w:rsidRDefault="009B0A99">
      <w:pPr>
        <w:pStyle w:val="Caption"/>
        <w:jc w:val="center"/>
        <w:rPr>
          <w:del w:id="941" w:author="KJ Chow" w:date="2021-05-18T16:49:00Z"/>
          <w:rFonts w:ascii="Helvetica" w:hAnsi="Helvetica" w:cs="Helvetica"/>
          <w:b/>
          <w:bCs/>
          <w:i w:val="0"/>
          <w:iCs w:val="0"/>
          <w:color w:val="auto"/>
          <w:sz w:val="20"/>
          <w:szCs w:val="20"/>
          <w:rPrChange w:id="942" w:author="KJ Chow" w:date="2021-05-14T01:11:00Z">
            <w:rPr>
              <w:del w:id="943" w:author="KJ Chow" w:date="2021-05-18T16:49:00Z"/>
              <w:rFonts w:ascii="Helvetica" w:hAnsi="Helvetica" w:cs="Helvetica"/>
              <w:sz w:val="24"/>
              <w:szCs w:val="24"/>
            </w:rPr>
          </w:rPrChange>
        </w:rPr>
      </w:pPr>
      <w:bookmarkStart w:id="944" w:name="_Ref71845295"/>
      <w:r w:rsidRPr="00131DAA">
        <w:rPr>
          <w:rFonts w:ascii="Helvetica" w:hAnsi="Helvetica" w:cs="Helvetica"/>
          <w:b/>
          <w:bCs/>
          <w:color w:val="auto"/>
          <w:sz w:val="20"/>
          <w:szCs w:val="20"/>
          <w:rPrChange w:id="945" w:author="KJ Chow" w:date="2021-05-14T01:11:00Z">
            <w:rPr/>
          </w:rPrChange>
        </w:rPr>
        <w:t xml:space="preserve">Figure </w:t>
      </w:r>
      <w:r w:rsidR="005F0FC8" w:rsidRPr="00131DAA">
        <w:rPr>
          <w:rFonts w:ascii="Helvetica" w:hAnsi="Helvetica" w:cs="Helvetica"/>
          <w:b/>
          <w:bCs/>
          <w:color w:val="auto"/>
          <w:sz w:val="20"/>
          <w:szCs w:val="20"/>
          <w:rPrChange w:id="946" w:author="KJ Chow" w:date="2021-05-14T01:11:00Z">
            <w:rPr/>
          </w:rPrChange>
        </w:rPr>
        <w:fldChar w:fldCharType="begin"/>
      </w:r>
      <w:r w:rsidR="005F0FC8" w:rsidRPr="00131DAA">
        <w:rPr>
          <w:rFonts w:ascii="Helvetica" w:hAnsi="Helvetica" w:cs="Helvetica"/>
          <w:b/>
          <w:bCs/>
          <w:color w:val="auto"/>
          <w:sz w:val="20"/>
          <w:szCs w:val="20"/>
          <w:rPrChange w:id="947" w:author="KJ Chow" w:date="2021-05-14T01:11:00Z">
            <w:rPr/>
          </w:rPrChange>
        </w:rPr>
        <w:instrText xml:space="preserve"> SEQ Figure \* ARABIC </w:instrText>
      </w:r>
      <w:r w:rsidR="005F0FC8" w:rsidRPr="00131DAA">
        <w:rPr>
          <w:rFonts w:ascii="Helvetica" w:hAnsi="Helvetica" w:cs="Helvetica"/>
          <w:b/>
          <w:bCs/>
          <w:color w:val="auto"/>
          <w:sz w:val="20"/>
          <w:szCs w:val="20"/>
          <w:rPrChange w:id="948" w:author="KJ Chow" w:date="2021-05-14T01:11:00Z">
            <w:rPr>
              <w:noProof/>
            </w:rPr>
          </w:rPrChange>
        </w:rPr>
        <w:fldChar w:fldCharType="separate"/>
      </w:r>
      <w:ins w:id="949" w:author="KJ Chow" w:date="2021-05-18T17:02:00Z">
        <w:r w:rsidR="009960AB">
          <w:rPr>
            <w:rFonts w:ascii="Helvetica" w:hAnsi="Helvetica" w:cs="Helvetica"/>
            <w:b/>
            <w:bCs/>
            <w:i w:val="0"/>
            <w:iCs w:val="0"/>
            <w:noProof/>
            <w:color w:val="auto"/>
            <w:sz w:val="20"/>
            <w:szCs w:val="20"/>
          </w:rPr>
          <w:t>9</w:t>
        </w:r>
      </w:ins>
      <w:del w:id="950" w:author="KJ Chow" w:date="2021-05-14T00:01:00Z">
        <w:r w:rsidR="00983325" w:rsidRPr="00131DAA" w:rsidDel="005F0FC8">
          <w:rPr>
            <w:rFonts w:ascii="Helvetica" w:hAnsi="Helvetica" w:cs="Helvetica"/>
            <w:b/>
            <w:bCs/>
            <w:noProof/>
            <w:color w:val="auto"/>
            <w:sz w:val="20"/>
            <w:szCs w:val="20"/>
            <w:rPrChange w:id="951" w:author="KJ Chow" w:date="2021-05-14T01:11:00Z">
              <w:rPr>
                <w:noProof/>
              </w:rPr>
            </w:rPrChange>
          </w:rPr>
          <w:delText>10</w:delText>
        </w:r>
      </w:del>
      <w:r w:rsidR="005F0FC8" w:rsidRPr="00131DAA">
        <w:rPr>
          <w:rFonts w:ascii="Helvetica" w:hAnsi="Helvetica" w:cs="Helvetica"/>
          <w:b/>
          <w:bCs/>
          <w:noProof/>
          <w:color w:val="auto"/>
          <w:sz w:val="20"/>
          <w:szCs w:val="20"/>
          <w:rPrChange w:id="952" w:author="KJ Chow" w:date="2021-05-14T01:11:00Z">
            <w:rPr>
              <w:noProof/>
            </w:rPr>
          </w:rPrChange>
        </w:rPr>
        <w:fldChar w:fldCharType="end"/>
      </w:r>
      <w:bookmarkEnd w:id="944"/>
      <w:r w:rsidRPr="00131DAA">
        <w:rPr>
          <w:rFonts w:ascii="Helvetica" w:hAnsi="Helvetica" w:cs="Helvetica"/>
          <w:b/>
          <w:bCs/>
          <w:color w:val="auto"/>
          <w:sz w:val="20"/>
          <w:szCs w:val="20"/>
          <w:rPrChange w:id="953" w:author="KJ Chow" w:date="2021-05-14T01:11:00Z">
            <w:rPr/>
          </w:rPrChange>
        </w:rPr>
        <w:t xml:space="preserve"> CFD </w:t>
      </w:r>
      <w:r w:rsidR="00DA17D0" w:rsidRPr="00131DAA">
        <w:rPr>
          <w:rFonts w:ascii="Helvetica" w:hAnsi="Helvetica" w:cs="Helvetica"/>
          <w:b/>
          <w:bCs/>
          <w:color w:val="auto"/>
          <w:sz w:val="20"/>
          <w:szCs w:val="20"/>
          <w:rPrChange w:id="954" w:author="KJ Chow" w:date="2021-05-14T01:11:00Z">
            <w:rPr/>
          </w:rPrChange>
        </w:rPr>
        <w:t>f</w:t>
      </w:r>
      <w:r w:rsidRPr="00131DAA">
        <w:rPr>
          <w:rFonts w:ascii="Helvetica" w:hAnsi="Helvetica" w:cs="Helvetica"/>
          <w:b/>
          <w:bCs/>
          <w:color w:val="auto"/>
          <w:sz w:val="20"/>
          <w:szCs w:val="20"/>
          <w:rPrChange w:id="955" w:author="KJ Chow" w:date="2021-05-14T01:11:00Z">
            <w:rPr/>
          </w:rPrChange>
        </w:rPr>
        <w:t>low velocity profiles at different radial instan</w:t>
      </w:r>
      <w:r w:rsidR="00DA17D0" w:rsidRPr="00131DAA">
        <w:rPr>
          <w:rFonts w:ascii="Helvetica" w:hAnsi="Helvetica" w:cs="Helvetica"/>
          <w:b/>
          <w:bCs/>
          <w:color w:val="auto"/>
          <w:sz w:val="20"/>
          <w:szCs w:val="20"/>
          <w:rPrChange w:id="956" w:author="KJ Chow" w:date="2021-05-14T01:11:00Z">
            <w:rPr/>
          </w:rPrChange>
        </w:rPr>
        <w:t>c</w:t>
      </w:r>
      <w:r w:rsidRPr="00131DAA">
        <w:rPr>
          <w:rFonts w:ascii="Helvetica" w:hAnsi="Helvetica" w:cs="Helvetica"/>
          <w:b/>
          <w:bCs/>
          <w:color w:val="auto"/>
          <w:sz w:val="20"/>
          <w:szCs w:val="20"/>
          <w:rPrChange w:id="957" w:author="KJ Chow" w:date="2021-05-14T01:11:00Z">
            <w:rPr/>
          </w:rPrChange>
        </w:rPr>
        <w:t>es.</w:t>
      </w:r>
    </w:p>
    <w:p w14:paraId="2F5AA93D" w14:textId="50500A29" w:rsidR="001355A5" w:rsidRPr="00131DAA" w:rsidDel="009611C4" w:rsidRDefault="00017A92">
      <w:pPr>
        <w:spacing w:after="120" w:line="259" w:lineRule="auto"/>
        <w:jc w:val="both"/>
        <w:rPr>
          <w:del w:id="958" w:author="KJ Chow" w:date="2021-05-14T00:29:00Z"/>
          <w:rFonts w:ascii="Helvetica" w:eastAsiaTheme="minorEastAsia" w:hAnsi="Helvetica" w:cs="Helvetica"/>
          <w:sz w:val="24"/>
          <w:szCs w:val="24"/>
        </w:rPr>
        <w:pPrChange w:id="959" w:author="KJ Chow" w:date="2021-05-18T16:49:00Z">
          <w:pPr>
            <w:spacing w:after="0" w:line="259" w:lineRule="auto"/>
            <w:jc w:val="both"/>
          </w:pPr>
        </w:pPrChange>
      </w:pPr>
      <w:del w:id="960" w:author="KJ Chow" w:date="2021-05-14T00:31:00Z">
        <w:r w:rsidRPr="00131DAA" w:rsidDel="007B17A0">
          <w:rPr>
            <w:rFonts w:ascii="Helvetica" w:hAnsi="Helvetica" w:cs="Helvetica"/>
            <w:sz w:val="24"/>
            <w:szCs w:val="24"/>
          </w:rPr>
          <w:delText xml:space="preserve">As observed from the diagram, it is rather apparent that the CFD profile did not match the analytical dataset (black lines) regardless of what </w:delText>
        </w:r>
        <w:r w:rsidRPr="00131DAA" w:rsidDel="007B17A0">
          <w:rPr>
            <w:rFonts w:ascii="Helvetica" w:hAnsi="Helvetica" w:cs="Helvetica"/>
            <w:i/>
            <w:iCs/>
            <w:sz w:val="24"/>
            <w:szCs w:val="24"/>
          </w:rPr>
          <w:delText>n</w:delText>
        </w:r>
        <w:r w:rsidRPr="00131DAA" w:rsidDel="007B17A0">
          <w:rPr>
            <w:rFonts w:ascii="Helvetica" w:hAnsi="Helvetica" w:cs="Helvetica"/>
            <w:sz w:val="24"/>
            <w:szCs w:val="24"/>
          </w:rPr>
          <w:delText xml:space="preserve"> modifying values it holds. However, it is worth noting that on average, the flow near the wall shows close resemblance to </w:delText>
        </w:r>
        <w:r w:rsidRPr="00131DAA" w:rsidDel="007B17A0">
          <w:rPr>
            <w:rFonts w:ascii="Helvetica" w:eastAsiaTheme="minorEastAsia" w:hAnsi="Helvetica" w:cs="Helvetica"/>
            <w:sz w:val="24"/>
            <w:szCs w:val="24"/>
          </w:rPr>
          <w:delText xml:space="preserve">characteristics of </w:delText>
        </w:r>
      </w:del>
      <m:oMath>
        <m:r>
          <w:del w:id="961" w:author="KJ Chow" w:date="2021-05-14T00:31:00Z">
            <w:rPr>
              <w:rFonts w:ascii="Cambria Math" w:hAnsi="Cambria Math" w:cs="Helvetica"/>
              <w:sz w:val="24"/>
              <w:szCs w:val="24"/>
              <w:rPrChange w:id="962" w:author="KJ Chow" w:date="2021-05-14T01:08:00Z">
                <w:rPr>
                  <w:rFonts w:ascii="Cambria Math" w:hAnsi="Cambria Math" w:cs="Helvetica"/>
                  <w:sz w:val="24"/>
                  <w:szCs w:val="24"/>
                </w:rPr>
              </w:rPrChange>
            </w:rPr>
            <m:t>n=8</m:t>
          </w:del>
        </m:r>
      </m:oMath>
      <w:del w:id="963" w:author="KJ Chow" w:date="2021-05-14T00:31:00Z">
        <w:r w:rsidRPr="00131DAA" w:rsidDel="007B17A0">
          <w:rPr>
            <w:rFonts w:ascii="Helvetica" w:eastAsiaTheme="minorEastAsia" w:hAnsi="Helvetica" w:cs="Helvetica"/>
            <w:sz w:val="24"/>
            <w:szCs w:val="24"/>
          </w:rPr>
          <w:delText xml:space="preserve"> as compared to the rest (</w:delText>
        </w:r>
      </w:del>
      <m:oMath>
        <m:r>
          <w:del w:id="964" w:author="KJ Chow" w:date="2021-05-14T00:31:00Z">
            <w:rPr>
              <w:rFonts w:ascii="Cambria Math" w:hAnsi="Cambria Math" w:cs="Helvetica"/>
              <w:sz w:val="24"/>
              <w:szCs w:val="24"/>
              <w:rPrChange w:id="965" w:author="KJ Chow" w:date="2021-05-14T01:08:00Z">
                <w:rPr>
                  <w:rFonts w:ascii="Cambria Math" w:hAnsi="Cambria Math" w:cs="Helvetica"/>
                  <w:sz w:val="24"/>
                  <w:szCs w:val="24"/>
                </w:rPr>
              </w:rPrChange>
            </w:rPr>
            <m:t>n=2, 4, 6)</m:t>
          </w:del>
        </m:r>
      </m:oMath>
      <w:del w:id="966" w:author="KJ Chow" w:date="2021-05-14T00:31:00Z">
        <w:r w:rsidRPr="00131DAA" w:rsidDel="007B17A0">
          <w:rPr>
            <w:rFonts w:ascii="Helvetica" w:eastAsiaTheme="minorEastAsia" w:hAnsi="Helvetica" w:cs="Helvetica"/>
            <w:sz w:val="24"/>
            <w:szCs w:val="24"/>
          </w:rPr>
          <w:delText>.</w:delText>
        </w:r>
        <w:r w:rsidR="000C792E" w:rsidRPr="00131DAA" w:rsidDel="007B17A0">
          <w:rPr>
            <w:rFonts w:ascii="Helvetica" w:eastAsiaTheme="minorEastAsia" w:hAnsi="Helvetica" w:cs="Helvetica"/>
            <w:sz w:val="24"/>
            <w:szCs w:val="24"/>
          </w:rPr>
          <w:delText xml:space="preserve"> One reasoning to this is the </w:delText>
        </w:r>
        <w:r w:rsidR="00416E6F" w:rsidRPr="00131DAA" w:rsidDel="007B17A0">
          <w:rPr>
            <w:rFonts w:ascii="Helvetica" w:eastAsiaTheme="minorEastAsia" w:hAnsi="Helvetica" w:cs="Helvetica"/>
            <w:sz w:val="24"/>
            <w:szCs w:val="24"/>
          </w:rPr>
          <w:delText>growing</w:delText>
        </w:r>
        <w:r w:rsidR="000C792E" w:rsidRPr="00131DAA" w:rsidDel="007B17A0">
          <w:rPr>
            <w:rFonts w:ascii="Helvetica" w:eastAsiaTheme="minorEastAsia" w:hAnsi="Helvetica" w:cs="Helvetica"/>
            <w:sz w:val="24"/>
            <w:szCs w:val="24"/>
          </w:rPr>
          <w:delText xml:space="preserve"> </w:delText>
        </w:r>
        <w:r w:rsidR="00416E6F" w:rsidRPr="00131DAA" w:rsidDel="007B17A0">
          <w:rPr>
            <w:rFonts w:ascii="Helvetica" w:eastAsiaTheme="minorEastAsia" w:hAnsi="Helvetica" w:cs="Helvetica"/>
            <w:sz w:val="24"/>
            <w:szCs w:val="24"/>
          </w:rPr>
          <w:delText>turbulence effects</w:delText>
        </w:r>
        <w:r w:rsidR="000C792E" w:rsidRPr="00131DAA" w:rsidDel="007B17A0">
          <w:rPr>
            <w:rFonts w:ascii="Helvetica" w:eastAsiaTheme="minorEastAsia" w:hAnsi="Helvetica" w:cs="Helvetica"/>
            <w:sz w:val="24"/>
            <w:szCs w:val="24"/>
          </w:rPr>
          <w:delText xml:space="preserve"> due to increasing velocity as it converged to the middle outlet of the discs. Based on mass conservation, the flow’s radial velocity should follow an inverse profile that is dependent on the radial position. </w:delText>
        </w:r>
        <w:r w:rsidR="00055CA4" w:rsidRPr="00131DAA" w:rsidDel="007B17A0">
          <w:rPr>
            <w:rFonts w:ascii="Helvetica" w:eastAsiaTheme="minorEastAsia" w:hAnsi="Helvetica" w:cs="Helvetica"/>
            <w:sz w:val="24"/>
            <w:szCs w:val="24"/>
          </w:rPr>
          <w:delText>Basically</w:delText>
        </w:r>
        <w:r w:rsidR="000C792E" w:rsidRPr="00131DAA" w:rsidDel="007B17A0">
          <w:rPr>
            <w:rFonts w:ascii="Helvetica" w:eastAsiaTheme="minorEastAsia" w:hAnsi="Helvetica" w:cs="Helvetica"/>
            <w:sz w:val="24"/>
            <w:szCs w:val="24"/>
          </w:rPr>
          <w:delText xml:space="preserve">, with an inlet radial component of </w:delText>
        </w:r>
        <w:r w:rsidR="00055CA4" w:rsidRPr="00131DAA" w:rsidDel="007B17A0">
          <w:rPr>
            <w:rFonts w:ascii="Helvetica" w:eastAsiaTheme="minorEastAsia" w:hAnsi="Helvetica" w:cs="Helvetica"/>
            <w:sz w:val="24"/>
            <w:szCs w:val="24"/>
          </w:rPr>
          <w:delText>~</w:delText>
        </w:r>
        <w:r w:rsidR="000C792E" w:rsidRPr="00131DAA" w:rsidDel="007B17A0">
          <w:rPr>
            <w:rFonts w:ascii="Helvetica" w:eastAsiaTheme="minorEastAsia" w:hAnsi="Helvetica" w:cs="Helvetica"/>
            <w:sz w:val="24"/>
            <w:szCs w:val="24"/>
          </w:rPr>
          <w:delText>2</w:delText>
        </w:r>
        <w:r w:rsidR="00055CA4" w:rsidRPr="00131DAA" w:rsidDel="007B17A0">
          <w:rPr>
            <w:rFonts w:ascii="Helvetica" w:eastAsiaTheme="minorEastAsia" w:hAnsi="Helvetica" w:cs="Helvetica"/>
            <w:sz w:val="24"/>
            <w:szCs w:val="24"/>
          </w:rPr>
          <w:delText>.8</w:delText>
        </w:r>
        <w:r w:rsidR="000C792E" w:rsidRPr="00131DAA" w:rsidDel="007B17A0">
          <w:rPr>
            <w:rFonts w:ascii="Helvetica" w:eastAsiaTheme="minorEastAsia" w:hAnsi="Helvetica" w:cs="Helvetica"/>
            <w:sz w:val="24"/>
            <w:szCs w:val="24"/>
          </w:rPr>
          <w:delText xml:space="preserve"> m/s, the o</w:delText>
        </w:r>
        <w:r w:rsidR="00055CA4" w:rsidRPr="00131DAA" w:rsidDel="007B17A0">
          <w:rPr>
            <w:rFonts w:ascii="Helvetica" w:eastAsiaTheme="minorEastAsia" w:hAnsi="Helvetica" w:cs="Helvetica"/>
            <w:sz w:val="24"/>
            <w:szCs w:val="24"/>
          </w:rPr>
          <w:delText xml:space="preserve">utlet radial component will be magnified to as large as ~9 m/s. This will likely cause turbulence effect to occur which also explains why the profile continues to </w:delText>
        </w:r>
        <w:r w:rsidR="0076244D" w:rsidRPr="00131DAA" w:rsidDel="007B17A0">
          <w:rPr>
            <w:rFonts w:ascii="Helvetica" w:eastAsiaTheme="minorEastAsia" w:hAnsi="Helvetica" w:cs="Helvetica"/>
            <w:sz w:val="24"/>
            <w:szCs w:val="24"/>
          </w:rPr>
          <w:delText>flatten</w:delText>
        </w:r>
        <w:r w:rsidR="00055CA4" w:rsidRPr="00131DAA" w:rsidDel="007B17A0">
          <w:rPr>
            <w:rFonts w:ascii="Helvetica" w:eastAsiaTheme="minorEastAsia" w:hAnsi="Helvetica" w:cs="Helvetica"/>
            <w:sz w:val="24"/>
            <w:szCs w:val="24"/>
          </w:rPr>
          <w:delText xml:space="preserve"> out as </w:delText>
        </w:r>
        <w:r w:rsidR="00055CA4" w:rsidRPr="00131DAA" w:rsidDel="007B17A0">
          <w:rPr>
            <w:rFonts w:ascii="Helvetica" w:eastAsiaTheme="minorEastAsia" w:hAnsi="Helvetica" w:cs="Helvetica"/>
            <w:i/>
            <w:iCs/>
            <w:sz w:val="24"/>
            <w:szCs w:val="24"/>
          </w:rPr>
          <w:delText>ξ</w:delText>
        </w:r>
        <w:r w:rsidR="00055CA4" w:rsidRPr="00131DAA" w:rsidDel="007B17A0">
          <w:rPr>
            <w:rFonts w:ascii="Helvetica" w:eastAsiaTheme="minorEastAsia" w:hAnsi="Helvetica" w:cs="Helvetica"/>
            <w:sz w:val="24"/>
            <w:szCs w:val="24"/>
          </w:rPr>
          <w:delText xml:space="preserve"> decreases (in comparison to </w:delText>
        </w:r>
        <w:r w:rsidR="00055CA4" w:rsidRPr="00131DAA" w:rsidDel="007B17A0">
          <w:rPr>
            <w:rFonts w:ascii="Helvetica" w:eastAsiaTheme="minorEastAsia" w:hAnsi="Helvetica" w:cs="Helvetica"/>
            <w:i/>
            <w:iCs/>
            <w:sz w:val="24"/>
            <w:szCs w:val="24"/>
          </w:rPr>
          <w:delText xml:space="preserve">ξ </w:delText>
        </w:r>
        <w:r w:rsidR="00055CA4" w:rsidRPr="00131DAA" w:rsidDel="007B17A0">
          <w:rPr>
            <w:rFonts w:ascii="Helvetica" w:eastAsiaTheme="minorEastAsia" w:hAnsi="Helvetica" w:cs="Helvetica"/>
            <w:sz w:val="24"/>
            <w:szCs w:val="24"/>
          </w:rPr>
          <w:delText xml:space="preserve">= 0.924). </w:delText>
        </w:r>
        <w:r w:rsidR="006F1369" w:rsidRPr="00131DAA" w:rsidDel="007B17A0">
          <w:rPr>
            <w:rFonts w:ascii="Helvetica" w:eastAsiaTheme="minorEastAsia" w:hAnsi="Helvetica" w:cs="Helvetica"/>
            <w:sz w:val="24"/>
            <w:szCs w:val="24"/>
          </w:rPr>
          <w:delText xml:space="preserve">Correspondingly, the CFD’s near wall velocity gradient will yield higher value and thus, providing greater shear output. </w:delText>
        </w:r>
        <w:r w:rsidR="00055CA4" w:rsidRPr="00131DAA" w:rsidDel="007B17A0">
          <w:rPr>
            <w:rFonts w:ascii="Helvetica" w:eastAsiaTheme="minorEastAsia" w:hAnsi="Helvetica" w:cs="Helvetica"/>
            <w:sz w:val="24"/>
            <w:szCs w:val="24"/>
          </w:rPr>
          <w:delText xml:space="preserve">The inference here </w:delText>
        </w:r>
        <w:r w:rsidR="0076244D" w:rsidRPr="00131DAA" w:rsidDel="007B17A0">
          <w:rPr>
            <w:rFonts w:ascii="Helvetica" w:eastAsiaTheme="minorEastAsia" w:hAnsi="Helvetica" w:cs="Helvetica"/>
            <w:sz w:val="24"/>
            <w:szCs w:val="24"/>
          </w:rPr>
          <w:delText>is</w:delText>
        </w:r>
        <w:r w:rsidR="00055CA4" w:rsidRPr="00131DAA" w:rsidDel="007B17A0">
          <w:rPr>
            <w:rFonts w:ascii="Helvetica" w:eastAsiaTheme="minorEastAsia" w:hAnsi="Helvetica" w:cs="Helvetica"/>
            <w:sz w:val="24"/>
            <w:szCs w:val="24"/>
          </w:rPr>
          <w:delText xml:space="preserve"> also supported by the fact that the CFD solver could not converge properly when using a laminar solver, but did so effectively while using </w:delText>
        </w:r>
      </w:del>
      <m:oMath>
        <m:r>
          <w:del w:id="967" w:author="KJ Chow" w:date="2021-05-14T00:31:00Z">
            <w:rPr>
              <w:rFonts w:ascii="Cambria Math" w:eastAsiaTheme="minorEastAsia" w:hAnsi="Cambria Math" w:cs="Helvetica"/>
              <w:sz w:val="24"/>
              <w:szCs w:val="24"/>
              <w:rPrChange w:id="968" w:author="KJ Chow" w:date="2021-05-14T01:08:00Z">
                <w:rPr>
                  <w:rFonts w:ascii="Cambria Math" w:eastAsiaTheme="minorEastAsia" w:hAnsi="Cambria Math" w:cs="Helvetica"/>
                  <w:sz w:val="24"/>
                  <w:szCs w:val="24"/>
                </w:rPr>
              </w:rPrChange>
            </w:rPr>
            <m:t>k-ε</m:t>
          </w:del>
        </m:r>
      </m:oMath>
      <w:del w:id="969" w:author="KJ Chow" w:date="2021-05-14T00:31:00Z">
        <w:r w:rsidR="00055CA4" w:rsidRPr="00131DAA" w:rsidDel="007B17A0">
          <w:rPr>
            <w:rFonts w:ascii="Helvetica" w:eastAsiaTheme="minorEastAsia" w:hAnsi="Helvetica" w:cs="Helvetica"/>
            <w:sz w:val="24"/>
            <w:szCs w:val="24"/>
          </w:rPr>
          <w:delText xml:space="preserve"> modelling.</w:delText>
        </w:r>
        <w:r w:rsidR="006F1369" w:rsidRPr="00131DAA" w:rsidDel="007B17A0">
          <w:rPr>
            <w:rFonts w:ascii="Helvetica" w:eastAsiaTheme="minorEastAsia" w:hAnsi="Helvetica" w:cs="Helvetica"/>
            <w:sz w:val="24"/>
            <w:szCs w:val="24"/>
          </w:rPr>
          <w:delText xml:space="preserve"> In essence, the laminar assumption in the analytical set may not hold true for our turbine design as such, an improved model would have to be implemented.</w:delText>
        </w:r>
      </w:del>
    </w:p>
    <w:p w14:paraId="5B1AD548" w14:textId="29A2A8D4" w:rsidR="006F1369" w:rsidRPr="00131DAA" w:rsidDel="007B17A0" w:rsidRDefault="006F1369">
      <w:pPr>
        <w:spacing w:after="120" w:line="259" w:lineRule="auto"/>
        <w:jc w:val="both"/>
        <w:rPr>
          <w:del w:id="970" w:author="KJ Chow" w:date="2021-05-14T00:31:00Z"/>
          <w:rFonts w:ascii="Helvetica" w:eastAsiaTheme="minorEastAsia" w:hAnsi="Helvetica" w:cs="Helvetica"/>
          <w:sz w:val="24"/>
          <w:szCs w:val="24"/>
        </w:rPr>
        <w:pPrChange w:id="971" w:author="KJ Chow" w:date="2021-05-18T16:49:00Z">
          <w:pPr>
            <w:spacing w:after="0" w:line="259" w:lineRule="auto"/>
            <w:jc w:val="both"/>
          </w:pPr>
        </w:pPrChange>
      </w:pPr>
    </w:p>
    <w:p w14:paraId="457DB5F9" w14:textId="0B17473C" w:rsidR="009611C4" w:rsidRPr="00131DAA" w:rsidRDefault="006F1369">
      <w:pPr>
        <w:pStyle w:val="Caption"/>
        <w:jc w:val="center"/>
        <w:rPr>
          <w:rPrChange w:id="972" w:author="KJ Chow" w:date="2021-05-14T01:08:00Z">
            <w:rPr>
              <w:rFonts w:ascii="Helvetica" w:hAnsi="Helvetica" w:cs="Helvetica"/>
              <w:sz w:val="24"/>
              <w:szCs w:val="24"/>
            </w:rPr>
          </w:rPrChange>
        </w:rPr>
        <w:pPrChange w:id="973" w:author="KJ Chow" w:date="2021-05-18T16:49:00Z">
          <w:pPr>
            <w:spacing w:after="120" w:line="259" w:lineRule="auto"/>
            <w:jc w:val="both"/>
          </w:pPr>
        </w:pPrChange>
      </w:pPr>
      <w:del w:id="974" w:author="KJ Chow" w:date="2021-05-14T01:08:00Z">
        <w:r w:rsidRPr="00131DAA" w:rsidDel="00131DAA">
          <w:delText xml:space="preserve">Aside from that, another critical observation gotten here was the </w:delText>
        </w:r>
        <w:r w:rsidR="00D2653A" w:rsidRPr="00131DAA" w:rsidDel="00131DAA">
          <w:delText>abrupt profile transition from ξ = 0.993 to ξ = 0.924. This is very likely due to entrance effect</w:delText>
        </w:r>
        <w:r w:rsidR="0076244D" w:rsidRPr="00131DAA" w:rsidDel="00131DAA">
          <w:delText>s</w:delText>
        </w:r>
        <w:r w:rsidR="00D2653A" w:rsidRPr="00131DAA" w:rsidDel="00131DAA">
          <w:delText xml:space="preserve"> which w</w:delText>
        </w:r>
        <w:r w:rsidR="0076244D" w:rsidRPr="00131DAA" w:rsidDel="00131DAA">
          <w:delText>ere</w:delText>
        </w:r>
        <w:r w:rsidR="00D2653A" w:rsidRPr="00131DAA" w:rsidDel="00131DAA">
          <w:delText xml:space="preserve"> never accounted for in the analytical model, further contributing to the distinction obtained in </w:delText>
        </w:r>
      </w:del>
      <w:del w:id="975" w:author="KJ Chow" w:date="2021-05-14T00:42:00Z">
        <w:r w:rsidR="00D2653A" w:rsidRPr="00131DAA" w:rsidDel="008E095E">
          <w:delText>Table 2</w:delText>
        </w:r>
      </w:del>
      <w:del w:id="976" w:author="KJ Chow" w:date="2021-05-14T01:08:00Z">
        <w:r w:rsidR="00D2653A" w:rsidRPr="00131DAA" w:rsidDel="00131DAA">
          <w:delText>.</w:delText>
        </w:r>
        <w:r w:rsidR="003F4284" w:rsidRPr="00131DAA" w:rsidDel="00131DAA">
          <w:delText xml:space="preserve"> From these obtained conclusions, I was then convinced that the model though widely implemented, does not encompass all of the necessary flow physics as such, causing wide deviations in the performance values. Adjustments have to be inserted to account for the flow state transitions and entrance effects for better results mapping as well as truly leveraging the use of numerical modelling for such applications.</w:delText>
        </w:r>
      </w:del>
    </w:p>
    <w:p w14:paraId="1A84561D" w14:textId="169A21AA" w:rsidR="00D2653A" w:rsidRPr="00131DAA" w:rsidRDefault="007E77D6">
      <w:pPr>
        <w:pStyle w:val="Heading2"/>
        <w:numPr>
          <w:ilvl w:val="1"/>
          <w:numId w:val="9"/>
        </w:numPr>
        <w:jc w:val="both"/>
        <w:rPr>
          <w:rFonts w:ascii="Helvetica" w:hAnsi="Helvetica" w:cs="Helvetica"/>
          <w:b/>
          <w:bCs/>
          <w:color w:val="auto"/>
          <w:rPrChange w:id="977" w:author="KJ Chow" w:date="2021-05-14T01:08:00Z">
            <w:rPr>
              <w:rFonts w:ascii="Helvetica" w:hAnsi="Helvetica" w:cs="Helvetica"/>
              <w:b/>
              <w:bCs/>
            </w:rPr>
          </w:rPrChange>
        </w:rPr>
        <w:pPrChange w:id="978" w:author="KJ Chow" w:date="2021-05-14T01:09:00Z">
          <w:pPr>
            <w:pStyle w:val="Heading2"/>
            <w:numPr>
              <w:ilvl w:val="1"/>
              <w:numId w:val="3"/>
            </w:numPr>
            <w:ind w:left="432" w:hanging="432"/>
          </w:pPr>
        </w:pPrChange>
      </w:pPr>
      <w:r w:rsidRPr="00131DAA">
        <w:rPr>
          <w:rFonts w:ascii="Helvetica" w:hAnsi="Helvetica" w:cs="Helvetica"/>
          <w:b/>
          <w:bCs/>
          <w:color w:val="auto"/>
        </w:rPr>
        <w:t>Embedded programming</w:t>
      </w:r>
    </w:p>
    <w:p w14:paraId="490121C1" w14:textId="0F322BF6" w:rsidR="00D2653A" w:rsidRDefault="0083010E">
      <w:pPr>
        <w:spacing w:after="120"/>
        <w:jc w:val="both"/>
        <w:rPr>
          <w:ins w:id="979" w:author="KJ Chow" w:date="2021-05-14T01:09:00Z"/>
          <w:rFonts w:ascii="Helvetica" w:hAnsi="Helvetica" w:cs="Helvetica"/>
        </w:rPr>
        <w:pPrChange w:id="980" w:author="KJ Chow" w:date="2021-05-14T01:09:00Z">
          <w:pPr>
            <w:spacing w:after="0"/>
            <w:jc w:val="both"/>
          </w:pPr>
        </w:pPrChange>
      </w:pPr>
      <w:r w:rsidRPr="00131DAA">
        <w:rPr>
          <w:rFonts w:ascii="Helvetica" w:hAnsi="Helvetica" w:cs="Helvetica"/>
        </w:rPr>
        <w:t>For this project</w:t>
      </w:r>
      <w:r w:rsidR="00B90AFF" w:rsidRPr="00131DAA">
        <w:rPr>
          <w:rFonts w:ascii="Helvetica" w:hAnsi="Helvetica" w:cs="Helvetica"/>
        </w:rPr>
        <w:t xml:space="preserve">, I also contributed </w:t>
      </w:r>
      <w:r w:rsidRPr="00131DAA">
        <w:rPr>
          <w:rFonts w:ascii="Helvetica" w:hAnsi="Helvetica" w:cs="Helvetica"/>
        </w:rPr>
        <w:t>in writing out the Arduino test code for sensor data extraction. I also supported in searching for Arduino compatible sensors (flow meter, pressure &amp; infrared sensors)</w:t>
      </w:r>
      <w:ins w:id="981" w:author="KJ Chow" w:date="2021-05-18T16:50:00Z">
        <w:r w:rsidR="00315D0A">
          <w:rPr>
            <w:rFonts w:ascii="Helvetica" w:hAnsi="Helvetica" w:cs="Helvetica"/>
          </w:rPr>
          <w:t xml:space="preserve"> as well as the electronic sch</w:t>
        </w:r>
      </w:ins>
      <w:ins w:id="982" w:author="KJ Chow" w:date="2021-05-18T16:51:00Z">
        <w:r w:rsidR="00315D0A">
          <w:rPr>
            <w:rFonts w:ascii="Helvetica" w:hAnsi="Helvetica" w:cs="Helvetica"/>
          </w:rPr>
          <w:t>ematic diagram</w:t>
        </w:r>
      </w:ins>
      <w:del w:id="983" w:author="KJ Chow" w:date="2021-05-18T16:49:00Z">
        <w:r w:rsidRPr="00131DAA" w:rsidDel="00315D0A">
          <w:rPr>
            <w:rFonts w:ascii="Helvetica" w:hAnsi="Helvetica" w:cs="Helvetica"/>
          </w:rPr>
          <w:delText xml:space="preserve"> as well as constructing the schematic diagram (</w:delText>
        </w:r>
      </w:del>
      <w:del w:id="984" w:author="KJ Chow" w:date="2021-05-14T00:41:00Z">
        <w:r w:rsidRPr="00131DAA" w:rsidDel="008E095E">
          <w:rPr>
            <w:rFonts w:ascii="Helvetica" w:hAnsi="Helvetica" w:cs="Helvetica"/>
          </w:rPr>
          <w:delText>Figure 9</w:delText>
        </w:r>
      </w:del>
      <w:del w:id="985" w:author="KJ Chow" w:date="2021-05-18T16:49:00Z">
        <w:r w:rsidRPr="00131DAA" w:rsidDel="00315D0A">
          <w:rPr>
            <w:rFonts w:ascii="Helvetica" w:hAnsi="Helvetica" w:cs="Helvetica"/>
          </w:rPr>
          <w:delText>)</w:delText>
        </w:r>
      </w:del>
      <w:r w:rsidRPr="00131DAA">
        <w:rPr>
          <w:rFonts w:ascii="Helvetica" w:hAnsi="Helvetica" w:cs="Helvetica"/>
        </w:rPr>
        <w:t>.</w:t>
      </w:r>
    </w:p>
    <w:p w14:paraId="43E27191" w14:textId="77777777" w:rsidR="00131DAA" w:rsidRPr="00B01029" w:rsidRDefault="00131DAA">
      <w:pPr>
        <w:spacing w:after="120"/>
        <w:jc w:val="both"/>
        <w:rPr>
          <w:moveTo w:id="986" w:author="KJ Chow" w:date="2021-05-14T01:09:00Z"/>
          <w:rFonts w:ascii="Helvetica" w:hAnsi="Helvetica" w:cs="Helvetica"/>
        </w:rPr>
      </w:pPr>
      <w:moveToRangeStart w:id="987" w:author="KJ Chow" w:date="2021-05-14T01:09:00Z" w:name="move71846968"/>
      <w:moveTo w:id="988" w:author="KJ Chow" w:date="2021-05-14T01:09:00Z">
        <w:r w:rsidRPr="00B01029">
          <w:rPr>
            <w:rFonts w:ascii="Helvetica" w:hAnsi="Helvetica" w:cs="Helvetica"/>
          </w:rPr>
          <w:t>With the objective of extracting sensors’ data seamlessly, I investigated the example setups provided in the user manuals, understanding the varying reading methods for each sensor. The flow meter and IR sensor function via pulse frequency operation, whereas the pressure data can be directly obtained through Analog read. Essentially, this will affect the extraction process for each component and hence, a universal sampling rate (1s) was included to sync up the results within an acceptable accuracy margin.</w:t>
        </w:r>
      </w:moveTo>
    </w:p>
    <w:moveToRangeEnd w:id="987"/>
    <w:p w14:paraId="01AF79DB" w14:textId="6D935482" w:rsidR="00131DAA" w:rsidRPr="00131DAA" w:rsidDel="00315D0A" w:rsidRDefault="00E162FE" w:rsidP="00D2653A">
      <w:pPr>
        <w:spacing w:after="0"/>
        <w:jc w:val="both"/>
        <w:rPr>
          <w:del w:id="989" w:author="KJ Chow" w:date="2021-05-18T16:50:00Z"/>
          <w:rFonts w:ascii="Helvetica" w:hAnsi="Helvetica" w:cs="Helvetica"/>
        </w:rPr>
      </w:pPr>
      <w:ins w:id="990" w:author="KJ Chow" w:date="2021-05-14T01:31:00Z">
        <w:r w:rsidRPr="00B01029">
          <w:rPr>
            <w:rFonts w:ascii="Helvetica" w:hAnsi="Helvetica" w:cs="Helvetica"/>
          </w:rPr>
          <w:t>Although the code and testing samples were ready to be executed, unfortunately due to lockdown restrictions, our team then proceed on with a fully numerical project and thus, abandoning manufacturing and the need for experimental data evaluations</w:t>
        </w:r>
      </w:ins>
      <w:ins w:id="991" w:author="KJ Chow" w:date="2021-05-18T16:50:00Z">
        <w:r w:rsidR="00315D0A">
          <w:rPr>
            <w:rFonts w:ascii="Helvetica" w:hAnsi="Helvetica" w:cs="Helvetica"/>
          </w:rPr>
          <w:t>.</w:t>
        </w:r>
      </w:ins>
    </w:p>
    <w:p w14:paraId="1224C23A" w14:textId="64029455" w:rsidR="0083010E" w:rsidRPr="00131DAA" w:rsidDel="00315D0A" w:rsidRDefault="0083010E">
      <w:pPr>
        <w:keepNext/>
        <w:spacing w:after="0"/>
        <w:rPr>
          <w:del w:id="992" w:author="KJ Chow" w:date="2021-05-18T16:50:00Z"/>
          <w:rFonts w:ascii="Helvetica" w:hAnsi="Helvetica" w:cs="Helvetica"/>
          <w:rPrChange w:id="993" w:author="KJ Chow" w:date="2021-05-14T01:08:00Z">
            <w:rPr>
              <w:del w:id="994" w:author="KJ Chow" w:date="2021-05-18T16:50:00Z"/>
            </w:rPr>
          </w:rPrChange>
        </w:rPr>
        <w:pPrChange w:id="995" w:author="KJ Chow" w:date="2021-05-18T16:50:00Z">
          <w:pPr>
            <w:keepNext/>
            <w:spacing w:after="0"/>
            <w:jc w:val="center"/>
          </w:pPr>
        </w:pPrChange>
      </w:pPr>
      <w:del w:id="996" w:author="KJ Chow" w:date="2021-05-18T16:50:00Z">
        <w:r w:rsidRPr="00B2202E" w:rsidDel="00315D0A">
          <w:rPr>
            <w:rFonts w:ascii="Helvetica" w:hAnsi="Helvetica" w:cs="Helvetica"/>
            <w:noProof/>
          </w:rPr>
          <w:drawing>
            <wp:inline distT="0" distB="0" distL="0" distR="0" wp14:anchorId="6C4B5FF1" wp14:editId="52015E8A">
              <wp:extent cx="3459504" cy="2933700"/>
              <wp:effectExtent l="0" t="0" r="762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467277" cy="2940292"/>
                      </a:xfrm>
                      <a:prstGeom prst="rect">
                        <a:avLst/>
                      </a:prstGeom>
                    </pic:spPr>
                  </pic:pic>
                </a:graphicData>
              </a:graphic>
            </wp:inline>
          </w:drawing>
        </w:r>
      </w:del>
    </w:p>
    <w:p w14:paraId="7FBEE949" w14:textId="669C4FB8" w:rsidR="0083010E" w:rsidRPr="00131DAA" w:rsidRDefault="0083010E">
      <w:pPr>
        <w:spacing w:after="0"/>
        <w:jc w:val="both"/>
        <w:rPr>
          <w:rPrChange w:id="997" w:author="KJ Chow" w:date="2021-05-14T01:11:00Z">
            <w:rPr/>
          </w:rPrChange>
        </w:rPr>
        <w:pPrChange w:id="998" w:author="KJ Chow" w:date="2021-05-18T16:50:00Z">
          <w:pPr>
            <w:pStyle w:val="Caption"/>
            <w:jc w:val="center"/>
          </w:pPr>
        </w:pPrChange>
      </w:pPr>
      <w:bookmarkStart w:id="999" w:name="_Ref71845307"/>
      <w:del w:id="1000" w:author="KJ Chow" w:date="2021-05-18T16:50:00Z">
        <w:r w:rsidRPr="00B2202E" w:rsidDel="00315D0A">
          <w:delText xml:space="preserve">Figure </w:delText>
        </w:r>
        <w:r w:rsidR="005F0FC8" w:rsidRPr="00131DAA" w:rsidDel="00315D0A">
          <w:rPr>
            <w:rPrChange w:id="1001" w:author="KJ Chow" w:date="2021-05-14T01:11:00Z">
              <w:rPr/>
            </w:rPrChange>
          </w:rPr>
          <w:fldChar w:fldCharType="begin"/>
        </w:r>
        <w:r w:rsidR="005F0FC8" w:rsidRPr="00315D0A" w:rsidDel="00315D0A">
          <w:rPr>
            <w:rPrChange w:id="1002" w:author="KJ Chow" w:date="2021-05-18T16:50:00Z">
              <w:rPr/>
            </w:rPrChange>
          </w:rPr>
          <w:delInstrText xml:space="preserve"> SEQ Figure \* ARABIC </w:delInstrText>
        </w:r>
        <w:r w:rsidR="005F0FC8" w:rsidRPr="00131DAA" w:rsidDel="00315D0A">
          <w:rPr>
            <w:rPrChange w:id="1003" w:author="KJ Chow" w:date="2021-05-14T01:11:00Z">
              <w:rPr>
                <w:noProof/>
              </w:rPr>
            </w:rPrChange>
          </w:rPr>
          <w:fldChar w:fldCharType="separate"/>
        </w:r>
      </w:del>
      <w:del w:id="1004" w:author="KJ Chow" w:date="2021-05-14T00:01:00Z">
        <w:r w:rsidR="00983325" w:rsidRPr="00131DAA" w:rsidDel="005F0FC8">
          <w:rPr>
            <w:noProof/>
            <w:rPrChange w:id="1005" w:author="KJ Chow" w:date="2021-05-14T01:11:00Z">
              <w:rPr>
                <w:noProof/>
              </w:rPr>
            </w:rPrChange>
          </w:rPr>
          <w:delText>11</w:delText>
        </w:r>
      </w:del>
      <w:del w:id="1006" w:author="KJ Chow" w:date="2021-05-18T16:50:00Z">
        <w:r w:rsidR="005F0FC8" w:rsidRPr="00131DAA" w:rsidDel="00315D0A">
          <w:rPr>
            <w:noProof/>
            <w:rPrChange w:id="1007" w:author="KJ Chow" w:date="2021-05-14T01:11:00Z">
              <w:rPr>
                <w:noProof/>
              </w:rPr>
            </w:rPrChange>
          </w:rPr>
          <w:fldChar w:fldCharType="end"/>
        </w:r>
        <w:bookmarkEnd w:id="999"/>
        <w:r w:rsidRPr="00131DAA" w:rsidDel="00315D0A">
          <w:rPr>
            <w:rPrChange w:id="1008" w:author="KJ Chow" w:date="2021-05-14T01:11:00Z">
              <w:rPr/>
            </w:rPrChange>
          </w:rPr>
          <w:delText xml:space="preserve"> Arduino Schematic Diagram.</w:delText>
        </w:r>
      </w:del>
    </w:p>
    <w:p w14:paraId="5BD16AD8" w14:textId="495DC0F9" w:rsidR="000B1BCB" w:rsidRPr="00131DAA" w:rsidDel="00131DAA" w:rsidRDefault="000B1BCB">
      <w:pPr>
        <w:spacing w:after="120"/>
        <w:jc w:val="both"/>
        <w:rPr>
          <w:moveFrom w:id="1009" w:author="KJ Chow" w:date="2021-05-14T01:09:00Z"/>
          <w:rFonts w:ascii="Helvetica" w:hAnsi="Helvetica" w:cs="Helvetica"/>
        </w:rPr>
        <w:pPrChange w:id="1010" w:author="KJ Chow" w:date="2021-05-14T00:30:00Z">
          <w:pPr>
            <w:jc w:val="both"/>
          </w:pPr>
        </w:pPrChange>
      </w:pPr>
      <w:moveFromRangeStart w:id="1011" w:author="KJ Chow" w:date="2021-05-14T01:09:00Z" w:name="move71846968"/>
      <w:moveFrom w:id="1012" w:author="KJ Chow" w:date="2021-05-14T01:09:00Z">
        <w:r w:rsidRPr="00131DAA" w:rsidDel="00131DAA">
          <w:rPr>
            <w:rFonts w:ascii="Helvetica" w:hAnsi="Helvetica" w:cs="Helvetica"/>
          </w:rPr>
          <w:t xml:space="preserve">With the objective of extracting sensors’ data seamlessly, I investigated the example setups provided in the user manuals, understanding the varying reading methods for each sensor. The flow meter and IR sensor function via pulse frequency operation, whereas the pressure data can be directly obtained through Analog read. Essentially, this will affect the </w:t>
        </w:r>
        <w:r w:rsidR="00255CAF" w:rsidRPr="00131DAA" w:rsidDel="00131DAA">
          <w:rPr>
            <w:rFonts w:ascii="Helvetica" w:hAnsi="Helvetica" w:cs="Helvetica"/>
          </w:rPr>
          <w:t>extraction process</w:t>
        </w:r>
        <w:r w:rsidRPr="00131DAA" w:rsidDel="00131DAA">
          <w:rPr>
            <w:rFonts w:ascii="Helvetica" w:hAnsi="Helvetica" w:cs="Helvetica"/>
          </w:rPr>
          <w:t xml:space="preserve"> </w:t>
        </w:r>
        <w:r w:rsidR="00255CAF" w:rsidRPr="00131DAA" w:rsidDel="00131DAA">
          <w:rPr>
            <w:rFonts w:ascii="Helvetica" w:hAnsi="Helvetica" w:cs="Helvetica"/>
          </w:rPr>
          <w:t>for each component and hence, a universal sampling rate (1s) was included to sync up the results within an acceptable accuracy margin.</w:t>
        </w:r>
      </w:moveFrom>
    </w:p>
    <w:moveFromRangeEnd w:id="1011"/>
    <w:p w14:paraId="46BD4137" w14:textId="5F36C776" w:rsidR="009611C4" w:rsidRPr="00131DAA" w:rsidDel="00E162FE" w:rsidRDefault="0083010E">
      <w:pPr>
        <w:spacing w:after="0"/>
        <w:jc w:val="both"/>
        <w:rPr>
          <w:del w:id="1013" w:author="KJ Chow" w:date="2021-05-14T01:31:00Z"/>
          <w:rFonts w:ascii="Helvetica" w:hAnsi="Helvetica" w:cs="Helvetica"/>
        </w:rPr>
        <w:pPrChange w:id="1014" w:author="KJ Chow" w:date="2021-05-14T00:30:00Z">
          <w:pPr>
            <w:jc w:val="both"/>
          </w:pPr>
        </w:pPrChange>
      </w:pPr>
      <w:del w:id="1015" w:author="KJ Chow" w:date="2021-05-14T01:31:00Z">
        <w:r w:rsidRPr="00131DAA" w:rsidDel="00E162FE">
          <w:rPr>
            <w:rFonts w:ascii="Helvetica" w:hAnsi="Helvetica" w:cs="Helvetica"/>
          </w:rPr>
          <w:delText xml:space="preserve">Although the code and testing samples were ready to be executed, unfortunately due to lockdown restrictions, our team then </w:delText>
        </w:r>
        <w:r w:rsidR="005C18DF" w:rsidRPr="00131DAA" w:rsidDel="00E162FE">
          <w:rPr>
            <w:rFonts w:ascii="Helvetica" w:hAnsi="Helvetica" w:cs="Helvetica"/>
          </w:rPr>
          <w:delText>proceed on with a fully numerical project and thus, abandoning manufacturing and the need for experimental data evaluations.</w:delText>
        </w:r>
      </w:del>
    </w:p>
    <w:p w14:paraId="66517EFD" w14:textId="0C65EADA" w:rsidR="00830681" w:rsidRPr="00131DAA" w:rsidRDefault="00830681">
      <w:pPr>
        <w:pStyle w:val="Heading2"/>
        <w:numPr>
          <w:ilvl w:val="1"/>
          <w:numId w:val="9"/>
        </w:numPr>
        <w:rPr>
          <w:rFonts w:ascii="Helvetica" w:hAnsi="Helvetica" w:cs="Helvetica"/>
          <w:b/>
          <w:bCs/>
          <w:color w:val="auto"/>
          <w:rPrChange w:id="1016" w:author="KJ Chow" w:date="2021-05-14T01:08:00Z">
            <w:rPr>
              <w:rFonts w:ascii="Helvetica" w:hAnsi="Helvetica" w:cs="Helvetica"/>
              <w:b/>
              <w:bCs/>
            </w:rPr>
          </w:rPrChange>
        </w:rPr>
        <w:pPrChange w:id="1017" w:author="KJ Chow" w:date="2021-05-14T00:23:00Z">
          <w:pPr>
            <w:pStyle w:val="Heading2"/>
            <w:numPr>
              <w:ilvl w:val="1"/>
              <w:numId w:val="3"/>
            </w:numPr>
            <w:ind w:left="432" w:hanging="432"/>
          </w:pPr>
        </w:pPrChange>
      </w:pPr>
      <w:r w:rsidRPr="00131DAA">
        <w:rPr>
          <w:rFonts w:ascii="Helvetica" w:hAnsi="Helvetica" w:cs="Helvetica"/>
          <w:b/>
          <w:bCs/>
          <w:color w:val="auto"/>
        </w:rPr>
        <w:t>Report Writing</w:t>
      </w:r>
    </w:p>
    <w:p w14:paraId="21CA2968" w14:textId="0D40E63F" w:rsidR="00830681" w:rsidRPr="00131DAA" w:rsidRDefault="00AF6840" w:rsidP="00AF6840">
      <w:pPr>
        <w:jc w:val="both"/>
        <w:rPr>
          <w:rFonts w:ascii="Helvetica" w:hAnsi="Helvetica" w:cs="Helvetica"/>
        </w:rPr>
      </w:pPr>
      <w:r w:rsidRPr="00131DAA">
        <w:rPr>
          <w:rFonts w:ascii="Helvetica" w:hAnsi="Helvetica" w:cs="Helvetica"/>
        </w:rPr>
        <w:t xml:space="preserve">Having done </w:t>
      </w:r>
      <w:proofErr w:type="gramStart"/>
      <w:r w:rsidRPr="00131DAA">
        <w:rPr>
          <w:rFonts w:ascii="Helvetica" w:hAnsi="Helvetica" w:cs="Helvetica"/>
        </w:rPr>
        <w:t>all of</w:t>
      </w:r>
      <w:proofErr w:type="gramEnd"/>
      <w:r w:rsidRPr="00131DAA">
        <w:rPr>
          <w:rFonts w:ascii="Helvetica" w:hAnsi="Helvetica" w:cs="Helvetica"/>
        </w:rPr>
        <w:t xml:space="preserve"> the numerical work, I was put in charge to write up this section of the group report (</w:t>
      </w:r>
      <w:r w:rsidRPr="00131DAA">
        <w:rPr>
          <w:rFonts w:ascii="Helvetica" w:hAnsi="Helvetica" w:cs="Helvetica"/>
          <w:b/>
          <w:bCs/>
        </w:rPr>
        <w:t>Section 4</w:t>
      </w:r>
      <w:r w:rsidRPr="00131DAA">
        <w:rPr>
          <w:rFonts w:ascii="Helvetica" w:hAnsi="Helvetica" w:cs="Helvetica"/>
        </w:rPr>
        <w:t xml:space="preserve">), properly documenting the entire methodology alongside key analytical results. Furthermore, I also </w:t>
      </w:r>
      <w:proofErr w:type="gramStart"/>
      <w:r w:rsidRPr="00131DAA">
        <w:rPr>
          <w:rFonts w:ascii="Helvetica" w:hAnsi="Helvetica" w:cs="Helvetica"/>
        </w:rPr>
        <w:t>help out</w:t>
      </w:r>
      <w:proofErr w:type="gramEnd"/>
      <w:r w:rsidRPr="00131DAA">
        <w:rPr>
          <w:rFonts w:ascii="Helvetica" w:hAnsi="Helvetica" w:cs="Helvetica"/>
        </w:rPr>
        <w:t xml:space="preserve"> in proof-reading the entire report, </w:t>
      </w:r>
      <w:r w:rsidR="00CD54FD" w:rsidRPr="00131DAA">
        <w:rPr>
          <w:rFonts w:ascii="Helvetica" w:hAnsi="Helvetica" w:cs="Helvetica"/>
        </w:rPr>
        <w:t xml:space="preserve">tidying up and </w:t>
      </w:r>
      <w:r w:rsidRPr="00131DAA">
        <w:rPr>
          <w:rFonts w:ascii="Helvetica" w:hAnsi="Helvetica" w:cs="Helvetica"/>
        </w:rPr>
        <w:t xml:space="preserve">ensuring </w:t>
      </w:r>
      <w:r w:rsidR="00CD54FD" w:rsidRPr="00131DAA">
        <w:rPr>
          <w:rFonts w:ascii="Helvetica" w:hAnsi="Helvetica" w:cs="Helvetica"/>
        </w:rPr>
        <w:t xml:space="preserve">the </w:t>
      </w:r>
      <w:r w:rsidRPr="00131DAA">
        <w:rPr>
          <w:rFonts w:ascii="Helvetica" w:hAnsi="Helvetica" w:cs="Helvetica"/>
        </w:rPr>
        <w:t>content falls in their appropriate places</w:t>
      </w:r>
      <w:r w:rsidR="00CD54FD" w:rsidRPr="00131DAA">
        <w:rPr>
          <w:rFonts w:ascii="Helvetica" w:hAnsi="Helvetica" w:cs="Helvetica"/>
        </w:rPr>
        <w:t>.</w:t>
      </w:r>
    </w:p>
    <w:p w14:paraId="215C792B" w14:textId="7B9144C7" w:rsidR="00AE5BCE" w:rsidRPr="00131DAA" w:rsidRDefault="00927C3E">
      <w:pPr>
        <w:pStyle w:val="Heading1"/>
        <w:numPr>
          <w:ilvl w:val="0"/>
          <w:numId w:val="9"/>
        </w:numPr>
        <w:spacing w:after="240"/>
        <w:ind w:left="357" w:hanging="357"/>
        <w:jc w:val="both"/>
        <w:rPr>
          <w:rFonts w:ascii="Helvetica" w:hAnsi="Helvetica" w:cs="Helvetica"/>
          <w:b/>
          <w:bCs/>
          <w:color w:val="auto"/>
        </w:rPr>
        <w:pPrChange w:id="1018" w:author="KJ Chow" w:date="2021-05-14T00:23:00Z">
          <w:pPr>
            <w:pStyle w:val="Heading1"/>
            <w:numPr>
              <w:numId w:val="3"/>
            </w:numPr>
            <w:spacing w:after="240"/>
            <w:ind w:left="357" w:hanging="357"/>
            <w:jc w:val="both"/>
          </w:pPr>
        </w:pPrChange>
      </w:pPr>
      <w:r w:rsidRPr="00131DAA">
        <w:rPr>
          <w:rFonts w:ascii="Helvetica" w:hAnsi="Helvetica" w:cs="Helvetica"/>
          <w:b/>
          <w:bCs/>
          <w:color w:val="auto"/>
        </w:rPr>
        <w:lastRenderedPageBreak/>
        <w:t>Key achievements</w:t>
      </w:r>
    </w:p>
    <w:p w14:paraId="2BC16033" w14:textId="195BDCFD" w:rsidR="00E02241" w:rsidRPr="00131DAA" w:rsidRDefault="00E02241" w:rsidP="00E02241">
      <w:pPr>
        <w:pStyle w:val="ListParagraph"/>
        <w:numPr>
          <w:ilvl w:val="0"/>
          <w:numId w:val="8"/>
        </w:numPr>
        <w:spacing w:after="0"/>
        <w:jc w:val="both"/>
        <w:rPr>
          <w:rFonts w:ascii="Helvetica" w:eastAsiaTheme="majorEastAsia" w:hAnsi="Helvetica" w:cs="Helvetica"/>
          <w:sz w:val="32"/>
          <w:szCs w:val="32"/>
        </w:rPr>
      </w:pPr>
      <w:r w:rsidRPr="00131DAA">
        <w:rPr>
          <w:rFonts w:ascii="Helvetica" w:hAnsi="Helvetica" w:cs="Helvetica"/>
        </w:rPr>
        <w:t>Literature Reviews on numerical modelling and their applications in tesla turbine.</w:t>
      </w:r>
    </w:p>
    <w:p w14:paraId="3D64C98D" w14:textId="25CF1437" w:rsidR="00E02241" w:rsidRPr="00131DAA" w:rsidRDefault="00E02241" w:rsidP="00E02241">
      <w:pPr>
        <w:pStyle w:val="ListParagraph"/>
        <w:numPr>
          <w:ilvl w:val="0"/>
          <w:numId w:val="8"/>
        </w:numPr>
        <w:spacing w:after="0"/>
        <w:jc w:val="both"/>
        <w:rPr>
          <w:rFonts w:ascii="Helvetica" w:eastAsiaTheme="majorEastAsia" w:hAnsi="Helvetica" w:cs="Helvetica"/>
          <w:sz w:val="32"/>
          <w:szCs w:val="32"/>
        </w:rPr>
      </w:pPr>
      <w:r w:rsidRPr="00131DAA">
        <w:rPr>
          <w:rFonts w:ascii="Helvetica" w:hAnsi="Helvetica" w:cs="Helvetica"/>
        </w:rPr>
        <w:t>Codebase formulation for numerical simulation purposes.</w:t>
      </w:r>
    </w:p>
    <w:p w14:paraId="24A8C929" w14:textId="088D0A41" w:rsidR="00E02241" w:rsidRPr="00131DAA" w:rsidRDefault="00E02241" w:rsidP="00E02241">
      <w:pPr>
        <w:pStyle w:val="ListParagraph"/>
        <w:numPr>
          <w:ilvl w:val="0"/>
          <w:numId w:val="8"/>
        </w:numPr>
        <w:spacing w:after="0"/>
        <w:jc w:val="both"/>
        <w:rPr>
          <w:rFonts w:ascii="Helvetica" w:eastAsiaTheme="majorEastAsia" w:hAnsi="Helvetica" w:cs="Helvetica"/>
          <w:sz w:val="32"/>
          <w:szCs w:val="32"/>
        </w:rPr>
      </w:pPr>
      <w:r w:rsidRPr="00131DAA">
        <w:rPr>
          <w:rFonts w:ascii="Helvetica" w:hAnsi="Helvetica" w:cs="Helvetica"/>
        </w:rPr>
        <w:t>Turbine design optimisation via simulated results.</w:t>
      </w:r>
    </w:p>
    <w:p w14:paraId="5B904617" w14:textId="77777777" w:rsidR="00E02241" w:rsidRPr="00131DAA" w:rsidRDefault="00E02241" w:rsidP="00E02241">
      <w:pPr>
        <w:pStyle w:val="ListParagraph"/>
        <w:numPr>
          <w:ilvl w:val="0"/>
          <w:numId w:val="8"/>
        </w:numPr>
        <w:spacing w:after="0"/>
        <w:jc w:val="both"/>
        <w:rPr>
          <w:rFonts w:ascii="Helvetica" w:eastAsiaTheme="majorEastAsia" w:hAnsi="Helvetica" w:cs="Helvetica"/>
          <w:sz w:val="32"/>
          <w:szCs w:val="32"/>
        </w:rPr>
      </w:pPr>
      <w:r w:rsidRPr="00131DAA">
        <w:rPr>
          <w:rFonts w:ascii="Helvetica" w:hAnsi="Helvetica" w:cs="Helvetica"/>
        </w:rPr>
        <w:t>Further performance results for analytical studies.</w:t>
      </w:r>
    </w:p>
    <w:p w14:paraId="2BD7EA04" w14:textId="3CD864AC" w:rsidR="00E02241" w:rsidRPr="00131DAA" w:rsidRDefault="00E02241" w:rsidP="00E02241">
      <w:pPr>
        <w:pStyle w:val="ListParagraph"/>
        <w:numPr>
          <w:ilvl w:val="0"/>
          <w:numId w:val="8"/>
        </w:numPr>
        <w:spacing w:after="0"/>
        <w:jc w:val="both"/>
        <w:rPr>
          <w:rFonts w:ascii="Helvetica" w:eastAsiaTheme="majorEastAsia" w:hAnsi="Helvetica" w:cs="Helvetica"/>
          <w:sz w:val="32"/>
          <w:szCs w:val="32"/>
        </w:rPr>
      </w:pPr>
      <w:r w:rsidRPr="00131DAA">
        <w:rPr>
          <w:rFonts w:ascii="Helvetica" w:hAnsi="Helvetica" w:cs="Helvetica"/>
        </w:rPr>
        <w:t>CFD results processing &amp; validation with analytical sets.</w:t>
      </w:r>
    </w:p>
    <w:p w14:paraId="549AEB2E" w14:textId="6950FB7F" w:rsidR="00E02241" w:rsidRPr="00131DAA" w:rsidRDefault="002453C8" w:rsidP="00E02241">
      <w:pPr>
        <w:pStyle w:val="ListParagraph"/>
        <w:numPr>
          <w:ilvl w:val="0"/>
          <w:numId w:val="8"/>
        </w:numPr>
        <w:spacing w:after="0"/>
        <w:jc w:val="both"/>
        <w:rPr>
          <w:rFonts w:ascii="Helvetica" w:eastAsiaTheme="majorEastAsia" w:hAnsi="Helvetica" w:cs="Helvetica"/>
          <w:sz w:val="32"/>
          <w:szCs w:val="32"/>
        </w:rPr>
      </w:pPr>
      <w:r w:rsidRPr="00131DAA">
        <w:rPr>
          <w:rFonts w:ascii="Helvetica" w:hAnsi="Helvetica" w:cs="Helvetica"/>
        </w:rPr>
        <w:t>Results explanations based on literature and fluid mechanics understanding.</w:t>
      </w:r>
    </w:p>
    <w:p w14:paraId="2BADCD49" w14:textId="54A8C7C0" w:rsidR="008019BC" w:rsidRPr="00131DAA" w:rsidRDefault="00E02241" w:rsidP="00E02241">
      <w:pPr>
        <w:pStyle w:val="ListParagraph"/>
        <w:numPr>
          <w:ilvl w:val="0"/>
          <w:numId w:val="8"/>
        </w:numPr>
        <w:spacing w:after="0"/>
        <w:jc w:val="both"/>
        <w:rPr>
          <w:rFonts w:ascii="Helvetica" w:eastAsiaTheme="majorEastAsia" w:hAnsi="Helvetica" w:cs="Helvetica"/>
          <w:sz w:val="32"/>
          <w:szCs w:val="32"/>
        </w:rPr>
      </w:pPr>
      <w:r w:rsidRPr="00131DAA">
        <w:rPr>
          <w:rFonts w:ascii="Helvetica" w:hAnsi="Helvetica" w:cs="Helvetica"/>
        </w:rPr>
        <w:t>Report write-up.</w:t>
      </w:r>
    </w:p>
    <w:p w14:paraId="009EEEAC" w14:textId="1C8E37F1" w:rsidR="00D8246F" w:rsidRPr="00131DAA" w:rsidRDefault="00927C3E">
      <w:pPr>
        <w:pStyle w:val="Heading1"/>
        <w:numPr>
          <w:ilvl w:val="0"/>
          <w:numId w:val="9"/>
        </w:numPr>
        <w:spacing w:after="240"/>
        <w:ind w:left="357" w:hanging="357"/>
        <w:jc w:val="both"/>
        <w:rPr>
          <w:rFonts w:ascii="Helvetica" w:hAnsi="Helvetica" w:cs="Helvetica"/>
          <w:b/>
          <w:bCs/>
          <w:color w:val="auto"/>
        </w:rPr>
        <w:pPrChange w:id="1019" w:author="KJ Chow" w:date="2021-05-14T00:23:00Z">
          <w:pPr>
            <w:pStyle w:val="Heading1"/>
            <w:numPr>
              <w:numId w:val="3"/>
            </w:numPr>
            <w:spacing w:after="240"/>
            <w:ind w:left="357" w:hanging="357"/>
            <w:jc w:val="both"/>
          </w:pPr>
        </w:pPrChange>
      </w:pPr>
      <w:r w:rsidRPr="00131DAA">
        <w:rPr>
          <w:rFonts w:ascii="Helvetica" w:hAnsi="Helvetica" w:cs="Helvetica"/>
          <w:b/>
          <w:bCs/>
          <w:color w:val="auto"/>
        </w:rPr>
        <w:t>Critical review</w:t>
      </w:r>
    </w:p>
    <w:p w14:paraId="1493DE15" w14:textId="414A4EB2" w:rsidR="005D293A" w:rsidRDefault="005D293A" w:rsidP="001066AF">
      <w:pPr>
        <w:spacing w:after="0"/>
        <w:jc w:val="both"/>
        <w:rPr>
          <w:ins w:id="1020" w:author="KJ Chow" w:date="2021-05-18T13:57:00Z"/>
          <w:rFonts w:ascii="Helvetica" w:hAnsi="Helvetica" w:cs="Helvetica"/>
          <w:sz w:val="24"/>
          <w:szCs w:val="24"/>
        </w:rPr>
      </w:pPr>
      <w:ins w:id="1021" w:author="KJ Chow" w:date="2021-05-18T13:57:00Z">
        <w:r>
          <w:rPr>
            <w:rFonts w:ascii="Helvetica" w:hAnsi="Helvetica" w:cs="Helvetica"/>
            <w:sz w:val="24"/>
            <w:szCs w:val="24"/>
          </w:rPr>
          <w:t>The table below lists out my personal review of this project on the overall scheme.</w:t>
        </w:r>
      </w:ins>
    </w:p>
    <w:p w14:paraId="2423B50E" w14:textId="4F7C928E" w:rsidR="00F96501" w:rsidRPr="00F96501" w:rsidRDefault="00F96501">
      <w:pPr>
        <w:pStyle w:val="Caption"/>
        <w:keepNext/>
        <w:spacing w:after="0"/>
        <w:jc w:val="center"/>
        <w:rPr>
          <w:ins w:id="1022" w:author="KJ Chow" w:date="2021-05-18T16:47:00Z"/>
          <w:rFonts w:ascii="Helvetica" w:hAnsi="Helvetica" w:cs="Helvetica"/>
          <w:b/>
          <w:bCs/>
          <w:sz w:val="20"/>
          <w:szCs w:val="20"/>
          <w:rPrChange w:id="1023" w:author="KJ Chow" w:date="2021-05-18T16:47:00Z">
            <w:rPr>
              <w:ins w:id="1024" w:author="KJ Chow" w:date="2021-05-18T16:47:00Z"/>
            </w:rPr>
          </w:rPrChange>
        </w:rPr>
        <w:pPrChange w:id="1025" w:author="KJ Chow" w:date="2021-05-18T16:47:00Z">
          <w:pPr/>
        </w:pPrChange>
      </w:pPr>
      <w:ins w:id="1026" w:author="KJ Chow" w:date="2021-05-18T16:47:00Z">
        <w:r w:rsidRPr="00F96501">
          <w:rPr>
            <w:rFonts w:ascii="Helvetica" w:hAnsi="Helvetica" w:cs="Helvetica"/>
            <w:b/>
            <w:bCs/>
            <w:i w:val="0"/>
            <w:iCs w:val="0"/>
            <w:color w:val="auto"/>
            <w:sz w:val="20"/>
            <w:szCs w:val="20"/>
            <w:rPrChange w:id="1027" w:author="KJ Chow" w:date="2021-05-18T16:47:00Z">
              <w:rPr/>
            </w:rPrChange>
          </w:rPr>
          <w:t xml:space="preserve">Table </w:t>
        </w:r>
        <w:r w:rsidRPr="00F96501">
          <w:rPr>
            <w:rFonts w:ascii="Helvetica" w:hAnsi="Helvetica" w:cs="Helvetica"/>
            <w:b/>
            <w:bCs/>
            <w:i w:val="0"/>
            <w:iCs w:val="0"/>
            <w:color w:val="auto"/>
            <w:sz w:val="20"/>
            <w:szCs w:val="20"/>
            <w:rPrChange w:id="1028" w:author="KJ Chow" w:date="2021-05-18T16:47:00Z">
              <w:rPr/>
            </w:rPrChange>
          </w:rPr>
          <w:fldChar w:fldCharType="begin"/>
        </w:r>
        <w:r w:rsidRPr="00F96501">
          <w:rPr>
            <w:rFonts w:ascii="Helvetica" w:hAnsi="Helvetica" w:cs="Helvetica"/>
            <w:b/>
            <w:bCs/>
            <w:i w:val="0"/>
            <w:iCs w:val="0"/>
            <w:color w:val="auto"/>
            <w:sz w:val="20"/>
            <w:szCs w:val="20"/>
            <w:rPrChange w:id="1029" w:author="KJ Chow" w:date="2021-05-18T16:47:00Z">
              <w:rPr/>
            </w:rPrChange>
          </w:rPr>
          <w:instrText xml:space="preserve"> SEQ Table \* ARABIC </w:instrText>
        </w:r>
      </w:ins>
      <w:r w:rsidRPr="00F96501">
        <w:rPr>
          <w:rFonts w:ascii="Helvetica" w:hAnsi="Helvetica" w:cs="Helvetica"/>
          <w:b/>
          <w:bCs/>
          <w:i w:val="0"/>
          <w:iCs w:val="0"/>
          <w:color w:val="auto"/>
          <w:sz w:val="20"/>
          <w:szCs w:val="20"/>
          <w:rPrChange w:id="1030" w:author="KJ Chow" w:date="2021-05-18T16:47:00Z">
            <w:rPr/>
          </w:rPrChange>
        </w:rPr>
        <w:fldChar w:fldCharType="separate"/>
      </w:r>
      <w:ins w:id="1031" w:author="KJ Chow" w:date="2021-05-18T17:02:00Z">
        <w:r w:rsidR="009960AB">
          <w:rPr>
            <w:rFonts w:ascii="Helvetica" w:hAnsi="Helvetica" w:cs="Helvetica"/>
            <w:b/>
            <w:bCs/>
            <w:i w:val="0"/>
            <w:iCs w:val="0"/>
            <w:noProof/>
            <w:color w:val="auto"/>
            <w:sz w:val="20"/>
            <w:szCs w:val="20"/>
          </w:rPr>
          <w:t>3</w:t>
        </w:r>
      </w:ins>
      <w:ins w:id="1032" w:author="KJ Chow" w:date="2021-05-18T16:47:00Z">
        <w:r w:rsidRPr="00F96501">
          <w:rPr>
            <w:rFonts w:ascii="Helvetica" w:hAnsi="Helvetica" w:cs="Helvetica"/>
            <w:b/>
            <w:bCs/>
            <w:i w:val="0"/>
            <w:iCs w:val="0"/>
            <w:color w:val="auto"/>
            <w:sz w:val="20"/>
            <w:szCs w:val="20"/>
            <w:rPrChange w:id="1033" w:author="KJ Chow" w:date="2021-05-18T16:47:00Z">
              <w:rPr/>
            </w:rPrChange>
          </w:rPr>
          <w:fldChar w:fldCharType="end"/>
        </w:r>
        <w:r w:rsidRPr="00F96501">
          <w:rPr>
            <w:rFonts w:ascii="Helvetica" w:hAnsi="Helvetica" w:cs="Helvetica"/>
            <w:b/>
            <w:bCs/>
            <w:i w:val="0"/>
            <w:iCs w:val="0"/>
            <w:color w:val="auto"/>
            <w:sz w:val="20"/>
            <w:szCs w:val="20"/>
            <w:rPrChange w:id="1034" w:author="KJ Chow" w:date="2021-05-18T16:47:00Z">
              <w:rPr/>
            </w:rPrChange>
          </w:rPr>
          <w:t xml:space="preserve"> Project critical review.</w:t>
        </w:r>
      </w:ins>
    </w:p>
    <w:tbl>
      <w:tblPr>
        <w:tblStyle w:val="TableGrid"/>
        <w:tblW w:w="0" w:type="auto"/>
        <w:tblLook w:val="04A0" w:firstRow="1" w:lastRow="0" w:firstColumn="1" w:lastColumn="0" w:noHBand="0" w:noVBand="1"/>
        <w:tblPrChange w:id="1035" w:author="KJ Chow" w:date="2021-05-18T16:48:00Z">
          <w:tblPr>
            <w:tblStyle w:val="TableGrid"/>
            <w:tblW w:w="0" w:type="auto"/>
            <w:tblLook w:val="04A0" w:firstRow="1" w:lastRow="0" w:firstColumn="1" w:lastColumn="0" w:noHBand="0" w:noVBand="1"/>
          </w:tblPr>
        </w:tblPrChange>
      </w:tblPr>
      <w:tblGrid>
        <w:gridCol w:w="2093"/>
        <w:gridCol w:w="7150"/>
        <w:tblGridChange w:id="1036">
          <w:tblGrid>
            <w:gridCol w:w="2949"/>
            <w:gridCol w:w="6294"/>
          </w:tblGrid>
        </w:tblGridChange>
      </w:tblGrid>
      <w:tr w:rsidR="00452DA6" w14:paraId="4F33CCB1" w14:textId="77777777" w:rsidTr="00CF43B9">
        <w:trPr>
          <w:ins w:id="1037" w:author="KJ Chow" w:date="2021-05-18T13:58:00Z"/>
        </w:trPr>
        <w:tc>
          <w:tcPr>
            <w:tcW w:w="2093" w:type="dxa"/>
            <w:tcBorders>
              <w:top w:val="single" w:sz="4" w:space="0" w:color="auto"/>
              <w:left w:val="nil"/>
              <w:bottom w:val="single" w:sz="4" w:space="0" w:color="auto"/>
              <w:right w:val="nil"/>
            </w:tcBorders>
            <w:tcPrChange w:id="1038" w:author="KJ Chow" w:date="2021-05-18T16:48:00Z">
              <w:tcPr>
                <w:tcW w:w="2949" w:type="dxa"/>
              </w:tcPr>
            </w:tcPrChange>
          </w:tcPr>
          <w:p w14:paraId="78608054" w14:textId="78DCD434" w:rsidR="00452DA6" w:rsidRPr="00CF43B9" w:rsidRDefault="00452DA6">
            <w:pPr>
              <w:spacing w:after="0"/>
              <w:jc w:val="center"/>
              <w:rPr>
                <w:ins w:id="1039" w:author="KJ Chow" w:date="2021-05-18T13:58:00Z"/>
                <w:rFonts w:ascii="Helvetica" w:hAnsi="Helvetica" w:cs="Helvetica"/>
                <w:b/>
                <w:bCs/>
                <w:sz w:val="24"/>
                <w:szCs w:val="24"/>
                <w:rPrChange w:id="1040" w:author="KJ Chow" w:date="2021-05-18T16:48:00Z">
                  <w:rPr>
                    <w:ins w:id="1041" w:author="KJ Chow" w:date="2021-05-18T13:58:00Z"/>
                    <w:rFonts w:ascii="Helvetica" w:hAnsi="Helvetica" w:cs="Helvetica"/>
                    <w:sz w:val="24"/>
                    <w:szCs w:val="24"/>
                  </w:rPr>
                </w:rPrChange>
              </w:rPr>
              <w:pPrChange w:id="1042" w:author="KJ Chow" w:date="2021-05-18T16:48:00Z">
                <w:pPr>
                  <w:spacing w:after="0"/>
                  <w:jc w:val="both"/>
                </w:pPr>
              </w:pPrChange>
            </w:pPr>
            <w:ins w:id="1043" w:author="KJ Chow" w:date="2021-05-18T13:58:00Z">
              <w:r w:rsidRPr="00CF43B9">
                <w:rPr>
                  <w:rFonts w:ascii="Helvetica" w:hAnsi="Helvetica" w:cs="Helvetica"/>
                  <w:b/>
                  <w:bCs/>
                  <w:sz w:val="24"/>
                  <w:szCs w:val="24"/>
                  <w:rPrChange w:id="1044" w:author="KJ Chow" w:date="2021-05-18T16:48:00Z">
                    <w:rPr>
                      <w:rFonts w:ascii="Helvetica" w:hAnsi="Helvetica" w:cs="Helvetica"/>
                      <w:sz w:val="24"/>
                      <w:szCs w:val="24"/>
                    </w:rPr>
                  </w:rPrChange>
                </w:rPr>
                <w:t>Aspects</w:t>
              </w:r>
            </w:ins>
          </w:p>
        </w:tc>
        <w:tc>
          <w:tcPr>
            <w:tcW w:w="7150" w:type="dxa"/>
            <w:tcBorders>
              <w:top w:val="single" w:sz="4" w:space="0" w:color="auto"/>
              <w:left w:val="nil"/>
              <w:bottom w:val="single" w:sz="4" w:space="0" w:color="auto"/>
              <w:right w:val="nil"/>
            </w:tcBorders>
            <w:tcPrChange w:id="1045" w:author="KJ Chow" w:date="2021-05-18T16:48:00Z">
              <w:tcPr>
                <w:tcW w:w="6294" w:type="dxa"/>
              </w:tcPr>
            </w:tcPrChange>
          </w:tcPr>
          <w:p w14:paraId="1BC77DDA" w14:textId="1D2E6AB5" w:rsidR="00452DA6" w:rsidRPr="00CF43B9" w:rsidRDefault="00452DA6">
            <w:pPr>
              <w:spacing w:after="0"/>
              <w:jc w:val="center"/>
              <w:rPr>
                <w:ins w:id="1046" w:author="KJ Chow" w:date="2021-05-18T13:58:00Z"/>
                <w:rFonts w:ascii="Helvetica" w:hAnsi="Helvetica" w:cs="Helvetica"/>
                <w:b/>
                <w:bCs/>
                <w:sz w:val="24"/>
                <w:szCs w:val="24"/>
                <w:rPrChange w:id="1047" w:author="KJ Chow" w:date="2021-05-18T16:48:00Z">
                  <w:rPr>
                    <w:ins w:id="1048" w:author="KJ Chow" w:date="2021-05-18T13:58:00Z"/>
                    <w:rFonts w:ascii="Helvetica" w:hAnsi="Helvetica" w:cs="Helvetica"/>
                    <w:sz w:val="24"/>
                    <w:szCs w:val="24"/>
                  </w:rPr>
                </w:rPrChange>
              </w:rPr>
              <w:pPrChange w:id="1049" w:author="KJ Chow" w:date="2021-05-18T16:48:00Z">
                <w:pPr>
                  <w:spacing w:after="0"/>
                  <w:jc w:val="both"/>
                </w:pPr>
              </w:pPrChange>
            </w:pPr>
            <w:ins w:id="1050" w:author="KJ Chow" w:date="2021-05-18T15:25:00Z">
              <w:r w:rsidRPr="00CF43B9">
                <w:rPr>
                  <w:rFonts w:ascii="Helvetica" w:hAnsi="Helvetica" w:cs="Helvetica"/>
                  <w:b/>
                  <w:bCs/>
                  <w:sz w:val="24"/>
                  <w:szCs w:val="24"/>
                  <w:rPrChange w:id="1051" w:author="KJ Chow" w:date="2021-05-18T16:48:00Z">
                    <w:rPr>
                      <w:rFonts w:ascii="Helvetica" w:hAnsi="Helvetica" w:cs="Helvetica"/>
                      <w:sz w:val="24"/>
                      <w:szCs w:val="24"/>
                    </w:rPr>
                  </w:rPrChange>
                </w:rPr>
                <w:t>Comments</w:t>
              </w:r>
            </w:ins>
          </w:p>
        </w:tc>
      </w:tr>
      <w:tr w:rsidR="00452DA6" w14:paraId="55EB7F8B" w14:textId="77777777" w:rsidTr="00CF43B9">
        <w:trPr>
          <w:ins w:id="1052" w:author="KJ Chow" w:date="2021-05-18T13:58:00Z"/>
        </w:trPr>
        <w:tc>
          <w:tcPr>
            <w:tcW w:w="2093" w:type="dxa"/>
            <w:tcBorders>
              <w:top w:val="single" w:sz="4" w:space="0" w:color="auto"/>
              <w:left w:val="nil"/>
              <w:bottom w:val="nil"/>
              <w:right w:val="nil"/>
            </w:tcBorders>
            <w:tcPrChange w:id="1053" w:author="KJ Chow" w:date="2021-05-18T16:48:00Z">
              <w:tcPr>
                <w:tcW w:w="2949" w:type="dxa"/>
              </w:tcPr>
            </w:tcPrChange>
          </w:tcPr>
          <w:p w14:paraId="01A62679" w14:textId="03F37E84" w:rsidR="00452DA6" w:rsidRDefault="00452DA6">
            <w:pPr>
              <w:spacing w:after="0"/>
              <w:jc w:val="center"/>
              <w:rPr>
                <w:ins w:id="1054" w:author="KJ Chow" w:date="2021-05-18T13:58:00Z"/>
                <w:rFonts w:ascii="Helvetica" w:hAnsi="Helvetica" w:cs="Helvetica"/>
                <w:sz w:val="24"/>
                <w:szCs w:val="24"/>
              </w:rPr>
              <w:pPrChange w:id="1055" w:author="KJ Chow" w:date="2021-05-18T16:48:00Z">
                <w:pPr>
                  <w:spacing w:after="0"/>
                  <w:jc w:val="both"/>
                </w:pPr>
              </w:pPrChange>
            </w:pPr>
            <w:ins w:id="1056" w:author="KJ Chow" w:date="2021-05-18T14:00:00Z">
              <w:r>
                <w:rPr>
                  <w:rFonts w:ascii="Helvetica" w:hAnsi="Helvetica" w:cs="Helvetica"/>
                  <w:sz w:val="24"/>
                  <w:szCs w:val="24"/>
                </w:rPr>
                <w:t>Innovation</w:t>
              </w:r>
            </w:ins>
          </w:p>
        </w:tc>
        <w:tc>
          <w:tcPr>
            <w:tcW w:w="7150" w:type="dxa"/>
            <w:tcBorders>
              <w:top w:val="single" w:sz="4" w:space="0" w:color="auto"/>
              <w:left w:val="nil"/>
              <w:bottom w:val="nil"/>
              <w:right w:val="nil"/>
            </w:tcBorders>
            <w:tcPrChange w:id="1057" w:author="KJ Chow" w:date="2021-05-18T16:48:00Z">
              <w:tcPr>
                <w:tcW w:w="6294" w:type="dxa"/>
              </w:tcPr>
            </w:tcPrChange>
          </w:tcPr>
          <w:p w14:paraId="71A80598" w14:textId="76DB35A3" w:rsidR="00452DA6" w:rsidRDefault="00452DA6" w:rsidP="001066AF">
            <w:pPr>
              <w:spacing w:after="0"/>
              <w:jc w:val="both"/>
              <w:rPr>
                <w:ins w:id="1058" w:author="KJ Chow" w:date="2021-05-18T13:58:00Z"/>
                <w:rFonts w:ascii="Helvetica" w:hAnsi="Helvetica" w:cs="Helvetica"/>
                <w:sz w:val="24"/>
                <w:szCs w:val="24"/>
              </w:rPr>
            </w:pPr>
            <w:ins w:id="1059" w:author="KJ Chow" w:date="2021-05-18T15:26:00Z">
              <w:r>
                <w:rPr>
                  <w:rFonts w:ascii="Helvetica" w:hAnsi="Helvetica" w:cs="Helvetica"/>
                  <w:sz w:val="24"/>
                  <w:szCs w:val="24"/>
                </w:rPr>
                <w:t xml:space="preserve">Implementation of a novel volute design, making </w:t>
              </w:r>
            </w:ins>
            <w:ins w:id="1060" w:author="KJ Chow" w:date="2021-05-18T15:33:00Z">
              <w:r>
                <w:rPr>
                  <w:rFonts w:ascii="Helvetica" w:hAnsi="Helvetica" w:cs="Helvetica"/>
                  <w:sz w:val="24"/>
                  <w:szCs w:val="24"/>
                </w:rPr>
                <w:t>the turbine</w:t>
              </w:r>
            </w:ins>
            <w:ins w:id="1061" w:author="KJ Chow" w:date="2021-05-18T15:26:00Z">
              <w:r>
                <w:rPr>
                  <w:rFonts w:ascii="Helvetica" w:hAnsi="Helvetica" w:cs="Helvetica"/>
                  <w:sz w:val="24"/>
                  <w:szCs w:val="24"/>
                </w:rPr>
                <w:t xml:space="preserve"> </w:t>
              </w:r>
            </w:ins>
            <w:ins w:id="1062" w:author="KJ Chow" w:date="2021-05-18T15:31:00Z">
              <w:r>
                <w:rPr>
                  <w:rFonts w:ascii="Helvetica" w:hAnsi="Helvetica" w:cs="Helvetica"/>
                  <w:sz w:val="24"/>
                  <w:szCs w:val="24"/>
                </w:rPr>
                <w:t>versatile</w:t>
              </w:r>
            </w:ins>
            <w:ins w:id="1063" w:author="KJ Chow" w:date="2021-05-18T15:27:00Z">
              <w:r>
                <w:rPr>
                  <w:rFonts w:ascii="Helvetica" w:hAnsi="Helvetica" w:cs="Helvetica"/>
                  <w:sz w:val="24"/>
                  <w:szCs w:val="24"/>
                </w:rPr>
                <w:t xml:space="preserve"> and </w:t>
              </w:r>
            </w:ins>
            <w:ins w:id="1064" w:author="KJ Chow" w:date="2021-05-18T15:31:00Z">
              <w:r>
                <w:rPr>
                  <w:rFonts w:ascii="Helvetica" w:hAnsi="Helvetica" w:cs="Helvetica"/>
                  <w:sz w:val="24"/>
                  <w:szCs w:val="24"/>
                </w:rPr>
                <w:t>applicable in a wide range of</w:t>
              </w:r>
            </w:ins>
            <w:ins w:id="1065" w:author="KJ Chow" w:date="2021-05-18T15:28:00Z">
              <w:r>
                <w:rPr>
                  <w:rFonts w:ascii="Helvetica" w:hAnsi="Helvetica" w:cs="Helvetica"/>
                  <w:sz w:val="24"/>
                  <w:szCs w:val="24"/>
                </w:rPr>
                <w:t xml:space="preserve"> river settings </w:t>
              </w:r>
            </w:ins>
            <w:ins w:id="1066" w:author="KJ Chow" w:date="2021-05-18T15:31:00Z">
              <w:r>
                <w:rPr>
                  <w:rFonts w:ascii="Helvetica" w:hAnsi="Helvetica" w:cs="Helvetica"/>
                  <w:sz w:val="24"/>
                  <w:szCs w:val="24"/>
                </w:rPr>
                <w:t>for</w:t>
              </w:r>
            </w:ins>
            <w:ins w:id="1067" w:author="KJ Chow" w:date="2021-05-18T15:29:00Z">
              <w:r>
                <w:rPr>
                  <w:rFonts w:ascii="Helvetica" w:hAnsi="Helvetica" w:cs="Helvetica"/>
                  <w:sz w:val="24"/>
                  <w:szCs w:val="24"/>
                </w:rPr>
                <w:t xml:space="preserve"> </w:t>
              </w:r>
            </w:ins>
            <w:ins w:id="1068" w:author="KJ Chow" w:date="2021-05-18T15:27:00Z">
              <w:r>
                <w:rPr>
                  <w:rFonts w:ascii="Helvetica" w:hAnsi="Helvetica" w:cs="Helvetica"/>
                  <w:sz w:val="24"/>
                  <w:szCs w:val="24"/>
                </w:rPr>
                <w:t xml:space="preserve">rural </w:t>
              </w:r>
            </w:ins>
            <w:ins w:id="1069" w:author="KJ Chow" w:date="2021-05-18T15:29:00Z">
              <w:r>
                <w:rPr>
                  <w:rFonts w:ascii="Helvetica" w:hAnsi="Helvetica" w:cs="Helvetica"/>
                  <w:sz w:val="24"/>
                  <w:szCs w:val="24"/>
                </w:rPr>
                <w:t>electrification.</w:t>
              </w:r>
            </w:ins>
            <w:ins w:id="1070" w:author="KJ Chow" w:date="2021-05-18T15:36:00Z">
              <w:r w:rsidR="009F1F13">
                <w:rPr>
                  <w:rFonts w:ascii="Helvetica" w:hAnsi="Helvetica" w:cs="Helvetica"/>
                  <w:sz w:val="24"/>
                  <w:szCs w:val="24"/>
                </w:rPr>
                <w:t xml:space="preserve"> </w:t>
              </w:r>
            </w:ins>
            <w:ins w:id="1071" w:author="KJ Chow" w:date="2021-05-18T15:40:00Z">
              <w:r w:rsidR="009F1F13">
                <w:rPr>
                  <w:rFonts w:ascii="Helvetica" w:hAnsi="Helvetica" w:cs="Helvetica"/>
                  <w:sz w:val="24"/>
                  <w:szCs w:val="24"/>
                </w:rPr>
                <w:t>Simplified</w:t>
              </w:r>
            </w:ins>
            <w:ins w:id="1072" w:author="KJ Chow" w:date="2021-05-18T15:37:00Z">
              <w:r w:rsidR="009F1F13">
                <w:rPr>
                  <w:rFonts w:ascii="Helvetica" w:hAnsi="Helvetica" w:cs="Helvetica"/>
                  <w:sz w:val="24"/>
                  <w:szCs w:val="24"/>
                </w:rPr>
                <w:t xml:space="preserve"> testbench </w:t>
              </w:r>
            </w:ins>
            <w:ins w:id="1073" w:author="KJ Chow" w:date="2021-05-18T15:41:00Z">
              <w:r w:rsidR="009F1F13">
                <w:rPr>
                  <w:rFonts w:ascii="Helvetica" w:hAnsi="Helvetica" w:cs="Helvetica"/>
                  <w:sz w:val="24"/>
                  <w:szCs w:val="24"/>
                </w:rPr>
                <w:t xml:space="preserve">and assembly </w:t>
              </w:r>
            </w:ins>
            <w:ins w:id="1074" w:author="KJ Chow" w:date="2021-05-18T15:40:00Z">
              <w:r w:rsidR="009F1F13">
                <w:rPr>
                  <w:rFonts w:ascii="Helvetica" w:hAnsi="Helvetica" w:cs="Helvetica"/>
                  <w:sz w:val="24"/>
                  <w:szCs w:val="24"/>
                </w:rPr>
                <w:t>design t</w:t>
              </w:r>
            </w:ins>
            <w:ins w:id="1075" w:author="KJ Chow" w:date="2021-05-18T15:41:00Z">
              <w:r w:rsidR="009F1F13">
                <w:rPr>
                  <w:rFonts w:ascii="Helvetica" w:hAnsi="Helvetica" w:cs="Helvetica"/>
                  <w:sz w:val="24"/>
                  <w:szCs w:val="24"/>
                </w:rPr>
                <w:t>hat</w:t>
              </w:r>
            </w:ins>
            <w:ins w:id="1076" w:author="KJ Chow" w:date="2021-05-18T15:40:00Z">
              <w:r w:rsidR="009F1F13">
                <w:rPr>
                  <w:rFonts w:ascii="Helvetica" w:hAnsi="Helvetica" w:cs="Helvetica"/>
                  <w:sz w:val="24"/>
                  <w:szCs w:val="24"/>
                </w:rPr>
                <w:t xml:space="preserve"> </w:t>
              </w:r>
            </w:ins>
            <w:ins w:id="1077" w:author="KJ Chow" w:date="2021-05-18T15:41:00Z">
              <w:r w:rsidR="009F1F13">
                <w:rPr>
                  <w:rFonts w:ascii="Helvetica" w:hAnsi="Helvetica" w:cs="Helvetica"/>
                  <w:sz w:val="24"/>
                  <w:szCs w:val="24"/>
                </w:rPr>
                <w:t>accounted</w:t>
              </w:r>
            </w:ins>
            <w:ins w:id="1078" w:author="KJ Chow" w:date="2021-05-18T15:40:00Z">
              <w:r w:rsidR="009F1F13">
                <w:rPr>
                  <w:rFonts w:ascii="Helvetica" w:hAnsi="Helvetica" w:cs="Helvetica"/>
                  <w:sz w:val="24"/>
                  <w:szCs w:val="24"/>
                </w:rPr>
                <w:t xml:space="preserve"> for </w:t>
              </w:r>
            </w:ins>
            <w:ins w:id="1079" w:author="KJ Chow" w:date="2021-05-18T15:42:00Z">
              <w:r w:rsidR="009F1F13">
                <w:rPr>
                  <w:rFonts w:ascii="Helvetica" w:hAnsi="Helvetica" w:cs="Helvetica"/>
                  <w:sz w:val="24"/>
                  <w:szCs w:val="24"/>
                </w:rPr>
                <w:t>performance</w:t>
              </w:r>
            </w:ins>
            <w:ins w:id="1080" w:author="KJ Chow" w:date="2021-05-18T15:40:00Z">
              <w:r w:rsidR="009F1F13">
                <w:rPr>
                  <w:rFonts w:ascii="Helvetica" w:hAnsi="Helvetica" w:cs="Helvetica"/>
                  <w:sz w:val="24"/>
                  <w:szCs w:val="24"/>
                </w:rPr>
                <w:t xml:space="preserve"> </w:t>
              </w:r>
            </w:ins>
            <w:ins w:id="1081" w:author="KJ Chow" w:date="2021-05-18T15:41:00Z">
              <w:r w:rsidR="009F1F13">
                <w:rPr>
                  <w:rFonts w:ascii="Helvetica" w:hAnsi="Helvetica" w:cs="Helvetica"/>
                  <w:sz w:val="24"/>
                  <w:szCs w:val="24"/>
                </w:rPr>
                <w:t>and costing.</w:t>
              </w:r>
            </w:ins>
          </w:p>
        </w:tc>
      </w:tr>
      <w:tr w:rsidR="00452DA6" w14:paraId="6B2DFC48" w14:textId="77777777" w:rsidTr="00CF43B9">
        <w:trPr>
          <w:ins w:id="1082" w:author="KJ Chow" w:date="2021-05-18T13:58:00Z"/>
        </w:trPr>
        <w:tc>
          <w:tcPr>
            <w:tcW w:w="2093" w:type="dxa"/>
            <w:tcBorders>
              <w:top w:val="nil"/>
              <w:left w:val="nil"/>
              <w:bottom w:val="nil"/>
              <w:right w:val="nil"/>
            </w:tcBorders>
            <w:tcPrChange w:id="1083" w:author="KJ Chow" w:date="2021-05-18T16:48:00Z">
              <w:tcPr>
                <w:tcW w:w="2949" w:type="dxa"/>
              </w:tcPr>
            </w:tcPrChange>
          </w:tcPr>
          <w:p w14:paraId="5AB27100" w14:textId="7EE943A5" w:rsidR="00452DA6" w:rsidRDefault="00452DA6">
            <w:pPr>
              <w:spacing w:after="0"/>
              <w:jc w:val="center"/>
              <w:rPr>
                <w:ins w:id="1084" w:author="KJ Chow" w:date="2021-05-18T13:58:00Z"/>
                <w:rFonts w:ascii="Helvetica" w:hAnsi="Helvetica" w:cs="Helvetica"/>
                <w:sz w:val="24"/>
                <w:szCs w:val="24"/>
              </w:rPr>
              <w:pPrChange w:id="1085" w:author="KJ Chow" w:date="2021-05-18T16:48:00Z">
                <w:pPr>
                  <w:spacing w:after="0"/>
                  <w:jc w:val="both"/>
                </w:pPr>
              </w:pPrChange>
            </w:pPr>
            <w:ins w:id="1086" w:author="KJ Chow" w:date="2021-05-18T14:00:00Z">
              <w:r>
                <w:rPr>
                  <w:rFonts w:ascii="Helvetica" w:hAnsi="Helvetica" w:cs="Helvetica"/>
                  <w:sz w:val="24"/>
                  <w:szCs w:val="24"/>
                </w:rPr>
                <w:t>Process</w:t>
              </w:r>
            </w:ins>
          </w:p>
        </w:tc>
        <w:tc>
          <w:tcPr>
            <w:tcW w:w="7150" w:type="dxa"/>
            <w:tcBorders>
              <w:top w:val="nil"/>
              <w:left w:val="nil"/>
              <w:bottom w:val="nil"/>
              <w:right w:val="nil"/>
            </w:tcBorders>
            <w:tcPrChange w:id="1087" w:author="KJ Chow" w:date="2021-05-18T16:48:00Z">
              <w:tcPr>
                <w:tcW w:w="6294" w:type="dxa"/>
              </w:tcPr>
            </w:tcPrChange>
          </w:tcPr>
          <w:p w14:paraId="0C9C81D8" w14:textId="4440D754" w:rsidR="00452DA6" w:rsidRDefault="00F96501" w:rsidP="001066AF">
            <w:pPr>
              <w:spacing w:after="0"/>
              <w:jc w:val="both"/>
              <w:rPr>
                <w:ins w:id="1088" w:author="KJ Chow" w:date="2021-05-18T13:58:00Z"/>
                <w:rFonts w:ascii="Helvetica" w:hAnsi="Helvetica" w:cs="Helvetica"/>
                <w:sz w:val="24"/>
                <w:szCs w:val="24"/>
              </w:rPr>
            </w:pPr>
            <w:ins w:id="1089" w:author="KJ Chow" w:date="2021-05-18T16:43:00Z">
              <w:r>
                <w:rPr>
                  <w:rFonts w:ascii="Helvetica" w:hAnsi="Helvetica" w:cs="Helvetica"/>
                  <w:sz w:val="24"/>
                  <w:szCs w:val="24"/>
                </w:rPr>
                <w:t>The p</w:t>
              </w:r>
            </w:ins>
            <w:ins w:id="1090" w:author="KJ Chow" w:date="2021-05-18T15:44:00Z">
              <w:r w:rsidR="009F1F13">
                <w:rPr>
                  <w:rFonts w:ascii="Helvetica" w:hAnsi="Helvetica" w:cs="Helvetica"/>
                  <w:sz w:val="24"/>
                  <w:szCs w:val="24"/>
                </w:rPr>
                <w:t>roject plan was not clearly outlined at the beg</w:t>
              </w:r>
            </w:ins>
            <w:ins w:id="1091" w:author="KJ Chow" w:date="2021-05-18T15:45:00Z">
              <w:r w:rsidR="009F1F13">
                <w:rPr>
                  <w:rFonts w:ascii="Helvetica" w:hAnsi="Helvetica" w:cs="Helvetica"/>
                  <w:sz w:val="24"/>
                  <w:szCs w:val="24"/>
                </w:rPr>
                <w:t xml:space="preserve">inning of the process, despite having done comprehensive literature review and consultations. </w:t>
              </w:r>
            </w:ins>
            <w:ins w:id="1092" w:author="KJ Chow" w:date="2021-05-18T16:44:00Z">
              <w:r>
                <w:rPr>
                  <w:rFonts w:ascii="Helvetica" w:hAnsi="Helvetica" w:cs="Helvetica"/>
                  <w:sz w:val="24"/>
                  <w:szCs w:val="24"/>
                </w:rPr>
                <w:t>The t</w:t>
              </w:r>
            </w:ins>
            <w:ins w:id="1093" w:author="KJ Chow" w:date="2021-05-18T15:45:00Z">
              <w:r w:rsidR="009F1F13">
                <w:rPr>
                  <w:rFonts w:ascii="Helvetica" w:hAnsi="Helvetica" w:cs="Helvetica"/>
                  <w:sz w:val="24"/>
                  <w:szCs w:val="24"/>
                </w:rPr>
                <w:t>eam has severely underestimate</w:t>
              </w:r>
            </w:ins>
            <w:ins w:id="1094" w:author="KJ Chow" w:date="2021-05-18T15:46:00Z">
              <w:r w:rsidR="00D64AED">
                <w:rPr>
                  <w:rFonts w:ascii="Helvetica" w:hAnsi="Helvetica" w:cs="Helvetica"/>
                  <w:sz w:val="24"/>
                  <w:szCs w:val="24"/>
                </w:rPr>
                <w:t>d</w:t>
              </w:r>
            </w:ins>
            <w:ins w:id="1095" w:author="KJ Chow" w:date="2021-05-18T15:45:00Z">
              <w:r w:rsidR="009F1F13">
                <w:rPr>
                  <w:rFonts w:ascii="Helvetica" w:hAnsi="Helvetica" w:cs="Helvetica"/>
                  <w:sz w:val="24"/>
                  <w:szCs w:val="24"/>
                </w:rPr>
                <w:t xml:space="preserve"> the </w:t>
              </w:r>
            </w:ins>
            <w:ins w:id="1096" w:author="KJ Chow" w:date="2021-05-18T15:46:00Z">
              <w:r w:rsidR="00D64AED">
                <w:rPr>
                  <w:rFonts w:ascii="Helvetica" w:hAnsi="Helvetica" w:cs="Helvetica"/>
                  <w:sz w:val="24"/>
                  <w:szCs w:val="24"/>
                </w:rPr>
                <w:t xml:space="preserve">manufacturing process and things associated with </w:t>
              </w:r>
            </w:ins>
            <w:ins w:id="1097" w:author="KJ Chow" w:date="2021-05-18T15:49:00Z">
              <w:r w:rsidR="00D64AED">
                <w:rPr>
                  <w:rFonts w:ascii="Helvetica" w:hAnsi="Helvetica" w:cs="Helvetica"/>
                  <w:sz w:val="24"/>
                  <w:szCs w:val="24"/>
                </w:rPr>
                <w:t>practical</w:t>
              </w:r>
            </w:ins>
            <w:ins w:id="1098" w:author="KJ Chow" w:date="2021-05-18T15:47:00Z">
              <w:r w:rsidR="00D64AED">
                <w:rPr>
                  <w:rFonts w:ascii="Helvetica" w:hAnsi="Helvetica" w:cs="Helvetica"/>
                  <w:sz w:val="24"/>
                  <w:szCs w:val="24"/>
                </w:rPr>
                <w:t xml:space="preserve"> setups</w:t>
              </w:r>
            </w:ins>
            <w:ins w:id="1099" w:author="KJ Chow" w:date="2021-05-18T15:49:00Z">
              <w:r w:rsidR="00D64AED">
                <w:rPr>
                  <w:rFonts w:ascii="Helvetica" w:hAnsi="Helvetica" w:cs="Helvetica"/>
                  <w:sz w:val="24"/>
                  <w:szCs w:val="24"/>
                </w:rPr>
                <w:t xml:space="preserve">, which </w:t>
              </w:r>
            </w:ins>
            <w:ins w:id="1100" w:author="KJ Chow" w:date="2021-05-18T15:52:00Z">
              <w:r w:rsidR="00D64AED">
                <w:rPr>
                  <w:rFonts w:ascii="Helvetica" w:hAnsi="Helvetica" w:cs="Helvetica"/>
                  <w:sz w:val="24"/>
                  <w:szCs w:val="24"/>
                </w:rPr>
                <w:t xml:space="preserve">was a huge inhibiting factor in </w:t>
              </w:r>
            </w:ins>
            <w:ins w:id="1101" w:author="KJ Chow" w:date="2021-05-18T15:56:00Z">
              <w:r w:rsidR="000B5C4A">
                <w:rPr>
                  <w:rFonts w:ascii="Helvetica" w:hAnsi="Helvetica" w:cs="Helvetica"/>
                  <w:sz w:val="24"/>
                  <w:szCs w:val="24"/>
                </w:rPr>
                <w:t xml:space="preserve">the overall </w:t>
              </w:r>
            </w:ins>
            <w:ins w:id="1102" w:author="KJ Chow" w:date="2021-05-18T15:52:00Z">
              <w:r w:rsidR="00D64AED">
                <w:rPr>
                  <w:rFonts w:ascii="Helvetica" w:hAnsi="Helvetica" w:cs="Helvetica"/>
                  <w:sz w:val="24"/>
                  <w:szCs w:val="24"/>
                </w:rPr>
                <w:t>progress.</w:t>
              </w:r>
            </w:ins>
            <w:ins w:id="1103" w:author="KJ Chow" w:date="2021-05-18T15:56:00Z">
              <w:r w:rsidR="000B5C4A">
                <w:rPr>
                  <w:rFonts w:ascii="Helvetica" w:hAnsi="Helvetica" w:cs="Helvetica"/>
                  <w:sz w:val="24"/>
                  <w:szCs w:val="24"/>
                </w:rPr>
                <w:t xml:space="preserve"> </w:t>
              </w:r>
            </w:ins>
            <w:ins w:id="1104" w:author="KJ Chow" w:date="2021-05-18T15:57:00Z">
              <w:r w:rsidR="000B5C4A">
                <w:rPr>
                  <w:rFonts w:ascii="Helvetica" w:hAnsi="Helvetica" w:cs="Helvetica"/>
                  <w:sz w:val="24"/>
                  <w:szCs w:val="24"/>
                </w:rPr>
                <w:t>On top of that, the limited manufacturing period due to lock</w:t>
              </w:r>
            </w:ins>
            <w:ins w:id="1105" w:author="KJ Chow" w:date="2021-05-18T15:58:00Z">
              <w:r w:rsidR="000B5C4A">
                <w:rPr>
                  <w:rFonts w:ascii="Helvetica" w:hAnsi="Helvetica" w:cs="Helvetica"/>
                  <w:sz w:val="24"/>
                  <w:szCs w:val="24"/>
                </w:rPr>
                <w:t xml:space="preserve">down </w:t>
              </w:r>
            </w:ins>
            <w:ins w:id="1106" w:author="KJ Chow" w:date="2021-05-18T16:03:00Z">
              <w:r w:rsidR="000B5C4A">
                <w:rPr>
                  <w:rFonts w:ascii="Helvetica" w:hAnsi="Helvetica" w:cs="Helvetica"/>
                  <w:sz w:val="24"/>
                  <w:szCs w:val="24"/>
                </w:rPr>
                <w:t>further</w:t>
              </w:r>
            </w:ins>
            <w:ins w:id="1107" w:author="KJ Chow" w:date="2021-05-18T15:58:00Z">
              <w:r w:rsidR="000B5C4A">
                <w:rPr>
                  <w:rFonts w:ascii="Helvetica" w:hAnsi="Helvetica" w:cs="Helvetica"/>
                  <w:sz w:val="24"/>
                  <w:szCs w:val="24"/>
                </w:rPr>
                <w:t xml:space="preserve"> add on to this worry, </w:t>
              </w:r>
            </w:ins>
            <w:ins w:id="1108" w:author="KJ Chow" w:date="2021-05-18T15:59:00Z">
              <w:r w:rsidR="000B5C4A">
                <w:rPr>
                  <w:rFonts w:ascii="Helvetica" w:hAnsi="Helvetica" w:cs="Helvetica"/>
                  <w:sz w:val="24"/>
                  <w:szCs w:val="24"/>
                </w:rPr>
                <w:t>and eventually</w:t>
              </w:r>
            </w:ins>
            <w:ins w:id="1109" w:author="KJ Chow" w:date="2021-05-18T15:58:00Z">
              <w:r w:rsidR="000B5C4A">
                <w:rPr>
                  <w:rFonts w:ascii="Helvetica" w:hAnsi="Helvetica" w:cs="Helvetica"/>
                  <w:sz w:val="24"/>
                  <w:szCs w:val="24"/>
                </w:rPr>
                <w:t xml:space="preserve"> led the project</w:t>
              </w:r>
            </w:ins>
            <w:ins w:id="1110" w:author="KJ Chow" w:date="2021-05-18T15:59:00Z">
              <w:r w:rsidR="000B5C4A">
                <w:rPr>
                  <w:rFonts w:ascii="Helvetica" w:hAnsi="Helvetica" w:cs="Helvetica"/>
                  <w:sz w:val="24"/>
                  <w:szCs w:val="24"/>
                </w:rPr>
                <w:t>’s focus</w:t>
              </w:r>
            </w:ins>
            <w:ins w:id="1111" w:author="KJ Chow" w:date="2021-05-18T15:58:00Z">
              <w:r w:rsidR="000B5C4A">
                <w:rPr>
                  <w:rFonts w:ascii="Helvetica" w:hAnsi="Helvetica" w:cs="Helvetica"/>
                  <w:sz w:val="24"/>
                  <w:szCs w:val="24"/>
                </w:rPr>
                <w:t xml:space="preserve"> into a</w:t>
              </w:r>
            </w:ins>
            <w:ins w:id="1112" w:author="KJ Chow" w:date="2021-05-18T16:06:00Z">
              <w:r w:rsidR="00CD4B85">
                <w:rPr>
                  <w:rFonts w:ascii="Helvetica" w:hAnsi="Helvetica" w:cs="Helvetica"/>
                  <w:sz w:val="24"/>
                  <w:szCs w:val="24"/>
                </w:rPr>
                <w:t>n</w:t>
              </w:r>
            </w:ins>
            <w:ins w:id="1113" w:author="KJ Chow" w:date="2021-05-18T15:58:00Z">
              <w:r w:rsidR="000B5C4A">
                <w:rPr>
                  <w:rFonts w:ascii="Helvetica" w:hAnsi="Helvetica" w:cs="Helvetica"/>
                  <w:sz w:val="24"/>
                  <w:szCs w:val="24"/>
                </w:rPr>
                <w:t xml:space="preserve"> </w:t>
              </w:r>
            </w:ins>
            <w:ins w:id="1114" w:author="KJ Chow" w:date="2021-05-18T16:01:00Z">
              <w:r w:rsidR="000B5C4A">
                <w:rPr>
                  <w:rFonts w:ascii="Helvetica" w:hAnsi="Helvetica" w:cs="Helvetica"/>
                  <w:sz w:val="24"/>
                  <w:szCs w:val="24"/>
                </w:rPr>
                <w:t>entire</w:t>
              </w:r>
            </w:ins>
            <w:ins w:id="1115" w:author="KJ Chow" w:date="2021-05-18T15:58:00Z">
              <w:r w:rsidR="000B5C4A">
                <w:rPr>
                  <w:rFonts w:ascii="Helvetica" w:hAnsi="Helvetica" w:cs="Helvetica"/>
                  <w:sz w:val="24"/>
                  <w:szCs w:val="24"/>
                </w:rPr>
                <w:t>ly numerical project.</w:t>
              </w:r>
            </w:ins>
            <w:ins w:id="1116" w:author="KJ Chow" w:date="2021-05-18T16:34:00Z">
              <w:r w:rsidR="009C3A6B">
                <w:rPr>
                  <w:rFonts w:ascii="Helvetica" w:hAnsi="Helvetica" w:cs="Helvetica"/>
                  <w:sz w:val="24"/>
                  <w:szCs w:val="24"/>
                </w:rPr>
                <w:t xml:space="preserve"> Fortunately,</w:t>
              </w:r>
            </w:ins>
            <w:ins w:id="1117" w:author="KJ Chow" w:date="2021-05-18T16:44:00Z">
              <w:r>
                <w:rPr>
                  <w:rFonts w:ascii="Helvetica" w:hAnsi="Helvetica" w:cs="Helvetica"/>
                  <w:sz w:val="24"/>
                  <w:szCs w:val="24"/>
                </w:rPr>
                <w:t xml:space="preserve"> the</w:t>
              </w:r>
            </w:ins>
            <w:ins w:id="1118" w:author="KJ Chow" w:date="2021-05-18T16:34:00Z">
              <w:r w:rsidR="009C3A6B">
                <w:rPr>
                  <w:rFonts w:ascii="Helvetica" w:hAnsi="Helvetica" w:cs="Helvetica"/>
                  <w:sz w:val="24"/>
                  <w:szCs w:val="24"/>
                </w:rPr>
                <w:t xml:space="preserve"> </w:t>
              </w:r>
            </w:ins>
            <w:ins w:id="1119" w:author="KJ Chow" w:date="2021-05-18T16:35:00Z">
              <w:r w:rsidR="009C3A6B">
                <w:rPr>
                  <w:rFonts w:ascii="Helvetica" w:hAnsi="Helvetica" w:cs="Helvetica"/>
                  <w:sz w:val="24"/>
                  <w:szCs w:val="24"/>
                </w:rPr>
                <w:t xml:space="preserve">progress on the numerical </w:t>
              </w:r>
            </w:ins>
            <w:ins w:id="1120" w:author="KJ Chow" w:date="2021-05-18T16:41:00Z">
              <w:r w:rsidR="009C3A6B">
                <w:rPr>
                  <w:rFonts w:ascii="Helvetica" w:hAnsi="Helvetica" w:cs="Helvetica"/>
                  <w:sz w:val="24"/>
                  <w:szCs w:val="24"/>
                </w:rPr>
                <w:t xml:space="preserve">and CAD design </w:t>
              </w:r>
            </w:ins>
            <w:ins w:id="1121" w:author="KJ Chow" w:date="2021-05-18T16:35:00Z">
              <w:r w:rsidR="009C3A6B">
                <w:rPr>
                  <w:rFonts w:ascii="Helvetica" w:hAnsi="Helvetica" w:cs="Helvetica"/>
                  <w:sz w:val="24"/>
                  <w:szCs w:val="24"/>
                </w:rPr>
                <w:t xml:space="preserve">front </w:t>
              </w:r>
            </w:ins>
            <w:ins w:id="1122" w:author="KJ Chow" w:date="2021-05-18T16:36:00Z">
              <w:r w:rsidR="009C3A6B">
                <w:rPr>
                  <w:rFonts w:ascii="Helvetica" w:hAnsi="Helvetica" w:cs="Helvetica"/>
                  <w:sz w:val="24"/>
                  <w:szCs w:val="24"/>
                </w:rPr>
                <w:t>ha</w:t>
              </w:r>
            </w:ins>
            <w:ins w:id="1123" w:author="KJ Chow" w:date="2021-05-18T16:35:00Z">
              <w:r w:rsidR="009C3A6B">
                <w:rPr>
                  <w:rFonts w:ascii="Helvetica" w:hAnsi="Helvetica" w:cs="Helvetica"/>
                  <w:sz w:val="24"/>
                  <w:szCs w:val="24"/>
                </w:rPr>
                <w:t xml:space="preserve">s never </w:t>
              </w:r>
            </w:ins>
            <w:ins w:id="1124" w:author="KJ Chow" w:date="2021-05-18T16:41:00Z">
              <w:r w:rsidR="009C3A6B">
                <w:rPr>
                  <w:rFonts w:ascii="Helvetica" w:hAnsi="Helvetica" w:cs="Helvetica"/>
                  <w:sz w:val="24"/>
                  <w:szCs w:val="24"/>
                </w:rPr>
                <w:t>faltered</w:t>
              </w:r>
              <w:r w:rsidR="00E57853">
                <w:rPr>
                  <w:rFonts w:ascii="Helvetica" w:hAnsi="Helvetica" w:cs="Helvetica"/>
                  <w:sz w:val="24"/>
                  <w:szCs w:val="24"/>
                </w:rPr>
                <w:t xml:space="preserve">, which helped </w:t>
              </w:r>
            </w:ins>
            <w:ins w:id="1125" w:author="KJ Chow" w:date="2021-05-18T16:45:00Z">
              <w:r>
                <w:rPr>
                  <w:rFonts w:ascii="Helvetica" w:hAnsi="Helvetica" w:cs="Helvetica"/>
                  <w:sz w:val="24"/>
                  <w:szCs w:val="24"/>
                </w:rPr>
                <w:t xml:space="preserve">to </w:t>
              </w:r>
            </w:ins>
            <w:ins w:id="1126" w:author="KJ Chow" w:date="2021-05-18T16:41:00Z">
              <w:r w:rsidR="00E57853">
                <w:rPr>
                  <w:rFonts w:ascii="Helvetica" w:hAnsi="Helvetica" w:cs="Helvetica"/>
                  <w:sz w:val="24"/>
                  <w:szCs w:val="24"/>
                </w:rPr>
                <w:t>pat</w:t>
              </w:r>
            </w:ins>
            <w:ins w:id="1127" w:author="KJ Chow" w:date="2021-05-18T16:42:00Z">
              <w:r w:rsidR="00E57853">
                <w:rPr>
                  <w:rFonts w:ascii="Helvetica" w:hAnsi="Helvetica" w:cs="Helvetica"/>
                  <w:sz w:val="24"/>
                  <w:szCs w:val="24"/>
                </w:rPr>
                <w:t>ch things up and</w:t>
              </w:r>
            </w:ins>
            <w:ins w:id="1128" w:author="KJ Chow" w:date="2021-05-18T16:41:00Z">
              <w:r w:rsidR="00E57853">
                <w:rPr>
                  <w:rFonts w:ascii="Helvetica" w:hAnsi="Helvetica" w:cs="Helvetica"/>
                  <w:sz w:val="24"/>
                  <w:szCs w:val="24"/>
                </w:rPr>
                <w:t xml:space="preserve"> put us right back on track.</w:t>
              </w:r>
            </w:ins>
          </w:p>
        </w:tc>
      </w:tr>
      <w:tr w:rsidR="00452DA6" w14:paraId="6545BA6B" w14:textId="77777777" w:rsidTr="00CF43B9">
        <w:trPr>
          <w:ins w:id="1129" w:author="KJ Chow" w:date="2021-05-18T13:58:00Z"/>
        </w:trPr>
        <w:tc>
          <w:tcPr>
            <w:tcW w:w="2093" w:type="dxa"/>
            <w:tcBorders>
              <w:top w:val="nil"/>
              <w:left w:val="nil"/>
              <w:bottom w:val="single" w:sz="4" w:space="0" w:color="auto"/>
              <w:right w:val="nil"/>
            </w:tcBorders>
            <w:tcPrChange w:id="1130" w:author="KJ Chow" w:date="2021-05-18T16:48:00Z">
              <w:tcPr>
                <w:tcW w:w="2949" w:type="dxa"/>
              </w:tcPr>
            </w:tcPrChange>
          </w:tcPr>
          <w:p w14:paraId="1D94E9BD" w14:textId="53E7A82A" w:rsidR="00452DA6" w:rsidRDefault="00452DA6">
            <w:pPr>
              <w:spacing w:after="0"/>
              <w:jc w:val="center"/>
              <w:rPr>
                <w:ins w:id="1131" w:author="KJ Chow" w:date="2021-05-18T13:58:00Z"/>
                <w:rFonts w:ascii="Helvetica" w:hAnsi="Helvetica" w:cs="Helvetica"/>
                <w:sz w:val="24"/>
                <w:szCs w:val="24"/>
              </w:rPr>
              <w:pPrChange w:id="1132" w:author="KJ Chow" w:date="2021-05-18T16:48:00Z">
                <w:pPr>
                  <w:spacing w:after="0"/>
                  <w:jc w:val="both"/>
                </w:pPr>
              </w:pPrChange>
            </w:pPr>
            <w:ins w:id="1133" w:author="KJ Chow" w:date="2021-05-18T14:00:00Z">
              <w:r>
                <w:rPr>
                  <w:rFonts w:ascii="Helvetica" w:hAnsi="Helvetica" w:cs="Helvetica"/>
                  <w:sz w:val="24"/>
                  <w:szCs w:val="24"/>
                </w:rPr>
                <w:t>Communication</w:t>
              </w:r>
            </w:ins>
          </w:p>
        </w:tc>
        <w:tc>
          <w:tcPr>
            <w:tcW w:w="7150" w:type="dxa"/>
            <w:tcBorders>
              <w:top w:val="nil"/>
              <w:left w:val="nil"/>
              <w:bottom w:val="single" w:sz="4" w:space="0" w:color="auto"/>
              <w:right w:val="nil"/>
            </w:tcBorders>
            <w:tcPrChange w:id="1134" w:author="KJ Chow" w:date="2021-05-18T16:48:00Z">
              <w:tcPr>
                <w:tcW w:w="6294" w:type="dxa"/>
              </w:tcPr>
            </w:tcPrChange>
          </w:tcPr>
          <w:p w14:paraId="13D1736C" w14:textId="19B9378C" w:rsidR="00452DA6" w:rsidRDefault="00764889" w:rsidP="001066AF">
            <w:pPr>
              <w:spacing w:after="0"/>
              <w:jc w:val="both"/>
              <w:rPr>
                <w:ins w:id="1135" w:author="KJ Chow" w:date="2021-05-18T13:58:00Z"/>
                <w:rFonts w:ascii="Helvetica" w:hAnsi="Helvetica" w:cs="Helvetica"/>
                <w:sz w:val="24"/>
                <w:szCs w:val="24"/>
              </w:rPr>
            </w:pPr>
            <w:ins w:id="1136" w:author="KJ Chow" w:date="2021-05-18T16:23:00Z">
              <w:r>
                <w:rPr>
                  <w:rFonts w:ascii="Helvetica" w:hAnsi="Helvetica" w:cs="Helvetica"/>
                  <w:sz w:val="24"/>
                  <w:szCs w:val="24"/>
                </w:rPr>
                <w:t>Due to the project being fully numerical, most</w:t>
              </w:r>
            </w:ins>
            <w:ins w:id="1137" w:author="KJ Chow" w:date="2021-05-18T16:22:00Z">
              <w:r>
                <w:rPr>
                  <w:rFonts w:ascii="Helvetica" w:hAnsi="Helvetica" w:cs="Helvetica"/>
                  <w:sz w:val="24"/>
                  <w:szCs w:val="24"/>
                </w:rPr>
                <w:t xml:space="preserve"> of the work was presented in graphical </w:t>
              </w:r>
            </w:ins>
            <w:ins w:id="1138" w:author="KJ Chow" w:date="2021-05-18T16:23:00Z">
              <w:r>
                <w:rPr>
                  <w:rFonts w:ascii="Helvetica" w:hAnsi="Helvetica" w:cs="Helvetica"/>
                  <w:sz w:val="24"/>
                  <w:szCs w:val="24"/>
                </w:rPr>
                <w:t>manner for better explanations to both technical and non-technical audience. The video</w:t>
              </w:r>
            </w:ins>
            <w:ins w:id="1139" w:author="KJ Chow" w:date="2021-05-18T16:24:00Z">
              <w:r>
                <w:rPr>
                  <w:rFonts w:ascii="Helvetica" w:hAnsi="Helvetica" w:cs="Helvetica"/>
                  <w:sz w:val="24"/>
                  <w:szCs w:val="24"/>
                </w:rPr>
                <w:t xml:space="preserve"> and slide presentations were adjusted </w:t>
              </w:r>
            </w:ins>
            <w:ins w:id="1140" w:author="KJ Chow" w:date="2021-05-18T16:25:00Z">
              <w:r>
                <w:rPr>
                  <w:rFonts w:ascii="Helvetica" w:hAnsi="Helvetica" w:cs="Helvetica"/>
                  <w:sz w:val="24"/>
                  <w:szCs w:val="24"/>
                </w:rPr>
                <w:t>especially for</w:t>
              </w:r>
            </w:ins>
            <w:ins w:id="1141" w:author="KJ Chow" w:date="2021-05-18T16:24:00Z">
              <w:r>
                <w:rPr>
                  <w:rFonts w:ascii="Helvetica" w:hAnsi="Helvetica" w:cs="Helvetica"/>
                  <w:sz w:val="24"/>
                  <w:szCs w:val="24"/>
                </w:rPr>
                <w:t xml:space="preserve"> non</w:t>
              </w:r>
            </w:ins>
            <w:ins w:id="1142" w:author="KJ Chow" w:date="2021-05-18T16:25:00Z">
              <w:r>
                <w:rPr>
                  <w:rFonts w:ascii="Helvetica" w:hAnsi="Helvetica" w:cs="Helvetica"/>
                  <w:sz w:val="24"/>
                  <w:szCs w:val="24"/>
                </w:rPr>
                <w:noBreakHyphen/>
              </w:r>
            </w:ins>
            <w:ins w:id="1143" w:author="KJ Chow" w:date="2021-05-18T16:24:00Z">
              <w:r>
                <w:rPr>
                  <w:rFonts w:ascii="Helvetica" w:hAnsi="Helvetica" w:cs="Helvetica"/>
                  <w:sz w:val="24"/>
                  <w:szCs w:val="24"/>
                </w:rPr>
                <w:t>technical audience</w:t>
              </w:r>
            </w:ins>
            <w:ins w:id="1144" w:author="KJ Chow" w:date="2021-05-18T16:45:00Z">
              <w:r w:rsidR="00F96501">
                <w:rPr>
                  <w:rFonts w:ascii="Helvetica" w:hAnsi="Helvetica" w:cs="Helvetica"/>
                  <w:sz w:val="24"/>
                  <w:szCs w:val="24"/>
                </w:rPr>
                <w:t>s</w:t>
              </w:r>
            </w:ins>
            <w:ins w:id="1145" w:author="KJ Chow" w:date="2021-05-18T16:25:00Z">
              <w:r>
                <w:rPr>
                  <w:rFonts w:ascii="Helvetica" w:hAnsi="Helvetica" w:cs="Helvetica"/>
                  <w:sz w:val="24"/>
                  <w:szCs w:val="24"/>
                </w:rPr>
                <w:t xml:space="preserve"> due to the short time span allowed. However, </w:t>
              </w:r>
            </w:ins>
            <w:ins w:id="1146" w:author="KJ Chow" w:date="2021-05-18T16:26:00Z">
              <w:r>
                <w:rPr>
                  <w:rFonts w:ascii="Helvetica" w:hAnsi="Helvetica" w:cs="Helvetica"/>
                  <w:sz w:val="24"/>
                  <w:szCs w:val="24"/>
                </w:rPr>
                <w:t xml:space="preserve">thorough technical explanations were included inside the report to give </w:t>
              </w:r>
            </w:ins>
            <w:ins w:id="1147" w:author="KJ Chow" w:date="2021-05-18T16:27:00Z">
              <w:r>
                <w:rPr>
                  <w:rFonts w:ascii="Helvetica" w:hAnsi="Helvetica" w:cs="Helvetica"/>
                  <w:sz w:val="24"/>
                  <w:szCs w:val="24"/>
                </w:rPr>
                <w:t>better insights on the full design process</w:t>
              </w:r>
            </w:ins>
            <w:ins w:id="1148" w:author="KJ Chow" w:date="2021-05-18T16:46:00Z">
              <w:r w:rsidR="00F96501">
                <w:rPr>
                  <w:rFonts w:ascii="Helvetica" w:hAnsi="Helvetica" w:cs="Helvetica"/>
                  <w:sz w:val="24"/>
                  <w:szCs w:val="24"/>
                </w:rPr>
                <w:t xml:space="preserve"> as well as</w:t>
              </w:r>
            </w:ins>
            <w:ins w:id="1149" w:author="KJ Chow" w:date="2021-05-18T16:27:00Z">
              <w:r w:rsidR="009C3A6B">
                <w:rPr>
                  <w:rFonts w:ascii="Helvetica" w:hAnsi="Helvetica" w:cs="Helvetica"/>
                  <w:sz w:val="24"/>
                  <w:szCs w:val="24"/>
                </w:rPr>
                <w:t xml:space="preserve"> the </w:t>
              </w:r>
              <w:proofErr w:type="gramStart"/>
              <w:r w:rsidR="009C3A6B">
                <w:rPr>
                  <w:rFonts w:ascii="Helvetica" w:hAnsi="Helvetica" w:cs="Helvetica"/>
                  <w:sz w:val="24"/>
                  <w:szCs w:val="24"/>
                </w:rPr>
                <w:t>final results</w:t>
              </w:r>
              <w:proofErr w:type="gramEnd"/>
              <w:r w:rsidR="009C3A6B">
                <w:rPr>
                  <w:rFonts w:ascii="Helvetica" w:hAnsi="Helvetica" w:cs="Helvetica"/>
                  <w:sz w:val="24"/>
                  <w:szCs w:val="24"/>
                </w:rPr>
                <w:t xml:space="preserve"> attained.</w:t>
              </w:r>
            </w:ins>
          </w:p>
        </w:tc>
      </w:tr>
    </w:tbl>
    <w:p w14:paraId="60CB9E21" w14:textId="3C20337B" w:rsidR="004623D5" w:rsidRPr="00054531" w:rsidDel="00054531" w:rsidRDefault="004623D5">
      <w:pPr>
        <w:rPr>
          <w:del w:id="1150" w:author="KJ Chow" w:date="2021-05-18T16:42:00Z"/>
          <w:rFonts w:ascii="Helvetica" w:hAnsi="Helvetica" w:cs="Helvetica"/>
          <w:sz w:val="24"/>
          <w:szCs w:val="24"/>
          <w:rPrChange w:id="1151" w:author="KJ Chow" w:date="2021-05-18T16:42:00Z">
            <w:rPr>
              <w:del w:id="1152" w:author="KJ Chow" w:date="2021-05-18T16:42:00Z"/>
            </w:rPr>
          </w:rPrChange>
        </w:rPr>
        <w:pPrChange w:id="1153" w:author="KJ Chow" w:date="2021-05-18T16:42:00Z">
          <w:pPr>
            <w:spacing w:after="0"/>
            <w:jc w:val="both"/>
          </w:pPr>
        </w:pPrChange>
      </w:pPr>
      <w:commentRangeStart w:id="1154"/>
      <w:del w:id="1155" w:author="KJ Chow" w:date="2021-05-18T16:42:00Z">
        <w:r w:rsidRPr="00054531" w:rsidDel="00054531">
          <w:rPr>
            <w:rFonts w:ascii="Helvetica" w:hAnsi="Helvetica" w:cs="Helvetica"/>
            <w:sz w:val="24"/>
            <w:szCs w:val="24"/>
            <w:rPrChange w:id="1156" w:author="KJ Chow" w:date="2021-05-18T16:42:00Z">
              <w:rPr/>
            </w:rPrChange>
          </w:rPr>
          <w:delText>Pros:</w:delText>
        </w:r>
      </w:del>
    </w:p>
    <w:p w14:paraId="0BD2DE2E" w14:textId="234AEBC6" w:rsidR="004623D5" w:rsidRPr="00131DAA" w:rsidDel="00054531" w:rsidRDefault="004623D5">
      <w:pPr>
        <w:rPr>
          <w:del w:id="1157" w:author="KJ Chow" w:date="2021-05-18T16:42:00Z"/>
        </w:rPr>
        <w:pPrChange w:id="1158" w:author="KJ Chow" w:date="2021-05-18T16:42:00Z">
          <w:pPr>
            <w:pStyle w:val="ListParagraph"/>
            <w:numPr>
              <w:numId w:val="8"/>
            </w:numPr>
            <w:spacing w:after="0"/>
            <w:ind w:hanging="360"/>
            <w:jc w:val="both"/>
          </w:pPr>
        </w:pPrChange>
      </w:pPr>
      <w:del w:id="1159" w:author="KJ Chow" w:date="2021-05-18T16:42:00Z">
        <w:r w:rsidRPr="00131DAA" w:rsidDel="00054531">
          <w:delText>Suitability for rural electrification.</w:delText>
        </w:r>
      </w:del>
    </w:p>
    <w:p w14:paraId="273CAA31" w14:textId="21FFDE83" w:rsidR="004623D5" w:rsidRPr="00131DAA" w:rsidDel="00054531" w:rsidRDefault="004623D5">
      <w:pPr>
        <w:rPr>
          <w:del w:id="1160" w:author="KJ Chow" w:date="2021-05-18T16:42:00Z"/>
        </w:rPr>
        <w:pPrChange w:id="1161" w:author="KJ Chow" w:date="2021-05-18T16:42:00Z">
          <w:pPr>
            <w:pStyle w:val="ListParagraph"/>
            <w:numPr>
              <w:numId w:val="8"/>
            </w:numPr>
            <w:spacing w:after="0"/>
            <w:ind w:hanging="360"/>
            <w:jc w:val="both"/>
          </w:pPr>
        </w:pPrChange>
      </w:pPr>
      <w:del w:id="1162" w:author="KJ Chow" w:date="2021-05-18T16:42:00Z">
        <w:r w:rsidRPr="00131DAA" w:rsidDel="00054531">
          <w:delText>Design versatility, allowing applications in a wide range of settings.</w:delText>
        </w:r>
      </w:del>
    </w:p>
    <w:p w14:paraId="3D3DAD72" w14:textId="0C4FFCA1" w:rsidR="004623D5" w:rsidRPr="00131DAA" w:rsidDel="00054531" w:rsidRDefault="004623D5">
      <w:pPr>
        <w:rPr>
          <w:del w:id="1163" w:author="KJ Chow" w:date="2021-05-18T16:42:00Z"/>
        </w:rPr>
        <w:pPrChange w:id="1164" w:author="KJ Chow" w:date="2021-05-18T16:42:00Z">
          <w:pPr>
            <w:pStyle w:val="ListParagraph"/>
            <w:numPr>
              <w:numId w:val="8"/>
            </w:numPr>
            <w:spacing w:after="0"/>
            <w:ind w:hanging="360"/>
            <w:jc w:val="both"/>
          </w:pPr>
        </w:pPrChange>
      </w:pPr>
      <w:del w:id="1165" w:author="KJ Chow" w:date="2021-05-18T16:42:00Z">
        <w:r w:rsidRPr="00131DAA" w:rsidDel="00054531">
          <w:delText>Novel volute design integration that proved much efficient in simulations.</w:delText>
        </w:r>
      </w:del>
    </w:p>
    <w:p w14:paraId="4142C374" w14:textId="000DD145" w:rsidR="004623D5" w:rsidRPr="00131DAA" w:rsidDel="00054531" w:rsidRDefault="004623D5">
      <w:pPr>
        <w:rPr>
          <w:del w:id="1166" w:author="KJ Chow" w:date="2021-05-18T16:42:00Z"/>
        </w:rPr>
        <w:pPrChange w:id="1167" w:author="KJ Chow" w:date="2021-05-18T16:42:00Z">
          <w:pPr>
            <w:pStyle w:val="ListParagraph"/>
            <w:numPr>
              <w:numId w:val="8"/>
            </w:numPr>
            <w:spacing w:after="0"/>
            <w:ind w:hanging="360"/>
            <w:jc w:val="both"/>
          </w:pPr>
        </w:pPrChange>
      </w:pPr>
      <w:del w:id="1168" w:author="KJ Chow" w:date="2021-05-18T16:42:00Z">
        <w:r w:rsidRPr="00131DAA" w:rsidDel="00054531">
          <w:delText>Cheap, simple and scalable device manufacturing.</w:delText>
        </w:r>
      </w:del>
    </w:p>
    <w:p w14:paraId="004F92D6" w14:textId="2D2203C2" w:rsidR="004623D5" w:rsidRPr="00131DAA" w:rsidDel="00054531" w:rsidRDefault="004623D5">
      <w:pPr>
        <w:rPr>
          <w:del w:id="1169" w:author="KJ Chow" w:date="2021-05-18T16:42:00Z"/>
        </w:rPr>
        <w:pPrChange w:id="1170" w:author="KJ Chow" w:date="2021-05-18T16:42:00Z">
          <w:pPr>
            <w:spacing w:after="0"/>
            <w:jc w:val="both"/>
          </w:pPr>
        </w:pPrChange>
      </w:pPr>
    </w:p>
    <w:p w14:paraId="28E91A80" w14:textId="77CC01D3" w:rsidR="004623D5" w:rsidRPr="00131DAA" w:rsidDel="00054531" w:rsidRDefault="004623D5">
      <w:pPr>
        <w:rPr>
          <w:del w:id="1171" w:author="KJ Chow" w:date="2021-05-18T16:42:00Z"/>
        </w:rPr>
        <w:pPrChange w:id="1172" w:author="KJ Chow" w:date="2021-05-18T16:42:00Z">
          <w:pPr>
            <w:spacing w:after="0"/>
            <w:jc w:val="both"/>
          </w:pPr>
        </w:pPrChange>
      </w:pPr>
      <w:del w:id="1173" w:author="KJ Chow" w:date="2021-05-18T16:42:00Z">
        <w:r w:rsidRPr="00131DAA" w:rsidDel="00054531">
          <w:delText>Cons:</w:delText>
        </w:r>
      </w:del>
    </w:p>
    <w:p w14:paraId="33F7ECC5" w14:textId="0100BD81" w:rsidR="004623D5" w:rsidRPr="00131DAA" w:rsidDel="00054531" w:rsidRDefault="004623D5">
      <w:pPr>
        <w:rPr>
          <w:del w:id="1174" w:author="KJ Chow" w:date="2021-05-18T16:42:00Z"/>
        </w:rPr>
        <w:pPrChange w:id="1175" w:author="KJ Chow" w:date="2021-05-18T16:42:00Z">
          <w:pPr>
            <w:pStyle w:val="ListParagraph"/>
            <w:numPr>
              <w:numId w:val="8"/>
            </w:numPr>
            <w:spacing w:after="0"/>
            <w:ind w:hanging="360"/>
            <w:jc w:val="both"/>
          </w:pPr>
        </w:pPrChange>
      </w:pPr>
      <w:del w:id="1176" w:author="KJ Chow" w:date="2021-05-18T16:42:00Z">
        <w:r w:rsidRPr="00131DAA" w:rsidDel="00054531">
          <w:delText>Credibility of a completely numerical project on how well does its analysis map through in practical settings.</w:delText>
        </w:r>
      </w:del>
    </w:p>
    <w:p w14:paraId="6B8F9FE9" w14:textId="7160C87A" w:rsidR="00A539CA" w:rsidRPr="00131DAA" w:rsidRDefault="004623D5">
      <w:pPr>
        <w:pPrChange w:id="1177" w:author="KJ Chow" w:date="2021-05-18T16:42:00Z">
          <w:pPr>
            <w:pStyle w:val="ListParagraph"/>
            <w:numPr>
              <w:numId w:val="8"/>
            </w:numPr>
            <w:spacing w:after="0"/>
            <w:ind w:hanging="360"/>
            <w:jc w:val="both"/>
          </w:pPr>
        </w:pPrChange>
      </w:pPr>
      <w:del w:id="1178" w:author="KJ Chow" w:date="2021-05-18T16:42:00Z">
        <w:r w:rsidRPr="00131DAA" w:rsidDel="00054531">
          <w:delText>Simulations only considered ideal scenarios without losses consideration.</w:delText>
        </w:r>
        <w:commentRangeEnd w:id="1154"/>
        <w:r w:rsidR="00EA0647" w:rsidRPr="00131DAA" w:rsidDel="00054531">
          <w:rPr>
            <w:rStyle w:val="CommentReference"/>
            <w:rFonts w:ascii="Helvetica" w:hAnsi="Helvetica" w:cs="Helvetica"/>
            <w:rPrChange w:id="1179" w:author="KJ Chow" w:date="2021-05-14T01:08:00Z">
              <w:rPr>
                <w:rStyle w:val="CommentReference"/>
              </w:rPr>
            </w:rPrChange>
          </w:rPr>
          <w:commentReference w:id="1154"/>
        </w:r>
        <w:r w:rsidR="00A539CA" w:rsidRPr="00131DAA" w:rsidDel="00054531">
          <w:br w:type="page"/>
        </w:r>
      </w:del>
    </w:p>
    <w:p w14:paraId="0545249B" w14:textId="77777777" w:rsidR="00315D0A" w:rsidRDefault="00315D0A">
      <w:pPr>
        <w:spacing w:after="160" w:line="259" w:lineRule="auto"/>
        <w:rPr>
          <w:ins w:id="1180" w:author="KJ Chow" w:date="2021-05-18T16:50:00Z"/>
          <w:rFonts w:ascii="Helvetica" w:eastAsiaTheme="majorEastAsia" w:hAnsi="Helvetica" w:cs="Helvetica"/>
          <w:b/>
          <w:bCs/>
          <w:sz w:val="32"/>
          <w:szCs w:val="32"/>
        </w:rPr>
      </w:pPr>
      <w:ins w:id="1181" w:author="KJ Chow" w:date="2021-05-18T16:50:00Z">
        <w:r>
          <w:rPr>
            <w:rFonts w:ascii="Helvetica" w:hAnsi="Helvetica" w:cs="Helvetica"/>
            <w:b/>
            <w:bCs/>
          </w:rPr>
          <w:br w:type="page"/>
        </w:r>
      </w:ins>
    </w:p>
    <w:p w14:paraId="249AFF67" w14:textId="0FE2A79E" w:rsidR="00BD5F59" w:rsidRPr="00131DAA" w:rsidRDefault="00BD5F59" w:rsidP="00BD5F59">
      <w:pPr>
        <w:pStyle w:val="Heading1"/>
        <w:spacing w:after="240"/>
        <w:rPr>
          <w:rFonts w:ascii="Helvetica" w:hAnsi="Helvetica" w:cs="Helvetica"/>
          <w:b/>
          <w:bCs/>
          <w:color w:val="auto"/>
        </w:rPr>
      </w:pPr>
      <w:r w:rsidRPr="00131DAA">
        <w:rPr>
          <w:rFonts w:ascii="Helvetica" w:hAnsi="Helvetica" w:cs="Helvetica"/>
          <w:b/>
          <w:bCs/>
          <w:color w:val="auto"/>
        </w:rPr>
        <w:lastRenderedPageBreak/>
        <w:t>References</w:t>
      </w:r>
    </w:p>
    <w:p w14:paraId="139357D2" w14:textId="52141709" w:rsidR="003672B2" w:rsidRPr="00131DAA" w:rsidRDefault="00BD5F59" w:rsidP="003672B2">
      <w:pPr>
        <w:widowControl w:val="0"/>
        <w:autoSpaceDE w:val="0"/>
        <w:autoSpaceDN w:val="0"/>
        <w:adjustRightInd w:val="0"/>
        <w:spacing w:after="0" w:line="240" w:lineRule="auto"/>
        <w:ind w:left="640" w:hanging="640"/>
        <w:rPr>
          <w:rFonts w:ascii="Helvetica" w:hAnsi="Helvetica" w:cs="Helvetica"/>
          <w:noProof/>
          <w:sz w:val="24"/>
          <w:szCs w:val="24"/>
        </w:rPr>
      </w:pPr>
      <w:r w:rsidRPr="00B2202E">
        <w:rPr>
          <w:rFonts w:ascii="Helvetica" w:hAnsi="Helvetica" w:cs="Helvetica"/>
          <w:sz w:val="24"/>
          <w:szCs w:val="24"/>
        </w:rPr>
        <w:fldChar w:fldCharType="begin" w:fldLock="1"/>
      </w:r>
      <w:r w:rsidRPr="00131DAA">
        <w:rPr>
          <w:rFonts w:ascii="Helvetica" w:hAnsi="Helvetica" w:cs="Helvetica"/>
          <w:sz w:val="24"/>
          <w:szCs w:val="24"/>
        </w:rPr>
        <w:instrText xml:space="preserve">ADDIN Mendeley Bibliography CSL_BIBLIOGRAPHY </w:instrText>
      </w:r>
      <w:r w:rsidRPr="00131DAA">
        <w:rPr>
          <w:rFonts w:ascii="Helvetica" w:hAnsi="Helvetica" w:cs="Helvetica"/>
          <w:sz w:val="24"/>
          <w:szCs w:val="24"/>
          <w:rPrChange w:id="1182" w:author="KJ Chow" w:date="2021-05-14T01:08:00Z">
            <w:rPr>
              <w:rFonts w:ascii="Helvetica" w:hAnsi="Helvetica" w:cs="Helvetica"/>
              <w:sz w:val="24"/>
              <w:szCs w:val="24"/>
            </w:rPr>
          </w:rPrChange>
        </w:rPr>
        <w:fldChar w:fldCharType="separate"/>
      </w:r>
      <w:r w:rsidR="003672B2" w:rsidRPr="00131DAA">
        <w:rPr>
          <w:rFonts w:ascii="Helvetica" w:hAnsi="Helvetica" w:cs="Helvetica"/>
          <w:noProof/>
          <w:sz w:val="24"/>
          <w:szCs w:val="24"/>
        </w:rPr>
        <w:t>[1]</w:t>
      </w:r>
      <w:r w:rsidR="003672B2" w:rsidRPr="00131DAA">
        <w:rPr>
          <w:rFonts w:ascii="Helvetica" w:hAnsi="Helvetica" w:cs="Helvetica"/>
          <w:noProof/>
          <w:sz w:val="24"/>
          <w:szCs w:val="24"/>
        </w:rPr>
        <w:tab/>
        <w:t xml:space="preserve">W. Rice, “An Analytical and Experimental Investigation of Multiple-Disk Turbines,” </w:t>
      </w:r>
      <w:r w:rsidR="003672B2" w:rsidRPr="00131DAA">
        <w:rPr>
          <w:rFonts w:ascii="Helvetica" w:hAnsi="Helvetica" w:cs="Helvetica"/>
          <w:i/>
          <w:iCs/>
          <w:noProof/>
          <w:sz w:val="24"/>
          <w:szCs w:val="24"/>
        </w:rPr>
        <w:t>J. Eng. Power</w:t>
      </w:r>
      <w:r w:rsidR="003672B2" w:rsidRPr="00131DAA">
        <w:rPr>
          <w:rFonts w:ascii="Helvetica" w:hAnsi="Helvetica" w:cs="Helvetica"/>
          <w:noProof/>
          <w:sz w:val="24"/>
          <w:szCs w:val="24"/>
        </w:rPr>
        <w:t>, pp. 1–8, 1965.</w:t>
      </w:r>
    </w:p>
    <w:p w14:paraId="169CC7F7" w14:textId="77777777" w:rsidR="003672B2" w:rsidRPr="00131DAA" w:rsidRDefault="003672B2" w:rsidP="003672B2">
      <w:pPr>
        <w:widowControl w:val="0"/>
        <w:autoSpaceDE w:val="0"/>
        <w:autoSpaceDN w:val="0"/>
        <w:adjustRightInd w:val="0"/>
        <w:spacing w:after="0" w:line="240" w:lineRule="auto"/>
        <w:ind w:left="640" w:hanging="640"/>
        <w:rPr>
          <w:rFonts w:ascii="Helvetica" w:hAnsi="Helvetica" w:cs="Helvetica"/>
          <w:noProof/>
          <w:sz w:val="24"/>
          <w:szCs w:val="24"/>
        </w:rPr>
      </w:pPr>
      <w:r w:rsidRPr="00131DAA">
        <w:rPr>
          <w:rFonts w:ascii="Helvetica" w:hAnsi="Helvetica" w:cs="Helvetica"/>
          <w:noProof/>
          <w:sz w:val="24"/>
          <w:szCs w:val="24"/>
        </w:rPr>
        <w:t>[2]</w:t>
      </w:r>
      <w:r w:rsidRPr="00131DAA">
        <w:rPr>
          <w:rFonts w:ascii="Helvetica" w:hAnsi="Helvetica" w:cs="Helvetica"/>
          <w:noProof/>
          <w:sz w:val="24"/>
          <w:szCs w:val="24"/>
        </w:rPr>
        <w:tab/>
        <w:t xml:space="preserve">S. Sengupta and A. Guha, “A theory of Tesla disc turbines,” </w:t>
      </w:r>
      <w:r w:rsidRPr="00131DAA">
        <w:rPr>
          <w:rFonts w:ascii="Helvetica" w:hAnsi="Helvetica" w:cs="Helvetica"/>
          <w:i/>
          <w:iCs/>
          <w:noProof/>
          <w:sz w:val="24"/>
          <w:szCs w:val="24"/>
        </w:rPr>
        <w:t>Proc. Inst. Mech. Eng. Part A J. Power Energy</w:t>
      </w:r>
      <w:r w:rsidRPr="00131DAA">
        <w:rPr>
          <w:rFonts w:ascii="Helvetica" w:hAnsi="Helvetica" w:cs="Helvetica"/>
          <w:noProof/>
          <w:sz w:val="24"/>
          <w:szCs w:val="24"/>
        </w:rPr>
        <w:t>, vol. 226, no. 5, pp. 650–663, 2012, doi: 10.1177/0957650912446402.</w:t>
      </w:r>
    </w:p>
    <w:p w14:paraId="17B01CCF" w14:textId="77777777" w:rsidR="003672B2" w:rsidRPr="00131DAA" w:rsidRDefault="003672B2" w:rsidP="003672B2">
      <w:pPr>
        <w:widowControl w:val="0"/>
        <w:autoSpaceDE w:val="0"/>
        <w:autoSpaceDN w:val="0"/>
        <w:adjustRightInd w:val="0"/>
        <w:spacing w:after="0" w:line="240" w:lineRule="auto"/>
        <w:ind w:left="640" w:hanging="640"/>
        <w:rPr>
          <w:rFonts w:ascii="Helvetica" w:hAnsi="Helvetica" w:cs="Helvetica"/>
          <w:noProof/>
          <w:sz w:val="24"/>
          <w:szCs w:val="24"/>
        </w:rPr>
      </w:pPr>
      <w:r w:rsidRPr="00131DAA">
        <w:rPr>
          <w:rFonts w:ascii="Helvetica" w:hAnsi="Helvetica" w:cs="Helvetica"/>
          <w:noProof/>
          <w:sz w:val="24"/>
          <w:szCs w:val="24"/>
        </w:rPr>
        <w:t>[3]</w:t>
      </w:r>
      <w:r w:rsidRPr="00131DAA">
        <w:rPr>
          <w:rFonts w:ascii="Helvetica" w:hAnsi="Helvetica" w:cs="Helvetica"/>
          <w:noProof/>
          <w:sz w:val="24"/>
          <w:szCs w:val="24"/>
        </w:rPr>
        <w:tab/>
        <w:t>V. D. Romanin, “Theory and Performance of Tesla Turbines,” p. 98, 2012.</w:t>
      </w:r>
    </w:p>
    <w:p w14:paraId="5A4DEF04" w14:textId="77777777" w:rsidR="003672B2" w:rsidRPr="00131DAA" w:rsidRDefault="003672B2" w:rsidP="003672B2">
      <w:pPr>
        <w:widowControl w:val="0"/>
        <w:autoSpaceDE w:val="0"/>
        <w:autoSpaceDN w:val="0"/>
        <w:adjustRightInd w:val="0"/>
        <w:spacing w:after="0" w:line="240" w:lineRule="auto"/>
        <w:ind w:left="640" w:hanging="640"/>
        <w:rPr>
          <w:rFonts w:ascii="Helvetica" w:hAnsi="Helvetica" w:cs="Helvetica"/>
          <w:noProof/>
          <w:sz w:val="24"/>
          <w:szCs w:val="24"/>
        </w:rPr>
      </w:pPr>
      <w:r w:rsidRPr="00131DAA">
        <w:rPr>
          <w:rFonts w:ascii="Helvetica" w:hAnsi="Helvetica" w:cs="Helvetica"/>
          <w:noProof/>
          <w:sz w:val="24"/>
          <w:szCs w:val="24"/>
        </w:rPr>
        <w:t>[4]</w:t>
      </w:r>
      <w:r w:rsidRPr="00131DAA">
        <w:rPr>
          <w:rFonts w:ascii="Helvetica" w:hAnsi="Helvetica" w:cs="Helvetica"/>
          <w:noProof/>
          <w:sz w:val="24"/>
          <w:szCs w:val="24"/>
        </w:rPr>
        <w:tab/>
        <w:t xml:space="preserve">V. G. Krishnan, V. Romanin, V. P. Carey, and M. M. Maharbiz, “Design and scaling of microscale Tesla turbines,” </w:t>
      </w:r>
      <w:r w:rsidRPr="00131DAA">
        <w:rPr>
          <w:rFonts w:ascii="Helvetica" w:hAnsi="Helvetica" w:cs="Helvetica"/>
          <w:i/>
          <w:iCs/>
          <w:noProof/>
          <w:sz w:val="24"/>
          <w:szCs w:val="24"/>
        </w:rPr>
        <w:t>J. Micromechanics Microengineering</w:t>
      </w:r>
      <w:r w:rsidRPr="00131DAA">
        <w:rPr>
          <w:rFonts w:ascii="Helvetica" w:hAnsi="Helvetica" w:cs="Helvetica"/>
          <w:noProof/>
          <w:sz w:val="24"/>
          <w:szCs w:val="24"/>
        </w:rPr>
        <w:t>, vol. 23, no. 12, 2013, doi: 10.1088/0960-1317/23/12/125001.</w:t>
      </w:r>
    </w:p>
    <w:p w14:paraId="7AD740AB" w14:textId="77777777" w:rsidR="003672B2" w:rsidRPr="00131DAA" w:rsidRDefault="003672B2" w:rsidP="003672B2">
      <w:pPr>
        <w:widowControl w:val="0"/>
        <w:autoSpaceDE w:val="0"/>
        <w:autoSpaceDN w:val="0"/>
        <w:adjustRightInd w:val="0"/>
        <w:spacing w:after="0" w:line="240" w:lineRule="auto"/>
        <w:ind w:left="640" w:hanging="640"/>
        <w:rPr>
          <w:rFonts w:ascii="Helvetica" w:hAnsi="Helvetica" w:cs="Helvetica"/>
          <w:noProof/>
          <w:sz w:val="24"/>
        </w:rPr>
      </w:pPr>
      <w:r w:rsidRPr="00131DAA">
        <w:rPr>
          <w:rFonts w:ascii="Helvetica" w:hAnsi="Helvetica" w:cs="Helvetica"/>
          <w:noProof/>
          <w:sz w:val="24"/>
          <w:szCs w:val="24"/>
        </w:rPr>
        <w:t>[5]</w:t>
      </w:r>
      <w:r w:rsidRPr="00131DAA">
        <w:rPr>
          <w:rFonts w:ascii="Helvetica" w:hAnsi="Helvetica" w:cs="Helvetica"/>
          <w:noProof/>
          <w:sz w:val="24"/>
          <w:szCs w:val="24"/>
        </w:rPr>
        <w:tab/>
        <w:t xml:space="preserve">J. A. Keep and I. J. Jahn, “Design method and performance comparison of plenum and volute delivery systems for radial inflow turbines,” </w:t>
      </w:r>
      <w:r w:rsidRPr="00131DAA">
        <w:rPr>
          <w:rFonts w:ascii="Helvetica" w:hAnsi="Helvetica" w:cs="Helvetica"/>
          <w:i/>
          <w:iCs/>
          <w:noProof/>
          <w:sz w:val="24"/>
          <w:szCs w:val="24"/>
        </w:rPr>
        <w:t>Proc. 20th Australas. Fluid Mech. Conf. AFMC 2016</w:t>
      </w:r>
      <w:r w:rsidRPr="00131DAA">
        <w:rPr>
          <w:rFonts w:ascii="Helvetica" w:hAnsi="Helvetica" w:cs="Helvetica"/>
          <w:noProof/>
          <w:sz w:val="24"/>
          <w:szCs w:val="24"/>
        </w:rPr>
        <w:t>, no. December, 2016.</w:t>
      </w:r>
    </w:p>
    <w:p w14:paraId="1E9A7790" w14:textId="427B2949" w:rsidR="00F729AC" w:rsidRPr="00131DAA" w:rsidRDefault="00BD5F59" w:rsidP="001066AF">
      <w:pPr>
        <w:spacing w:after="0"/>
        <w:jc w:val="both"/>
        <w:rPr>
          <w:rFonts w:ascii="Helvetica" w:hAnsi="Helvetica" w:cs="Helvetica"/>
          <w:sz w:val="24"/>
          <w:szCs w:val="24"/>
        </w:rPr>
      </w:pPr>
      <w:r w:rsidRPr="00131DAA">
        <w:rPr>
          <w:rFonts w:ascii="Helvetica" w:hAnsi="Helvetica" w:cs="Helvetica"/>
          <w:sz w:val="24"/>
          <w:szCs w:val="24"/>
          <w:rPrChange w:id="1183" w:author="KJ Chow" w:date="2021-05-14T01:08:00Z">
            <w:rPr>
              <w:rFonts w:ascii="Helvetica" w:hAnsi="Helvetica" w:cs="Helvetica"/>
              <w:sz w:val="24"/>
              <w:szCs w:val="24"/>
            </w:rPr>
          </w:rPrChange>
        </w:rPr>
        <w:fldChar w:fldCharType="end"/>
      </w:r>
    </w:p>
    <w:p w14:paraId="2F6894B4" w14:textId="77777777" w:rsidR="00F729AC" w:rsidRPr="00131DAA" w:rsidRDefault="00F729AC" w:rsidP="00DA0B90">
      <w:pPr>
        <w:jc w:val="both"/>
        <w:rPr>
          <w:rFonts w:ascii="Helvetica" w:hAnsi="Helvetica" w:cs="Helvetica"/>
          <w:sz w:val="24"/>
          <w:szCs w:val="24"/>
        </w:rPr>
      </w:pPr>
    </w:p>
    <w:p w14:paraId="5A1D93C8" w14:textId="77777777" w:rsidR="00F729AC" w:rsidRPr="00131DAA" w:rsidRDefault="00F729AC" w:rsidP="00163E9E">
      <w:pPr>
        <w:rPr>
          <w:rFonts w:ascii="Helvetica" w:hAnsi="Helvetica" w:cs="Helvetica"/>
          <w:sz w:val="24"/>
          <w:szCs w:val="24"/>
          <w:lang w:val="en-MY"/>
        </w:rPr>
      </w:pPr>
    </w:p>
    <w:sectPr w:rsidR="00F729AC" w:rsidRPr="00131DAA" w:rsidSect="00F15C3A">
      <w:headerReference w:type="default" r:id="rId26"/>
      <w:footerReference w:type="default" r:id="rId27"/>
      <w:pgSz w:w="11907" w:h="16839" w:code="9"/>
      <w:pgMar w:top="1440" w:right="1440" w:bottom="1440" w:left="1440" w:header="708" w:footer="708" w:gutter="0"/>
      <w:pgNumType w:start="1"/>
      <w:cols w:space="847"/>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0" w:author="Davide Lasagna" w:date="2021-05-13T13:20:00Z" w:initials="DL">
    <w:p w14:paraId="32ABC8E3" w14:textId="43A05D14" w:rsidR="009F1F13" w:rsidRDefault="009F1F13">
      <w:pPr>
        <w:pStyle w:val="CommentText"/>
      </w:pPr>
      <w:r>
        <w:rPr>
          <w:rStyle w:val="CommentReference"/>
        </w:rPr>
        <w:annotationRef/>
      </w:r>
      <w:r>
        <w:t>remove</w:t>
      </w:r>
    </w:p>
  </w:comment>
  <w:comment w:id="3" w:author="Mcdonald A.M." w:date="2017-10-18T19:10:00Z" w:initials="MA">
    <w:p w14:paraId="5A3C0DED" w14:textId="77777777" w:rsidR="009F1F13" w:rsidRDefault="009F1F13">
      <w:pPr>
        <w:pStyle w:val="CommentText"/>
      </w:pPr>
      <w:r>
        <w:rPr>
          <w:rStyle w:val="CommentReference"/>
        </w:rPr>
        <w:annotationRef/>
      </w:r>
      <w:r>
        <w:t>Please write Title, First Name, Surname</w:t>
      </w:r>
    </w:p>
  </w:comment>
  <w:comment w:id="4" w:author="Mcdonald A.M." w:date="2017-10-18T19:08:00Z" w:initials="MA">
    <w:p w14:paraId="4CEF2EFD" w14:textId="77777777" w:rsidR="009F1F13" w:rsidRDefault="009F1F13">
      <w:pPr>
        <w:pStyle w:val="CommentText"/>
      </w:pPr>
      <w:r>
        <w:rPr>
          <w:rStyle w:val="CommentReference"/>
        </w:rPr>
        <w:annotationRef/>
      </w:r>
      <w:r>
        <w:t>Delete if the project had no Co-Supervisor.</w:t>
      </w:r>
    </w:p>
    <w:p w14:paraId="0EEA7D59" w14:textId="77777777" w:rsidR="009F1F13" w:rsidRDefault="009F1F13">
      <w:pPr>
        <w:pStyle w:val="CommentText"/>
      </w:pPr>
      <w:r>
        <w:t>Delete (s) if the project only had one Co-Supervisor</w:t>
      </w:r>
    </w:p>
  </w:comment>
  <w:comment w:id="158" w:author="Jerryl Ong (jjwo1e17)" w:date="2021-04-14T12:26:00Z" w:initials="JO(">
    <w:p w14:paraId="13BF04CC" w14:textId="77777777" w:rsidR="009F1F13" w:rsidRDefault="009F1F13" w:rsidP="00561788">
      <w:pPr>
        <w:pStyle w:val="CommentText"/>
      </w:pPr>
      <w:r>
        <w:rPr>
          <w:rStyle w:val="CommentReference"/>
        </w:rPr>
        <w:annotationRef/>
      </w:r>
      <w:r>
        <w:fldChar w:fldCharType="begin"/>
      </w:r>
      <w:r>
        <w:instrText xml:space="preserve"> HYPERLINK "mailto:kjc1g17@soton.ac.uk" </w:instrText>
      </w:r>
      <w:bookmarkStart w:id="159" w:name="_@_9EEF019E595748918A0F58C260D25122Z"/>
      <w:r>
        <w:rPr>
          <w:rStyle w:val="Mention"/>
        </w:rPr>
        <w:fldChar w:fldCharType="separate"/>
      </w:r>
      <w:bookmarkEnd w:id="159"/>
      <w:r w:rsidRPr="00223B50">
        <w:rPr>
          <w:rStyle w:val="Mention"/>
          <w:noProof/>
        </w:rPr>
        <w:t>@Kai Chow (kjc1g17)</w:t>
      </w:r>
      <w:r>
        <w:fldChar w:fldCharType="end"/>
      </w:r>
      <w:r>
        <w:t xml:space="preserve"> throughout what?</w:t>
      </w:r>
    </w:p>
  </w:comment>
  <w:comment w:id="160" w:author="Jerryl Ong (jjwo1e17)" w:date="2021-04-14T12:29:00Z" w:initials="JO(">
    <w:p w14:paraId="2227D3D0" w14:textId="77777777" w:rsidR="009F1F13" w:rsidRDefault="009F1F13" w:rsidP="00561788">
      <w:pPr>
        <w:pStyle w:val="CommentText"/>
      </w:pPr>
      <w:r>
        <w:rPr>
          <w:rStyle w:val="CommentReference"/>
        </w:rPr>
        <w:annotationRef/>
      </w:r>
      <w:r>
        <w:t>Theoretical efficiency leads to design optimisation or the other way round?</w:t>
      </w:r>
    </w:p>
  </w:comment>
  <w:comment w:id="169" w:author="Davide Lasagna" w:date="2021-05-13T13:23:00Z" w:initials="DL">
    <w:p w14:paraId="2DACB3FC" w14:textId="4968A915" w:rsidR="009F1F13" w:rsidRDefault="009F1F13">
      <w:pPr>
        <w:pStyle w:val="CommentText"/>
      </w:pPr>
      <w:r>
        <w:rPr>
          <w:rStyle w:val="CommentReference"/>
        </w:rPr>
        <w:annotationRef/>
      </w:r>
      <w:r>
        <w:t>Of what task? What role?</w:t>
      </w:r>
    </w:p>
  </w:comment>
  <w:comment w:id="206" w:author="Davide Lasagna" w:date="2021-05-13T13:24:00Z" w:initials="DL">
    <w:p w14:paraId="26DC1E94" w14:textId="3017C4E9" w:rsidR="009F1F13" w:rsidRDefault="009F1F13">
      <w:pPr>
        <w:pStyle w:val="CommentText"/>
      </w:pPr>
      <w:r>
        <w:rPr>
          <w:rStyle w:val="CommentReference"/>
        </w:rPr>
        <w:annotationRef/>
      </w:r>
      <w:r>
        <w:t>You need to summarise also how this activity lead to advancing the project. Was is pointless? No, of course, but you need to summarise key bits.</w:t>
      </w:r>
    </w:p>
  </w:comment>
  <w:comment w:id="254" w:author="Davide Lasagna" w:date="2021-05-13T13:25:00Z" w:initials="DL">
    <w:p w14:paraId="1AE9EEBF" w14:textId="46536136" w:rsidR="009F1F13" w:rsidRDefault="009F1F13">
      <w:pPr>
        <w:pStyle w:val="CommentText"/>
      </w:pPr>
      <w:r>
        <w:rPr>
          <w:rStyle w:val="CommentReference"/>
        </w:rPr>
        <w:annotationRef/>
      </w:r>
      <w:r>
        <w:t>What is the color representing? Any plot that cannot be understood from the caption alone is meaningless and will not be looked at. Also, is it referred to in the text? If it is not referred, a reader might think that it’s a leftover from a previous version and will not even look at it. Seriously, discuss EACH and EVERY figure.</w:t>
      </w:r>
    </w:p>
  </w:comment>
  <w:comment w:id="333" w:author="Davide Lasagna" w:date="2021-05-13T13:27:00Z" w:initials="DL">
    <w:p w14:paraId="6420F9A2" w14:textId="77777777" w:rsidR="009F1F13" w:rsidRDefault="009F1F13" w:rsidP="001503CF">
      <w:pPr>
        <w:pStyle w:val="CommentText"/>
      </w:pPr>
      <w:r>
        <w:rPr>
          <w:rStyle w:val="CommentReference"/>
        </w:rPr>
        <w:annotationRef/>
      </w:r>
      <w:r>
        <w:t>Too small, can’t see.</w:t>
      </w:r>
    </w:p>
  </w:comment>
  <w:comment w:id="395" w:author="Davide Lasagna" w:date="2021-05-13T13:27:00Z" w:initials="DL">
    <w:p w14:paraId="07C5211F" w14:textId="634973DE" w:rsidR="009F1F13" w:rsidRDefault="009F1F13">
      <w:pPr>
        <w:pStyle w:val="CommentText"/>
      </w:pPr>
      <w:r>
        <w:rPr>
          <w:rStyle w:val="CommentReference"/>
        </w:rPr>
        <w:annotationRef/>
      </w:r>
      <w:r>
        <w:t>Too small, can’t see.</w:t>
      </w:r>
    </w:p>
  </w:comment>
  <w:comment w:id="475" w:author="Davide Lasagna" w:date="2021-05-13T13:28:00Z" w:initials="DL">
    <w:p w14:paraId="13EEF1EE" w14:textId="4E4FB3F1" w:rsidR="009F1F13" w:rsidRDefault="009F1F13">
      <w:pPr>
        <w:pStyle w:val="CommentText"/>
      </w:pPr>
      <w:r>
        <w:rPr>
          <w:rStyle w:val="CommentReference"/>
        </w:rPr>
        <w:annotationRef/>
      </w:r>
      <w:r>
        <w:t>What are these constraints for? Some detail would help. Referring to the report is fine, but from this summary it should be at least clear what you mean.</w:t>
      </w:r>
    </w:p>
  </w:comment>
  <w:comment w:id="513" w:author="Davide Lasagna" w:date="2021-05-13T13:29:00Z" w:initials="DL">
    <w:p w14:paraId="62B6F206" w14:textId="2790CC85" w:rsidR="009F1F13" w:rsidRDefault="009F1F13">
      <w:pPr>
        <w:pStyle w:val="CommentText"/>
      </w:pPr>
      <w:r>
        <w:rPr>
          <w:rStyle w:val="CommentReference"/>
        </w:rPr>
        <w:annotationRef/>
      </w:r>
      <w:r>
        <w:t>Why did you do this? Say it explicitly.</w:t>
      </w:r>
    </w:p>
  </w:comment>
  <w:comment w:id="634" w:author="Davide Lasagna" w:date="2021-05-13T13:31:00Z" w:initials="DL">
    <w:p w14:paraId="05B22172" w14:textId="5897DAC8" w:rsidR="009F1F13" w:rsidRDefault="009F1F13">
      <w:pPr>
        <w:pStyle w:val="CommentText"/>
      </w:pPr>
      <w:r>
        <w:rPr>
          <w:rStyle w:val="CommentReference"/>
        </w:rPr>
        <w:annotationRef/>
      </w:r>
      <w:r>
        <w:t>small</w:t>
      </w:r>
    </w:p>
  </w:comment>
  <w:comment w:id="652" w:author="Davide Lasagna" w:date="2021-05-13T13:31:00Z" w:initials="DL">
    <w:p w14:paraId="09F68984" w14:textId="77777777" w:rsidR="009F1F13" w:rsidRDefault="009F1F13" w:rsidP="00EB3905">
      <w:pPr>
        <w:pStyle w:val="CommentText"/>
      </w:pPr>
      <w:r>
        <w:rPr>
          <w:rStyle w:val="CommentReference"/>
        </w:rPr>
        <w:annotationRef/>
      </w:r>
      <w:r>
        <w:t>which one? Be explicit to avoid the risk of confusing your examiner.</w:t>
      </w:r>
    </w:p>
  </w:comment>
  <w:comment w:id="741" w:author="Davide Lasagna" w:date="2021-05-13T13:31:00Z" w:initials="DL">
    <w:p w14:paraId="39C1AAFC" w14:textId="151348A3" w:rsidR="009F1F13" w:rsidRDefault="009F1F13">
      <w:pPr>
        <w:pStyle w:val="CommentText"/>
      </w:pPr>
      <w:r>
        <w:rPr>
          <w:rStyle w:val="CommentReference"/>
        </w:rPr>
        <w:annotationRef/>
      </w:r>
      <w:r>
        <w:t>which one? Be explicit to avoid the risk of confusing your examiner.</w:t>
      </w:r>
    </w:p>
  </w:comment>
  <w:comment w:id="1154" w:author="Davide Lasagna" w:date="2021-05-13T13:33:00Z" w:initials="DL">
    <w:p w14:paraId="4DB7BBED" w14:textId="137F974A" w:rsidR="009F1F13" w:rsidRDefault="009F1F13">
      <w:pPr>
        <w:pStyle w:val="CommentText"/>
      </w:pPr>
      <w:r>
        <w:rPr>
          <w:rStyle w:val="CommentReference"/>
        </w:rPr>
        <w:annotationRef/>
      </w:r>
      <w:r>
        <w:t>It is unclear what you are referring to. Just your contribution? Or the whole project?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32ABC8E3" w15:done="0"/>
  <w15:commentEx w15:paraId="5A3C0DED" w15:done="0"/>
  <w15:commentEx w15:paraId="0EEA7D59" w15:done="0"/>
  <w15:commentEx w15:paraId="13BF04CC" w15:done="0"/>
  <w15:commentEx w15:paraId="2227D3D0" w15:done="0"/>
  <w15:commentEx w15:paraId="2DACB3FC" w15:done="0"/>
  <w15:commentEx w15:paraId="26DC1E94" w15:done="0"/>
  <w15:commentEx w15:paraId="1AE9EEBF" w15:done="0"/>
  <w15:commentEx w15:paraId="6420F9A2" w15:done="0"/>
  <w15:commentEx w15:paraId="07C5211F" w15:done="0"/>
  <w15:commentEx w15:paraId="13EEF1EE" w15:done="0"/>
  <w15:commentEx w15:paraId="62B6F206" w15:done="0"/>
  <w15:commentEx w15:paraId="05B22172" w15:done="0"/>
  <w15:commentEx w15:paraId="09F68984" w15:done="0"/>
  <w15:commentEx w15:paraId="39C1AAFC" w15:done="0"/>
  <w15:commentEx w15:paraId="4DB7BBED"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447A637" w16cex:dateUtc="2021-05-13T12:20:00Z"/>
  <w16cex:commentExtensible w16cex:durableId="2433E975" w16cex:dateUtc="2021-04-14T11:26:00Z"/>
  <w16cex:commentExtensible w16cex:durableId="24215E8D" w16cex:dateUtc="2021-04-14T11:29:00Z"/>
  <w16cex:commentExtensible w16cex:durableId="2447A6CB" w16cex:dateUtc="2021-05-13T12:23:00Z"/>
  <w16cex:commentExtensible w16cex:durableId="2447A6F8" w16cex:dateUtc="2021-05-13T12:24:00Z"/>
  <w16cex:commentExtensible w16cex:durableId="2447A72D" w16cex:dateUtc="2021-05-13T12:25:00Z"/>
  <w16cex:commentExtensible w16cex:durableId="24484980" w16cex:dateUtc="2021-05-13T12:27:00Z"/>
  <w16cex:commentExtensible w16cex:durableId="2447A7C1" w16cex:dateUtc="2021-05-13T12:27:00Z"/>
  <w16cex:commentExtensible w16cex:durableId="2447A7EC" w16cex:dateUtc="2021-05-13T12:28:00Z"/>
  <w16cex:commentExtensible w16cex:durableId="2447A83D" w16cex:dateUtc="2021-05-13T12:29:00Z"/>
  <w16cex:commentExtensible w16cex:durableId="2447A8A8" w16cex:dateUtc="2021-05-13T12:31:00Z"/>
  <w16cex:commentExtensible w16cex:durableId="244848F0" w16cex:dateUtc="2021-05-13T12:31:00Z"/>
  <w16cex:commentExtensible w16cex:durableId="2447A8B6" w16cex:dateUtc="2021-05-13T12:31:00Z"/>
  <w16cex:commentExtensible w16cex:durableId="2447A92B" w16cex:dateUtc="2021-05-13T12:3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32ABC8E3" w16cid:durableId="2447A637"/>
  <w16cid:commentId w16cid:paraId="5A3C0DED" w16cid:durableId="1D92258A"/>
  <w16cid:commentId w16cid:paraId="0EEA7D59" w16cid:durableId="1D922533"/>
  <w16cid:commentId w16cid:paraId="13BF04CC" w16cid:durableId="2433E975"/>
  <w16cid:commentId w16cid:paraId="2227D3D0" w16cid:durableId="24215E8D"/>
  <w16cid:commentId w16cid:paraId="2DACB3FC" w16cid:durableId="2447A6CB"/>
  <w16cid:commentId w16cid:paraId="26DC1E94" w16cid:durableId="2447A6F8"/>
  <w16cid:commentId w16cid:paraId="1AE9EEBF" w16cid:durableId="2447A72D"/>
  <w16cid:commentId w16cid:paraId="6420F9A2" w16cid:durableId="24484980"/>
  <w16cid:commentId w16cid:paraId="07C5211F" w16cid:durableId="2447A7C1"/>
  <w16cid:commentId w16cid:paraId="13EEF1EE" w16cid:durableId="2447A7EC"/>
  <w16cid:commentId w16cid:paraId="62B6F206" w16cid:durableId="2447A83D"/>
  <w16cid:commentId w16cid:paraId="05B22172" w16cid:durableId="2447A8A8"/>
  <w16cid:commentId w16cid:paraId="09F68984" w16cid:durableId="244848F0"/>
  <w16cid:commentId w16cid:paraId="39C1AAFC" w16cid:durableId="2447A8B6"/>
  <w16cid:commentId w16cid:paraId="4DB7BBED" w16cid:durableId="2447A92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BDC3536" w14:textId="77777777" w:rsidR="002247C6" w:rsidRDefault="002247C6" w:rsidP="008A3295">
      <w:pPr>
        <w:spacing w:after="0" w:line="240" w:lineRule="auto"/>
      </w:pPr>
      <w:r>
        <w:separator/>
      </w:r>
    </w:p>
  </w:endnote>
  <w:endnote w:type="continuationSeparator" w:id="0">
    <w:p w14:paraId="2A729098" w14:textId="77777777" w:rsidR="002247C6" w:rsidRDefault="002247C6" w:rsidP="008A329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Math">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Narrow">
    <w:altName w:val="Arial Narrow"/>
    <w:panose1 w:val="020B0606020202030204"/>
    <w:charset w:val="00"/>
    <w:family w:val="swiss"/>
    <w:pitch w:val="variable"/>
    <w:sig w:usb0="00000287" w:usb1="00000800" w:usb2="00000000" w:usb3="00000000" w:csb0="0000009F" w:csb1="00000000"/>
  </w:font>
  <w:font w:name="Calibri">
    <w:panose1 w:val="020F0502020204030204"/>
    <w:charset w:val="00"/>
    <w:family w:val="swiss"/>
    <w:pitch w:val="variable"/>
    <w:sig w:usb0="E4002EFF" w:usb1="C000247B"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Helvetica">
    <w:panose1 w:val="020B0604020202020204"/>
    <w:charset w:val="00"/>
    <w:family w:val="swiss"/>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Lucida Sans">
    <w:panose1 w:val="020B0602030504020204"/>
    <w:charset w:val="00"/>
    <w:family w:val="swiss"/>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743256467"/>
      <w:docPartObj>
        <w:docPartGallery w:val="Page Numbers (Bottom of Page)"/>
        <w:docPartUnique/>
      </w:docPartObj>
    </w:sdtPr>
    <w:sdtEndPr>
      <w:rPr>
        <w:noProof/>
      </w:rPr>
    </w:sdtEndPr>
    <w:sdtContent>
      <w:p w14:paraId="28A566DC" w14:textId="62F84773" w:rsidR="009F1F13" w:rsidRDefault="009F1F1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A181DEB" w14:textId="742C4B9E" w:rsidR="009F1F13" w:rsidRDefault="009F1F13" w:rsidP="00F15C3A">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428A5B0" w14:textId="77777777" w:rsidR="002247C6" w:rsidRDefault="002247C6" w:rsidP="008A3295">
      <w:pPr>
        <w:spacing w:after="0" w:line="240" w:lineRule="auto"/>
      </w:pPr>
      <w:r>
        <w:separator/>
      </w:r>
    </w:p>
  </w:footnote>
  <w:footnote w:type="continuationSeparator" w:id="0">
    <w:p w14:paraId="5A7B72E5" w14:textId="77777777" w:rsidR="002247C6" w:rsidRDefault="002247C6" w:rsidP="008A329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E2C1AF7" w14:textId="41F2BB48" w:rsidR="009F1F13" w:rsidRDefault="009F1F13" w:rsidP="008A3295">
    <w:pPr>
      <w:pStyle w:val="Header"/>
    </w:pPr>
  </w:p>
  <w:p w14:paraId="6E4B772E" w14:textId="69781DE6" w:rsidR="009F1F13" w:rsidRDefault="009F1F13" w:rsidP="00163E9E">
    <w:pPr>
      <w:pStyle w:val="Header"/>
      <w:tabs>
        <w:tab w:val="clear" w:pos="4513"/>
        <w:tab w:val="clear" w:pos="9026"/>
        <w:tab w:val="left" w:pos="12474"/>
      </w:tabs>
    </w:pPr>
    <w:r>
      <w:tab/>
    </w:r>
    <w:r>
      <w:rPr>
        <w:noProof/>
        <w:lang w:eastAsia="en-GB"/>
      </w:rPr>
      <w:drawing>
        <wp:anchor distT="0" distB="0" distL="114300" distR="114300" simplePos="0" relativeHeight="251663872" behindDoc="0" locked="0" layoutInCell="1" allowOverlap="1" wp14:anchorId="401FE974" wp14:editId="4D956054">
          <wp:simplePos x="0" y="0"/>
          <wp:positionH relativeFrom="margin">
            <wp:align>right</wp:align>
          </wp:positionH>
          <wp:positionV relativeFrom="topMargin">
            <wp:align>bottom</wp:align>
          </wp:positionV>
          <wp:extent cx="1983600" cy="428400"/>
          <wp:effectExtent l="0" t="0" r="0" b="0"/>
          <wp:wrapNone/>
          <wp:docPr id="4" name="Picture 4" descr="university_southampton_bl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iversity_southampton_black"/>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983600" cy="428400"/>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2218DA9" w14:textId="087CC351" w:rsidR="009F1F13" w:rsidRPr="001412D3" w:rsidRDefault="009F1F13" w:rsidP="001412D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9444BB"/>
    <w:multiLevelType w:val="hybridMultilevel"/>
    <w:tmpl w:val="69B0EEE2"/>
    <w:lvl w:ilvl="0" w:tplc="153CF44C">
      <w:start w:val="1"/>
      <w:numFmt w:val="bullet"/>
      <w:lvlText w:val="⦁"/>
      <w:lvlJc w:val="left"/>
      <w:pPr>
        <w:ind w:left="3" w:hanging="360"/>
      </w:pPr>
      <w:rPr>
        <w:rFonts w:ascii="Cambria Math" w:hAnsi="Cambria Math" w:hint="default"/>
        <w:color w:val="auto"/>
      </w:rPr>
    </w:lvl>
    <w:lvl w:ilvl="1" w:tplc="ABB24402" w:tentative="1">
      <w:start w:val="1"/>
      <w:numFmt w:val="bullet"/>
      <w:lvlText w:val="o"/>
      <w:lvlJc w:val="left"/>
      <w:pPr>
        <w:ind w:left="723" w:hanging="360"/>
      </w:pPr>
      <w:rPr>
        <w:rFonts w:ascii="Courier New" w:hAnsi="Courier New" w:hint="default"/>
      </w:rPr>
    </w:lvl>
    <w:lvl w:ilvl="2" w:tplc="6B78477E" w:tentative="1">
      <w:start w:val="1"/>
      <w:numFmt w:val="bullet"/>
      <w:lvlText w:val=""/>
      <w:lvlJc w:val="left"/>
      <w:pPr>
        <w:ind w:left="1443" w:hanging="360"/>
      </w:pPr>
      <w:rPr>
        <w:rFonts w:ascii="Wingdings" w:hAnsi="Wingdings" w:hint="default"/>
      </w:rPr>
    </w:lvl>
    <w:lvl w:ilvl="3" w:tplc="42AAFC76" w:tentative="1">
      <w:start w:val="1"/>
      <w:numFmt w:val="bullet"/>
      <w:lvlText w:val=""/>
      <w:lvlJc w:val="left"/>
      <w:pPr>
        <w:ind w:left="2163" w:hanging="360"/>
      </w:pPr>
      <w:rPr>
        <w:rFonts w:ascii="Symbol" w:hAnsi="Symbol" w:hint="default"/>
      </w:rPr>
    </w:lvl>
    <w:lvl w:ilvl="4" w:tplc="F3768A3C" w:tentative="1">
      <w:start w:val="1"/>
      <w:numFmt w:val="bullet"/>
      <w:lvlText w:val="o"/>
      <w:lvlJc w:val="left"/>
      <w:pPr>
        <w:ind w:left="2883" w:hanging="360"/>
      </w:pPr>
      <w:rPr>
        <w:rFonts w:ascii="Courier New" w:hAnsi="Courier New" w:hint="default"/>
      </w:rPr>
    </w:lvl>
    <w:lvl w:ilvl="5" w:tplc="BB02E34A" w:tentative="1">
      <w:start w:val="1"/>
      <w:numFmt w:val="bullet"/>
      <w:lvlText w:val=""/>
      <w:lvlJc w:val="left"/>
      <w:pPr>
        <w:ind w:left="3603" w:hanging="360"/>
      </w:pPr>
      <w:rPr>
        <w:rFonts w:ascii="Wingdings" w:hAnsi="Wingdings" w:hint="default"/>
      </w:rPr>
    </w:lvl>
    <w:lvl w:ilvl="6" w:tplc="48A0AE74" w:tentative="1">
      <w:start w:val="1"/>
      <w:numFmt w:val="bullet"/>
      <w:lvlText w:val=""/>
      <w:lvlJc w:val="left"/>
      <w:pPr>
        <w:ind w:left="4323" w:hanging="360"/>
      </w:pPr>
      <w:rPr>
        <w:rFonts w:ascii="Symbol" w:hAnsi="Symbol" w:hint="default"/>
      </w:rPr>
    </w:lvl>
    <w:lvl w:ilvl="7" w:tplc="1908C0C0" w:tentative="1">
      <w:start w:val="1"/>
      <w:numFmt w:val="bullet"/>
      <w:lvlText w:val="o"/>
      <w:lvlJc w:val="left"/>
      <w:pPr>
        <w:ind w:left="5043" w:hanging="360"/>
      </w:pPr>
      <w:rPr>
        <w:rFonts w:ascii="Courier New" w:hAnsi="Courier New" w:hint="default"/>
      </w:rPr>
    </w:lvl>
    <w:lvl w:ilvl="8" w:tplc="317A6194" w:tentative="1">
      <w:start w:val="1"/>
      <w:numFmt w:val="bullet"/>
      <w:lvlText w:val=""/>
      <w:lvlJc w:val="left"/>
      <w:pPr>
        <w:ind w:left="5763" w:hanging="360"/>
      </w:pPr>
      <w:rPr>
        <w:rFonts w:ascii="Wingdings" w:hAnsi="Wingdings" w:hint="default"/>
      </w:rPr>
    </w:lvl>
  </w:abstractNum>
  <w:abstractNum w:abstractNumId="1" w15:restartNumberingAfterBreak="0">
    <w:nsid w:val="07D230A6"/>
    <w:multiLevelType w:val="hybridMultilevel"/>
    <w:tmpl w:val="190A04B6"/>
    <w:lvl w:ilvl="0" w:tplc="21E24C54">
      <w:start w:val="1"/>
      <w:numFmt w:val="bullet"/>
      <w:lvlText w:val="-"/>
      <w:lvlJc w:val="left"/>
      <w:pPr>
        <w:ind w:left="720" w:hanging="360"/>
      </w:pPr>
      <w:rPr>
        <w:rFonts w:ascii="Arial Narrow" w:eastAsia="Times New Roman" w:hAnsi="Arial Narrow" w:cs="Arial Narrow"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1382C95"/>
    <w:multiLevelType w:val="multilevel"/>
    <w:tmpl w:val="28D6ECEE"/>
    <w:lvl w:ilvl="0">
      <w:start w:val="2"/>
      <w:numFmt w:val="decimal"/>
      <w:lvlText w:val="%1"/>
      <w:lvlJc w:val="left"/>
      <w:pPr>
        <w:ind w:left="360" w:hanging="36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224569C7"/>
    <w:multiLevelType w:val="multilevel"/>
    <w:tmpl w:val="1AC8D2DA"/>
    <w:lvl w:ilvl="0">
      <w:start w:val="1"/>
      <w:numFmt w:val="decimal"/>
      <w:lvlText w:val="%1."/>
      <w:lvlJc w:val="left"/>
      <w:pPr>
        <w:ind w:left="360" w:hanging="360"/>
      </w:pPr>
      <w:rPr>
        <w:rFonts w:hint="default"/>
      </w:rPr>
    </w:lvl>
    <w:lvl w:ilvl="1">
      <w:start w:val="1"/>
      <w:numFmt w:val="decimal"/>
      <w:isLgl/>
      <w:lvlText w:val="%1.%2"/>
      <w:lvlJc w:val="left"/>
      <w:pPr>
        <w:ind w:left="432" w:hanging="432"/>
      </w:pPr>
      <w:rPr>
        <w:rFonts w:hint="default"/>
        <w:b/>
        <w:bCs/>
        <w:color w:val="auto"/>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4" w15:restartNumberingAfterBreak="0">
    <w:nsid w:val="2A6061BB"/>
    <w:multiLevelType w:val="hybridMultilevel"/>
    <w:tmpl w:val="20C8E8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B0E0D05"/>
    <w:multiLevelType w:val="hybridMultilevel"/>
    <w:tmpl w:val="DF4C11C0"/>
    <w:lvl w:ilvl="0" w:tplc="43E03B22">
      <w:start w:val="1"/>
      <w:numFmt w:val="bullet"/>
      <w:lvlText w:val="-"/>
      <w:lvlJc w:val="left"/>
      <w:pPr>
        <w:ind w:left="720" w:hanging="360"/>
      </w:pPr>
      <w:rPr>
        <w:rFonts w:ascii="Calibri" w:eastAsiaTheme="minorHAnsi" w:hAnsi="Calibri" w:cs="Lucida Sans Unicode"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4B5707D2"/>
    <w:multiLevelType w:val="hybridMultilevel"/>
    <w:tmpl w:val="348082D6"/>
    <w:lvl w:ilvl="0" w:tplc="44090011">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7" w15:restartNumberingAfterBreak="0">
    <w:nsid w:val="6D1C2D20"/>
    <w:multiLevelType w:val="hybridMultilevel"/>
    <w:tmpl w:val="77BA8B30"/>
    <w:lvl w:ilvl="0" w:tplc="B53C2D54">
      <w:start w:val="1"/>
      <w:numFmt w:val="bullet"/>
      <w:lvlText w:val="⦁"/>
      <w:lvlJc w:val="left"/>
      <w:pPr>
        <w:ind w:left="360" w:hanging="360"/>
      </w:pPr>
      <w:rPr>
        <w:rFonts w:ascii="Cambria Math" w:hAnsi="Cambria Math" w:hint="default"/>
        <w:color w:val="auto"/>
      </w:rPr>
    </w:lvl>
    <w:lvl w:ilvl="1" w:tplc="44090003" w:tentative="1">
      <w:start w:val="1"/>
      <w:numFmt w:val="bullet"/>
      <w:lvlText w:val="o"/>
      <w:lvlJc w:val="left"/>
      <w:pPr>
        <w:ind w:left="1080" w:hanging="360"/>
      </w:pPr>
      <w:rPr>
        <w:rFonts w:ascii="Courier New" w:hAnsi="Courier New" w:cs="Courier New" w:hint="default"/>
      </w:rPr>
    </w:lvl>
    <w:lvl w:ilvl="2" w:tplc="44090005" w:tentative="1">
      <w:start w:val="1"/>
      <w:numFmt w:val="bullet"/>
      <w:lvlText w:val=""/>
      <w:lvlJc w:val="left"/>
      <w:pPr>
        <w:ind w:left="1800" w:hanging="360"/>
      </w:pPr>
      <w:rPr>
        <w:rFonts w:ascii="Wingdings" w:hAnsi="Wingdings" w:hint="default"/>
      </w:rPr>
    </w:lvl>
    <w:lvl w:ilvl="3" w:tplc="44090001" w:tentative="1">
      <w:start w:val="1"/>
      <w:numFmt w:val="bullet"/>
      <w:lvlText w:val=""/>
      <w:lvlJc w:val="left"/>
      <w:pPr>
        <w:ind w:left="2520" w:hanging="360"/>
      </w:pPr>
      <w:rPr>
        <w:rFonts w:ascii="Symbol" w:hAnsi="Symbol" w:hint="default"/>
      </w:rPr>
    </w:lvl>
    <w:lvl w:ilvl="4" w:tplc="44090003" w:tentative="1">
      <w:start w:val="1"/>
      <w:numFmt w:val="bullet"/>
      <w:lvlText w:val="o"/>
      <w:lvlJc w:val="left"/>
      <w:pPr>
        <w:ind w:left="3240" w:hanging="360"/>
      </w:pPr>
      <w:rPr>
        <w:rFonts w:ascii="Courier New" w:hAnsi="Courier New" w:cs="Courier New" w:hint="default"/>
      </w:rPr>
    </w:lvl>
    <w:lvl w:ilvl="5" w:tplc="44090005" w:tentative="1">
      <w:start w:val="1"/>
      <w:numFmt w:val="bullet"/>
      <w:lvlText w:val=""/>
      <w:lvlJc w:val="left"/>
      <w:pPr>
        <w:ind w:left="3960" w:hanging="360"/>
      </w:pPr>
      <w:rPr>
        <w:rFonts w:ascii="Wingdings" w:hAnsi="Wingdings" w:hint="default"/>
      </w:rPr>
    </w:lvl>
    <w:lvl w:ilvl="6" w:tplc="44090001" w:tentative="1">
      <w:start w:val="1"/>
      <w:numFmt w:val="bullet"/>
      <w:lvlText w:val=""/>
      <w:lvlJc w:val="left"/>
      <w:pPr>
        <w:ind w:left="4680" w:hanging="360"/>
      </w:pPr>
      <w:rPr>
        <w:rFonts w:ascii="Symbol" w:hAnsi="Symbol" w:hint="default"/>
      </w:rPr>
    </w:lvl>
    <w:lvl w:ilvl="7" w:tplc="44090003" w:tentative="1">
      <w:start w:val="1"/>
      <w:numFmt w:val="bullet"/>
      <w:lvlText w:val="o"/>
      <w:lvlJc w:val="left"/>
      <w:pPr>
        <w:ind w:left="5400" w:hanging="360"/>
      </w:pPr>
      <w:rPr>
        <w:rFonts w:ascii="Courier New" w:hAnsi="Courier New" w:cs="Courier New" w:hint="default"/>
      </w:rPr>
    </w:lvl>
    <w:lvl w:ilvl="8" w:tplc="44090005" w:tentative="1">
      <w:start w:val="1"/>
      <w:numFmt w:val="bullet"/>
      <w:lvlText w:val=""/>
      <w:lvlJc w:val="left"/>
      <w:pPr>
        <w:ind w:left="6120" w:hanging="360"/>
      </w:pPr>
      <w:rPr>
        <w:rFonts w:ascii="Wingdings" w:hAnsi="Wingdings" w:hint="default"/>
      </w:rPr>
    </w:lvl>
  </w:abstractNum>
  <w:abstractNum w:abstractNumId="8" w15:restartNumberingAfterBreak="0">
    <w:nsid w:val="75075821"/>
    <w:multiLevelType w:val="hybridMultilevel"/>
    <w:tmpl w:val="963ABEF4"/>
    <w:lvl w:ilvl="0" w:tplc="90E666F8">
      <w:start w:val="11"/>
      <w:numFmt w:val="bullet"/>
      <w:lvlText w:val="-"/>
      <w:lvlJc w:val="left"/>
      <w:pPr>
        <w:ind w:left="720" w:hanging="360"/>
      </w:pPr>
      <w:rPr>
        <w:rFonts w:ascii="Helvetica" w:eastAsiaTheme="minorHAnsi" w:hAnsi="Helvetica" w:cs="Helvetica" w:hint="default"/>
        <w:sz w:val="24"/>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num w:numId="1">
    <w:abstractNumId w:val="5"/>
  </w:num>
  <w:num w:numId="2">
    <w:abstractNumId w:val="1"/>
  </w:num>
  <w:num w:numId="3">
    <w:abstractNumId w:val="3"/>
  </w:num>
  <w:num w:numId="4">
    <w:abstractNumId w:val="4"/>
  </w:num>
  <w:num w:numId="5">
    <w:abstractNumId w:val="6"/>
  </w:num>
  <w:num w:numId="6">
    <w:abstractNumId w:val="7"/>
  </w:num>
  <w:num w:numId="7">
    <w:abstractNumId w:val="0"/>
  </w:num>
  <w:num w:numId="8">
    <w:abstractNumId w:val="8"/>
  </w:num>
  <w:num w:numId="9">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KJ Chow">
    <w15:presenceInfo w15:providerId="Windows Live" w15:userId="7d736a45d8d7f17b"/>
  </w15:person>
  <w15:person w15:author="Davide Lasagna">
    <w15:presenceInfo w15:providerId="AD" w15:userId="S::dl1f12@soton.ac.uk::75cca125-6d78-4fbd-82b3-654183136f0c"/>
  </w15:person>
  <w15:person w15:author="Mcdonald A.M.">
    <w15:presenceInfo w15:providerId="AD" w15:userId="S-1-12-1-3868699019-1096969361-3600034717-3785931393"/>
  </w15:person>
  <w15:person w15:author="Jerryl Ong (jjwo1e17)">
    <w15:presenceInfo w15:providerId="None" w15:userId="Jerryl Ong (jjwo1e1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70"/>
  <w:proofState w:spelling="clean" w:grammar="clean"/>
  <w:trackRevision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906DF3"/>
    <w:rsid w:val="00002973"/>
    <w:rsid w:val="00003D0A"/>
    <w:rsid w:val="00017A92"/>
    <w:rsid w:val="00021B3D"/>
    <w:rsid w:val="00026CF5"/>
    <w:rsid w:val="00034573"/>
    <w:rsid w:val="00040A37"/>
    <w:rsid w:val="000458C3"/>
    <w:rsid w:val="00054531"/>
    <w:rsid w:val="00055CA4"/>
    <w:rsid w:val="000652A8"/>
    <w:rsid w:val="00072028"/>
    <w:rsid w:val="00075A49"/>
    <w:rsid w:val="0008129C"/>
    <w:rsid w:val="00082E0A"/>
    <w:rsid w:val="00084A2B"/>
    <w:rsid w:val="00096543"/>
    <w:rsid w:val="000970D8"/>
    <w:rsid w:val="000B1BCB"/>
    <w:rsid w:val="000B3B79"/>
    <w:rsid w:val="000B5C4A"/>
    <w:rsid w:val="000C4AB6"/>
    <w:rsid w:val="000C792E"/>
    <w:rsid w:val="000D5EDD"/>
    <w:rsid w:val="000F1796"/>
    <w:rsid w:val="000F30BF"/>
    <w:rsid w:val="000F7F00"/>
    <w:rsid w:val="0010283C"/>
    <w:rsid w:val="001066AF"/>
    <w:rsid w:val="0011574D"/>
    <w:rsid w:val="0012167B"/>
    <w:rsid w:val="00127D7F"/>
    <w:rsid w:val="00131DAA"/>
    <w:rsid w:val="001355A5"/>
    <w:rsid w:val="001412D3"/>
    <w:rsid w:val="00141F42"/>
    <w:rsid w:val="00144064"/>
    <w:rsid w:val="001503CF"/>
    <w:rsid w:val="00153CF3"/>
    <w:rsid w:val="00154698"/>
    <w:rsid w:val="00163E9E"/>
    <w:rsid w:val="00173DF6"/>
    <w:rsid w:val="0017683C"/>
    <w:rsid w:val="00182083"/>
    <w:rsid w:val="0018331F"/>
    <w:rsid w:val="00185A93"/>
    <w:rsid w:val="00192AE2"/>
    <w:rsid w:val="001A0071"/>
    <w:rsid w:val="001A0867"/>
    <w:rsid w:val="001A3957"/>
    <w:rsid w:val="001B43A7"/>
    <w:rsid w:val="001C5A01"/>
    <w:rsid w:val="001C6906"/>
    <w:rsid w:val="001D0CE7"/>
    <w:rsid w:val="001D1A9B"/>
    <w:rsid w:val="001E4320"/>
    <w:rsid w:val="00206F9D"/>
    <w:rsid w:val="002247C6"/>
    <w:rsid w:val="00232A1B"/>
    <w:rsid w:val="0023408A"/>
    <w:rsid w:val="002453C8"/>
    <w:rsid w:val="00247699"/>
    <w:rsid w:val="00255CAF"/>
    <w:rsid w:val="002616C7"/>
    <w:rsid w:val="002724B4"/>
    <w:rsid w:val="002738D1"/>
    <w:rsid w:val="00276B43"/>
    <w:rsid w:val="00281B31"/>
    <w:rsid w:val="0028294A"/>
    <w:rsid w:val="00291478"/>
    <w:rsid w:val="00294895"/>
    <w:rsid w:val="00295DD3"/>
    <w:rsid w:val="002A39FB"/>
    <w:rsid w:val="002A559A"/>
    <w:rsid w:val="002A73E6"/>
    <w:rsid w:val="002B5FAD"/>
    <w:rsid w:val="002C65C2"/>
    <w:rsid w:val="002D5BB3"/>
    <w:rsid w:val="002D6F83"/>
    <w:rsid w:val="002D7DD5"/>
    <w:rsid w:val="002E47C7"/>
    <w:rsid w:val="002E487B"/>
    <w:rsid w:val="002F7E83"/>
    <w:rsid w:val="003041C0"/>
    <w:rsid w:val="00307AD7"/>
    <w:rsid w:val="003131F5"/>
    <w:rsid w:val="00315D0A"/>
    <w:rsid w:val="00316646"/>
    <w:rsid w:val="00322625"/>
    <w:rsid w:val="00322E18"/>
    <w:rsid w:val="003246B3"/>
    <w:rsid w:val="00335382"/>
    <w:rsid w:val="00343D34"/>
    <w:rsid w:val="003441E2"/>
    <w:rsid w:val="003503A8"/>
    <w:rsid w:val="003556EA"/>
    <w:rsid w:val="0036565B"/>
    <w:rsid w:val="003672B2"/>
    <w:rsid w:val="00371215"/>
    <w:rsid w:val="0037628F"/>
    <w:rsid w:val="003877E9"/>
    <w:rsid w:val="00397E89"/>
    <w:rsid w:val="003A2425"/>
    <w:rsid w:val="003C3435"/>
    <w:rsid w:val="003F34A8"/>
    <w:rsid w:val="003F4284"/>
    <w:rsid w:val="00401C41"/>
    <w:rsid w:val="004130E1"/>
    <w:rsid w:val="00416E6F"/>
    <w:rsid w:val="00423F35"/>
    <w:rsid w:val="00427CE1"/>
    <w:rsid w:val="00430E94"/>
    <w:rsid w:val="00442D5F"/>
    <w:rsid w:val="00452DA6"/>
    <w:rsid w:val="00455FF2"/>
    <w:rsid w:val="004623D5"/>
    <w:rsid w:val="0048400A"/>
    <w:rsid w:val="00486659"/>
    <w:rsid w:val="00497C57"/>
    <w:rsid w:val="004A3B3F"/>
    <w:rsid w:val="004A4B76"/>
    <w:rsid w:val="004A6DA0"/>
    <w:rsid w:val="004A7137"/>
    <w:rsid w:val="004D2918"/>
    <w:rsid w:val="00507745"/>
    <w:rsid w:val="005079C1"/>
    <w:rsid w:val="005159E2"/>
    <w:rsid w:val="0052452F"/>
    <w:rsid w:val="00530773"/>
    <w:rsid w:val="00540E85"/>
    <w:rsid w:val="00546A5D"/>
    <w:rsid w:val="005547EF"/>
    <w:rsid w:val="00560D3D"/>
    <w:rsid w:val="00561788"/>
    <w:rsid w:val="00561803"/>
    <w:rsid w:val="0056233B"/>
    <w:rsid w:val="0056245D"/>
    <w:rsid w:val="00566344"/>
    <w:rsid w:val="00570E0B"/>
    <w:rsid w:val="00575689"/>
    <w:rsid w:val="0057775B"/>
    <w:rsid w:val="00581F8E"/>
    <w:rsid w:val="00586592"/>
    <w:rsid w:val="0059011D"/>
    <w:rsid w:val="00593060"/>
    <w:rsid w:val="00595DC8"/>
    <w:rsid w:val="00596986"/>
    <w:rsid w:val="005A3F90"/>
    <w:rsid w:val="005A40AB"/>
    <w:rsid w:val="005B298C"/>
    <w:rsid w:val="005B4E4E"/>
    <w:rsid w:val="005C04DD"/>
    <w:rsid w:val="005C18DF"/>
    <w:rsid w:val="005D293A"/>
    <w:rsid w:val="005D5BD0"/>
    <w:rsid w:val="005D72BE"/>
    <w:rsid w:val="005F0340"/>
    <w:rsid w:val="005F0FC8"/>
    <w:rsid w:val="005F500F"/>
    <w:rsid w:val="00615874"/>
    <w:rsid w:val="006173C3"/>
    <w:rsid w:val="00626070"/>
    <w:rsid w:val="0062666E"/>
    <w:rsid w:val="0063085B"/>
    <w:rsid w:val="00642C05"/>
    <w:rsid w:val="006500E9"/>
    <w:rsid w:val="00652BAE"/>
    <w:rsid w:val="00653639"/>
    <w:rsid w:val="006641CD"/>
    <w:rsid w:val="00672AF6"/>
    <w:rsid w:val="006742C3"/>
    <w:rsid w:val="00687F42"/>
    <w:rsid w:val="00690B84"/>
    <w:rsid w:val="00693536"/>
    <w:rsid w:val="00696CA3"/>
    <w:rsid w:val="006B0654"/>
    <w:rsid w:val="006B5084"/>
    <w:rsid w:val="006C6665"/>
    <w:rsid w:val="006D1FEE"/>
    <w:rsid w:val="006D76C0"/>
    <w:rsid w:val="006D7FD1"/>
    <w:rsid w:val="006E1750"/>
    <w:rsid w:val="006F02B0"/>
    <w:rsid w:val="006F1369"/>
    <w:rsid w:val="006F3C36"/>
    <w:rsid w:val="00704E55"/>
    <w:rsid w:val="00707EAA"/>
    <w:rsid w:val="00713D4B"/>
    <w:rsid w:val="0071443B"/>
    <w:rsid w:val="00720856"/>
    <w:rsid w:val="00720964"/>
    <w:rsid w:val="00720BD3"/>
    <w:rsid w:val="00725BB7"/>
    <w:rsid w:val="00733226"/>
    <w:rsid w:val="00733535"/>
    <w:rsid w:val="00740465"/>
    <w:rsid w:val="0074259F"/>
    <w:rsid w:val="00753469"/>
    <w:rsid w:val="0076244D"/>
    <w:rsid w:val="00763546"/>
    <w:rsid w:val="00764281"/>
    <w:rsid w:val="00764889"/>
    <w:rsid w:val="00765BB6"/>
    <w:rsid w:val="007705C0"/>
    <w:rsid w:val="00794300"/>
    <w:rsid w:val="007A1731"/>
    <w:rsid w:val="007A2A9A"/>
    <w:rsid w:val="007A686B"/>
    <w:rsid w:val="007B17A0"/>
    <w:rsid w:val="007D4319"/>
    <w:rsid w:val="007D792A"/>
    <w:rsid w:val="007E1B18"/>
    <w:rsid w:val="007E486E"/>
    <w:rsid w:val="007E77D6"/>
    <w:rsid w:val="008019BC"/>
    <w:rsid w:val="00805437"/>
    <w:rsid w:val="008073FC"/>
    <w:rsid w:val="00820000"/>
    <w:rsid w:val="0083010E"/>
    <w:rsid w:val="00830681"/>
    <w:rsid w:val="00844C38"/>
    <w:rsid w:val="008461A5"/>
    <w:rsid w:val="0085437E"/>
    <w:rsid w:val="008573D6"/>
    <w:rsid w:val="008765CD"/>
    <w:rsid w:val="00887CAD"/>
    <w:rsid w:val="008A3295"/>
    <w:rsid w:val="008A3809"/>
    <w:rsid w:val="008B397E"/>
    <w:rsid w:val="008B67A3"/>
    <w:rsid w:val="008D3620"/>
    <w:rsid w:val="008E095E"/>
    <w:rsid w:val="008E4375"/>
    <w:rsid w:val="008E4E97"/>
    <w:rsid w:val="008E54E6"/>
    <w:rsid w:val="008E6A47"/>
    <w:rsid w:val="008E6F23"/>
    <w:rsid w:val="008F20BD"/>
    <w:rsid w:val="008F69BF"/>
    <w:rsid w:val="009034BE"/>
    <w:rsid w:val="00906DF3"/>
    <w:rsid w:val="00922C67"/>
    <w:rsid w:val="00924F9B"/>
    <w:rsid w:val="00927C3E"/>
    <w:rsid w:val="00936EB2"/>
    <w:rsid w:val="00943A38"/>
    <w:rsid w:val="00952414"/>
    <w:rsid w:val="009527D4"/>
    <w:rsid w:val="0095507A"/>
    <w:rsid w:val="00955ADC"/>
    <w:rsid w:val="009560C0"/>
    <w:rsid w:val="009578F3"/>
    <w:rsid w:val="009611C4"/>
    <w:rsid w:val="009644DB"/>
    <w:rsid w:val="0097135D"/>
    <w:rsid w:val="009775A8"/>
    <w:rsid w:val="00977B46"/>
    <w:rsid w:val="0098224A"/>
    <w:rsid w:val="00983325"/>
    <w:rsid w:val="00983388"/>
    <w:rsid w:val="009851F4"/>
    <w:rsid w:val="0098702B"/>
    <w:rsid w:val="0098729B"/>
    <w:rsid w:val="00987D63"/>
    <w:rsid w:val="009960AB"/>
    <w:rsid w:val="009B005C"/>
    <w:rsid w:val="009B0A99"/>
    <w:rsid w:val="009B64DE"/>
    <w:rsid w:val="009C3A6B"/>
    <w:rsid w:val="009C42BE"/>
    <w:rsid w:val="009C5B6C"/>
    <w:rsid w:val="009D31E6"/>
    <w:rsid w:val="009E1BD3"/>
    <w:rsid w:val="009F1F13"/>
    <w:rsid w:val="009F23F7"/>
    <w:rsid w:val="009F5AD5"/>
    <w:rsid w:val="009F733D"/>
    <w:rsid w:val="00A04E60"/>
    <w:rsid w:val="00A111CE"/>
    <w:rsid w:val="00A3198E"/>
    <w:rsid w:val="00A344A2"/>
    <w:rsid w:val="00A50561"/>
    <w:rsid w:val="00A539CA"/>
    <w:rsid w:val="00A703F1"/>
    <w:rsid w:val="00A8146F"/>
    <w:rsid w:val="00A95663"/>
    <w:rsid w:val="00AA1472"/>
    <w:rsid w:val="00AA4622"/>
    <w:rsid w:val="00AB6675"/>
    <w:rsid w:val="00AE116F"/>
    <w:rsid w:val="00AE2FB4"/>
    <w:rsid w:val="00AE319F"/>
    <w:rsid w:val="00AE5AAB"/>
    <w:rsid w:val="00AE5BCE"/>
    <w:rsid w:val="00AF4017"/>
    <w:rsid w:val="00AF6840"/>
    <w:rsid w:val="00B1372F"/>
    <w:rsid w:val="00B1791E"/>
    <w:rsid w:val="00B17D95"/>
    <w:rsid w:val="00B2202E"/>
    <w:rsid w:val="00B270F0"/>
    <w:rsid w:val="00B47D77"/>
    <w:rsid w:val="00B50F23"/>
    <w:rsid w:val="00B53F6F"/>
    <w:rsid w:val="00B57441"/>
    <w:rsid w:val="00B65D03"/>
    <w:rsid w:val="00B67990"/>
    <w:rsid w:val="00B76057"/>
    <w:rsid w:val="00B80EB1"/>
    <w:rsid w:val="00B83587"/>
    <w:rsid w:val="00B83FAC"/>
    <w:rsid w:val="00B845EF"/>
    <w:rsid w:val="00B90395"/>
    <w:rsid w:val="00B90AFF"/>
    <w:rsid w:val="00BA483B"/>
    <w:rsid w:val="00BB6321"/>
    <w:rsid w:val="00BD5F59"/>
    <w:rsid w:val="00BD71E7"/>
    <w:rsid w:val="00BF1F16"/>
    <w:rsid w:val="00BF71D9"/>
    <w:rsid w:val="00C04729"/>
    <w:rsid w:val="00C12F0D"/>
    <w:rsid w:val="00C202EF"/>
    <w:rsid w:val="00C32185"/>
    <w:rsid w:val="00C4670D"/>
    <w:rsid w:val="00C53A1D"/>
    <w:rsid w:val="00C57770"/>
    <w:rsid w:val="00C618CA"/>
    <w:rsid w:val="00C8070D"/>
    <w:rsid w:val="00C85267"/>
    <w:rsid w:val="00C86FCC"/>
    <w:rsid w:val="00C96D15"/>
    <w:rsid w:val="00C9755D"/>
    <w:rsid w:val="00CA5251"/>
    <w:rsid w:val="00CA61E6"/>
    <w:rsid w:val="00CC2D6C"/>
    <w:rsid w:val="00CD13E1"/>
    <w:rsid w:val="00CD2C38"/>
    <w:rsid w:val="00CD3F49"/>
    <w:rsid w:val="00CD4B85"/>
    <w:rsid w:val="00CD54FD"/>
    <w:rsid w:val="00CE4192"/>
    <w:rsid w:val="00CF43B9"/>
    <w:rsid w:val="00D00C64"/>
    <w:rsid w:val="00D027DE"/>
    <w:rsid w:val="00D10D19"/>
    <w:rsid w:val="00D236BB"/>
    <w:rsid w:val="00D2653A"/>
    <w:rsid w:val="00D27EC0"/>
    <w:rsid w:val="00D33C47"/>
    <w:rsid w:val="00D34E4A"/>
    <w:rsid w:val="00D43A65"/>
    <w:rsid w:val="00D54349"/>
    <w:rsid w:val="00D574E5"/>
    <w:rsid w:val="00D64AED"/>
    <w:rsid w:val="00D70683"/>
    <w:rsid w:val="00D7346B"/>
    <w:rsid w:val="00D80923"/>
    <w:rsid w:val="00D8163F"/>
    <w:rsid w:val="00D8246F"/>
    <w:rsid w:val="00D8404A"/>
    <w:rsid w:val="00D86105"/>
    <w:rsid w:val="00D861CF"/>
    <w:rsid w:val="00DA0B90"/>
    <w:rsid w:val="00DA17D0"/>
    <w:rsid w:val="00DA2CBD"/>
    <w:rsid w:val="00DB1049"/>
    <w:rsid w:val="00DC1DA1"/>
    <w:rsid w:val="00DC3BA5"/>
    <w:rsid w:val="00DD3753"/>
    <w:rsid w:val="00DF70AC"/>
    <w:rsid w:val="00DF7CD9"/>
    <w:rsid w:val="00E02241"/>
    <w:rsid w:val="00E044C3"/>
    <w:rsid w:val="00E07444"/>
    <w:rsid w:val="00E162FE"/>
    <w:rsid w:val="00E216E7"/>
    <w:rsid w:val="00E24924"/>
    <w:rsid w:val="00E30FA1"/>
    <w:rsid w:val="00E3670A"/>
    <w:rsid w:val="00E50514"/>
    <w:rsid w:val="00E57853"/>
    <w:rsid w:val="00E66A73"/>
    <w:rsid w:val="00E74D0B"/>
    <w:rsid w:val="00EA0647"/>
    <w:rsid w:val="00EA3803"/>
    <w:rsid w:val="00EA5017"/>
    <w:rsid w:val="00EB273F"/>
    <w:rsid w:val="00EB3905"/>
    <w:rsid w:val="00EB5702"/>
    <w:rsid w:val="00EB62B4"/>
    <w:rsid w:val="00EB7123"/>
    <w:rsid w:val="00EC3F39"/>
    <w:rsid w:val="00EC5407"/>
    <w:rsid w:val="00ED3798"/>
    <w:rsid w:val="00ED4EE3"/>
    <w:rsid w:val="00EF7AA0"/>
    <w:rsid w:val="00F02566"/>
    <w:rsid w:val="00F108E2"/>
    <w:rsid w:val="00F15C3A"/>
    <w:rsid w:val="00F16E47"/>
    <w:rsid w:val="00F27284"/>
    <w:rsid w:val="00F31D9E"/>
    <w:rsid w:val="00F40D1A"/>
    <w:rsid w:val="00F44600"/>
    <w:rsid w:val="00F57941"/>
    <w:rsid w:val="00F6219F"/>
    <w:rsid w:val="00F729AC"/>
    <w:rsid w:val="00F80CA0"/>
    <w:rsid w:val="00F96501"/>
    <w:rsid w:val="00FA2AE2"/>
    <w:rsid w:val="00FA744C"/>
    <w:rsid w:val="00FB5F15"/>
    <w:rsid w:val="00FC4E6F"/>
    <w:rsid w:val="00FC56ED"/>
    <w:rsid w:val="00FD3D39"/>
    <w:rsid w:val="00FE4BAE"/>
    <w:rsid w:val="00FE69B6"/>
    <w:rsid w:val="00FF7DA6"/>
  </w:rsids>
  <m:mathPr>
    <m:mathFont m:val="Cambria Math"/>
    <m:brkBin m:val="before"/>
    <m:brkBinSub m:val="--"/>
    <m:smallFrac m:val="0"/>
    <m:dispDef/>
    <m:lMargin m:val="0"/>
    <m:rMargin m:val="0"/>
    <m:defJc m:val="centerGroup"/>
    <m:wrapIndent m:val="1440"/>
    <m:intLim m:val="subSup"/>
    <m:naryLim m:val="undOvr"/>
  </m:mathPr>
  <w:themeFontLang w:val="en-GB"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5D23442"/>
  <w15:docId w15:val="{88A22293-4BE7-4B74-A7A5-0DDEB1F2AB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06DF3"/>
    <w:pPr>
      <w:spacing w:after="200" w:line="276" w:lineRule="auto"/>
    </w:pPr>
  </w:style>
  <w:style w:type="paragraph" w:styleId="Heading1">
    <w:name w:val="heading 1"/>
    <w:basedOn w:val="Normal"/>
    <w:next w:val="Normal"/>
    <w:link w:val="Heading1Char"/>
    <w:uiPriority w:val="9"/>
    <w:qFormat/>
    <w:rsid w:val="00BF71D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5346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C5777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906DF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B50F23"/>
    <w:pPr>
      <w:spacing w:after="0" w:line="240" w:lineRule="auto"/>
    </w:pPr>
  </w:style>
  <w:style w:type="paragraph" w:customStyle="1" w:styleId="Address">
    <w:name w:val="Address"/>
    <w:basedOn w:val="Normal"/>
    <w:rsid w:val="00733535"/>
    <w:pPr>
      <w:spacing w:after="0" w:line="288" w:lineRule="auto"/>
    </w:pPr>
    <w:rPr>
      <w:rFonts w:ascii="Lucida Sans" w:eastAsia="Times New Roman" w:hAnsi="Lucida Sans" w:cs="Times New Roman"/>
      <w:sz w:val="18"/>
      <w:szCs w:val="24"/>
      <w:lang w:eastAsia="en-GB"/>
    </w:rPr>
  </w:style>
  <w:style w:type="character" w:styleId="CommentReference">
    <w:name w:val="annotation reference"/>
    <w:basedOn w:val="DefaultParagraphFont"/>
    <w:uiPriority w:val="99"/>
    <w:semiHidden/>
    <w:unhideWhenUsed/>
    <w:rsid w:val="00FE69B6"/>
    <w:rPr>
      <w:sz w:val="16"/>
      <w:szCs w:val="16"/>
    </w:rPr>
  </w:style>
  <w:style w:type="paragraph" w:styleId="CommentText">
    <w:name w:val="annotation text"/>
    <w:basedOn w:val="Normal"/>
    <w:link w:val="CommentTextChar"/>
    <w:uiPriority w:val="99"/>
    <w:semiHidden/>
    <w:unhideWhenUsed/>
    <w:rsid w:val="00FE69B6"/>
    <w:pPr>
      <w:spacing w:line="240" w:lineRule="auto"/>
    </w:pPr>
    <w:rPr>
      <w:sz w:val="20"/>
      <w:szCs w:val="20"/>
    </w:rPr>
  </w:style>
  <w:style w:type="character" w:customStyle="1" w:styleId="CommentTextChar">
    <w:name w:val="Comment Text Char"/>
    <w:basedOn w:val="DefaultParagraphFont"/>
    <w:link w:val="CommentText"/>
    <w:uiPriority w:val="99"/>
    <w:semiHidden/>
    <w:rsid w:val="00FE69B6"/>
    <w:rPr>
      <w:sz w:val="20"/>
      <w:szCs w:val="20"/>
    </w:rPr>
  </w:style>
  <w:style w:type="paragraph" w:styleId="CommentSubject">
    <w:name w:val="annotation subject"/>
    <w:basedOn w:val="CommentText"/>
    <w:next w:val="CommentText"/>
    <w:link w:val="CommentSubjectChar"/>
    <w:uiPriority w:val="99"/>
    <w:semiHidden/>
    <w:unhideWhenUsed/>
    <w:rsid w:val="00FE69B6"/>
    <w:rPr>
      <w:b/>
      <w:bCs/>
    </w:rPr>
  </w:style>
  <w:style w:type="character" w:customStyle="1" w:styleId="CommentSubjectChar">
    <w:name w:val="Comment Subject Char"/>
    <w:basedOn w:val="CommentTextChar"/>
    <w:link w:val="CommentSubject"/>
    <w:uiPriority w:val="99"/>
    <w:semiHidden/>
    <w:rsid w:val="00FE69B6"/>
    <w:rPr>
      <w:b/>
      <w:bCs/>
      <w:sz w:val="20"/>
      <w:szCs w:val="20"/>
    </w:rPr>
  </w:style>
  <w:style w:type="paragraph" w:styleId="BalloonText">
    <w:name w:val="Balloon Text"/>
    <w:basedOn w:val="Normal"/>
    <w:link w:val="BalloonTextChar"/>
    <w:uiPriority w:val="99"/>
    <w:semiHidden/>
    <w:unhideWhenUsed/>
    <w:rsid w:val="00FE69B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E69B6"/>
    <w:rPr>
      <w:rFonts w:ascii="Segoe UI" w:hAnsi="Segoe UI" w:cs="Segoe UI"/>
      <w:sz w:val="18"/>
      <w:szCs w:val="18"/>
    </w:rPr>
  </w:style>
  <w:style w:type="paragraph" w:styleId="Revision">
    <w:name w:val="Revision"/>
    <w:hidden/>
    <w:uiPriority w:val="99"/>
    <w:semiHidden/>
    <w:rsid w:val="00720964"/>
    <w:pPr>
      <w:spacing w:after="0" w:line="240" w:lineRule="auto"/>
    </w:pPr>
  </w:style>
  <w:style w:type="paragraph" w:styleId="Header">
    <w:name w:val="header"/>
    <w:basedOn w:val="Normal"/>
    <w:link w:val="HeaderChar"/>
    <w:unhideWhenUsed/>
    <w:rsid w:val="008A3295"/>
    <w:pPr>
      <w:tabs>
        <w:tab w:val="center" w:pos="4513"/>
        <w:tab w:val="right" w:pos="9026"/>
      </w:tabs>
      <w:spacing w:after="0" w:line="240" w:lineRule="auto"/>
    </w:pPr>
  </w:style>
  <w:style w:type="character" w:customStyle="1" w:styleId="HeaderChar">
    <w:name w:val="Header Char"/>
    <w:basedOn w:val="DefaultParagraphFont"/>
    <w:link w:val="Header"/>
    <w:uiPriority w:val="99"/>
    <w:rsid w:val="008A3295"/>
  </w:style>
  <w:style w:type="paragraph" w:styleId="Footer">
    <w:name w:val="footer"/>
    <w:basedOn w:val="Normal"/>
    <w:link w:val="FooterChar"/>
    <w:uiPriority w:val="99"/>
    <w:unhideWhenUsed/>
    <w:rsid w:val="008A3295"/>
    <w:pPr>
      <w:tabs>
        <w:tab w:val="center" w:pos="4513"/>
        <w:tab w:val="right" w:pos="9026"/>
      </w:tabs>
      <w:spacing w:after="0" w:line="240" w:lineRule="auto"/>
    </w:pPr>
  </w:style>
  <w:style w:type="character" w:customStyle="1" w:styleId="FooterChar">
    <w:name w:val="Footer Char"/>
    <w:basedOn w:val="DefaultParagraphFont"/>
    <w:link w:val="Footer"/>
    <w:uiPriority w:val="99"/>
    <w:rsid w:val="008A3295"/>
  </w:style>
  <w:style w:type="paragraph" w:styleId="ListParagraph">
    <w:name w:val="List Paragraph"/>
    <w:basedOn w:val="Normal"/>
    <w:uiPriority w:val="34"/>
    <w:qFormat/>
    <w:rsid w:val="00163E9E"/>
    <w:pPr>
      <w:spacing w:after="160" w:line="259" w:lineRule="auto"/>
      <w:ind w:left="720"/>
      <w:contextualSpacing/>
    </w:pPr>
  </w:style>
  <w:style w:type="character" w:styleId="Hyperlink">
    <w:name w:val="Hyperlink"/>
    <w:basedOn w:val="DefaultParagraphFont"/>
    <w:uiPriority w:val="99"/>
    <w:unhideWhenUsed/>
    <w:rsid w:val="00BF71D9"/>
    <w:rPr>
      <w:color w:val="0563C1" w:themeColor="hyperlink"/>
      <w:u w:val="single"/>
    </w:rPr>
  </w:style>
  <w:style w:type="paragraph" w:styleId="TOC1">
    <w:name w:val="toc 1"/>
    <w:basedOn w:val="Normal"/>
    <w:next w:val="Normal"/>
    <w:autoRedefine/>
    <w:uiPriority w:val="39"/>
    <w:unhideWhenUsed/>
    <w:rsid w:val="00BF71D9"/>
    <w:pPr>
      <w:spacing w:after="100"/>
      <w:jc w:val="both"/>
    </w:pPr>
    <w:rPr>
      <w:rFonts w:ascii="Arial" w:hAnsi="Arial"/>
      <w:sz w:val="24"/>
    </w:rPr>
  </w:style>
  <w:style w:type="paragraph" w:styleId="TOC2">
    <w:name w:val="toc 2"/>
    <w:basedOn w:val="Normal"/>
    <w:next w:val="Normal"/>
    <w:autoRedefine/>
    <w:uiPriority w:val="39"/>
    <w:unhideWhenUsed/>
    <w:rsid w:val="00BF71D9"/>
    <w:pPr>
      <w:spacing w:after="100"/>
      <w:ind w:left="220"/>
      <w:jc w:val="both"/>
    </w:pPr>
    <w:rPr>
      <w:rFonts w:ascii="Arial" w:hAnsi="Arial"/>
      <w:sz w:val="24"/>
    </w:rPr>
  </w:style>
  <w:style w:type="paragraph" w:styleId="TOC3">
    <w:name w:val="toc 3"/>
    <w:basedOn w:val="Normal"/>
    <w:next w:val="Normal"/>
    <w:autoRedefine/>
    <w:uiPriority w:val="39"/>
    <w:unhideWhenUsed/>
    <w:rsid w:val="00BF71D9"/>
    <w:pPr>
      <w:spacing w:after="100"/>
      <w:ind w:left="440"/>
      <w:jc w:val="both"/>
    </w:pPr>
    <w:rPr>
      <w:rFonts w:ascii="Arial" w:hAnsi="Arial"/>
      <w:sz w:val="24"/>
    </w:rPr>
  </w:style>
  <w:style w:type="character" w:customStyle="1" w:styleId="Heading1Char">
    <w:name w:val="Heading 1 Char"/>
    <w:basedOn w:val="DefaultParagraphFont"/>
    <w:link w:val="Heading1"/>
    <w:uiPriority w:val="9"/>
    <w:rsid w:val="00BF71D9"/>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semiHidden/>
    <w:unhideWhenUsed/>
    <w:qFormat/>
    <w:rsid w:val="00BF71D9"/>
    <w:pPr>
      <w:spacing w:before="480" w:after="240" w:line="256" w:lineRule="auto"/>
      <w:jc w:val="both"/>
      <w:outlineLvl w:val="9"/>
    </w:pPr>
    <w:rPr>
      <w:rFonts w:ascii="Arial" w:hAnsi="Arial"/>
      <w:b/>
      <w:color w:val="auto"/>
      <w:sz w:val="36"/>
      <w:lang w:val="en-US"/>
    </w:rPr>
  </w:style>
  <w:style w:type="character" w:customStyle="1" w:styleId="Heading2Char">
    <w:name w:val="Heading 2 Char"/>
    <w:basedOn w:val="DefaultParagraphFont"/>
    <w:link w:val="Heading2"/>
    <w:uiPriority w:val="9"/>
    <w:rsid w:val="00753469"/>
    <w:rPr>
      <w:rFonts w:asciiTheme="majorHAnsi" w:eastAsiaTheme="majorEastAsia" w:hAnsiTheme="majorHAnsi" w:cstheme="majorBidi"/>
      <w:color w:val="2F5496" w:themeColor="accent1" w:themeShade="BF"/>
      <w:sz w:val="26"/>
      <w:szCs w:val="26"/>
    </w:rPr>
  </w:style>
  <w:style w:type="character" w:styleId="Mention">
    <w:name w:val="Mention"/>
    <w:basedOn w:val="DefaultParagraphFont"/>
    <w:uiPriority w:val="99"/>
    <w:unhideWhenUsed/>
    <w:rsid w:val="00561788"/>
    <w:rPr>
      <w:color w:val="2B579A"/>
      <w:shd w:val="clear" w:color="auto" w:fill="E1DFDD"/>
    </w:rPr>
  </w:style>
  <w:style w:type="character" w:styleId="PlaceholderText">
    <w:name w:val="Placeholder Text"/>
    <w:basedOn w:val="DefaultParagraphFont"/>
    <w:uiPriority w:val="99"/>
    <w:semiHidden/>
    <w:rsid w:val="00653639"/>
    <w:rPr>
      <w:color w:val="808080"/>
    </w:rPr>
  </w:style>
  <w:style w:type="paragraph" w:styleId="Caption">
    <w:name w:val="caption"/>
    <w:basedOn w:val="Normal"/>
    <w:next w:val="Normal"/>
    <w:uiPriority w:val="35"/>
    <w:unhideWhenUsed/>
    <w:qFormat/>
    <w:rsid w:val="008073FC"/>
    <w:pPr>
      <w:spacing w:line="240" w:lineRule="auto"/>
    </w:pPr>
    <w:rPr>
      <w:i/>
      <w:iCs/>
      <w:color w:val="44546A" w:themeColor="text2"/>
      <w:sz w:val="18"/>
      <w:szCs w:val="18"/>
    </w:rPr>
  </w:style>
  <w:style w:type="character" w:customStyle="1" w:styleId="Heading3Char">
    <w:name w:val="Heading 3 Char"/>
    <w:basedOn w:val="DefaultParagraphFont"/>
    <w:link w:val="Heading3"/>
    <w:uiPriority w:val="9"/>
    <w:rsid w:val="00C57770"/>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84441081">
      <w:bodyDiv w:val="1"/>
      <w:marLeft w:val="0"/>
      <w:marRight w:val="0"/>
      <w:marTop w:val="0"/>
      <w:marBottom w:val="0"/>
      <w:divBdr>
        <w:top w:val="none" w:sz="0" w:space="0" w:color="auto"/>
        <w:left w:val="none" w:sz="0" w:space="0" w:color="auto"/>
        <w:bottom w:val="none" w:sz="0" w:space="0" w:color="auto"/>
        <w:right w:val="none" w:sz="0" w:space="0" w:color="auto"/>
      </w:divBdr>
    </w:div>
    <w:div w:id="21277703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2.tiff"/><Relationship Id="rId18" Type="http://schemas.openxmlformats.org/officeDocument/2006/relationships/image" Target="media/image7.png"/><Relationship Id="rId26" Type="http://schemas.openxmlformats.org/officeDocument/2006/relationships/header" Target="header2.xml"/><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endnotes" Target="endnotes.xml"/><Relationship Id="rId12" Type="http://schemas.openxmlformats.org/officeDocument/2006/relationships/header" Target="header1.xml"/><Relationship Id="rId17" Type="http://schemas.openxmlformats.org/officeDocument/2006/relationships/image" Target="media/image6.emf"/><Relationship Id="rId25" Type="http://schemas.openxmlformats.org/officeDocument/2006/relationships/image" Target="media/image14.png"/><Relationship Id="rId2" Type="http://schemas.openxmlformats.org/officeDocument/2006/relationships/numbering" Target="numbering.xml"/><Relationship Id="rId16" Type="http://schemas.openxmlformats.org/officeDocument/2006/relationships/image" Target="media/image5.emf"/><Relationship Id="rId20" Type="http://schemas.openxmlformats.org/officeDocument/2006/relationships/image" Target="media/image9.png"/><Relationship Id="rId29"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24" Type="http://schemas.openxmlformats.org/officeDocument/2006/relationships/image" Target="media/image13.emf"/><Relationship Id="rId5" Type="http://schemas.openxmlformats.org/officeDocument/2006/relationships/webSettings" Target="webSettings.xml"/><Relationship Id="rId15" Type="http://schemas.openxmlformats.org/officeDocument/2006/relationships/image" Target="media/image4.emf"/><Relationship Id="rId23" Type="http://schemas.openxmlformats.org/officeDocument/2006/relationships/image" Target="media/image12.png"/><Relationship Id="rId28" Type="http://schemas.openxmlformats.org/officeDocument/2006/relationships/fontTable" Target="fontTable.xml"/><Relationship Id="rId10" Type="http://schemas.microsoft.com/office/2016/09/relationships/commentsIds" Target="commentsIds.xml"/><Relationship Id="rId19" Type="http://schemas.openxmlformats.org/officeDocument/2006/relationships/image" Target="media/image8.emf"/><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footer" Target="footer1.xml"/><Relationship Id="rId30"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54CAAC6-3DC8-40A3-9F63-AAD37CD0FB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2540</TotalTime>
  <Pages>16</Pages>
  <Words>6806</Words>
  <Characters>38799</Characters>
  <Application>Microsoft Office Word</Application>
  <DocSecurity>0</DocSecurity>
  <Lines>323</Lines>
  <Paragraphs>91</Paragraphs>
  <ScaleCrop>false</ScaleCrop>
  <HeadingPairs>
    <vt:vector size="2" baseType="variant">
      <vt:variant>
        <vt:lpstr>Title</vt:lpstr>
      </vt:variant>
      <vt:variant>
        <vt:i4>1</vt:i4>
      </vt:variant>
    </vt:vector>
  </HeadingPairs>
  <TitlesOfParts>
    <vt:vector size="1" baseType="lpstr">
      <vt:lpstr/>
    </vt:vector>
  </TitlesOfParts>
  <Company>University of Southampton</Company>
  <LinksUpToDate>false</LinksUpToDate>
  <CharactersWithSpaces>45514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Mcdonald A.M.</dc:creator>
  <cp:lastModifiedBy>KJ Chow</cp:lastModifiedBy>
  <cp:revision>241</cp:revision>
  <cp:lastPrinted>2021-05-18T16:02:00Z</cp:lastPrinted>
  <dcterms:created xsi:type="dcterms:W3CDTF">2021-04-28T13:16:00Z</dcterms:created>
  <dcterms:modified xsi:type="dcterms:W3CDTF">2021-05-20T14:03:00Z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391a1d16-dc4c-33f1-904c-61ef5e75d4ec</vt:lpwstr>
  </property>
  <property fmtid="{D5CDD505-2E9C-101B-9397-08002B2CF9AE}" pid="24" name="Mendeley Citation Style_1">
    <vt:lpwstr>http://www.zotero.org/styles/ieee</vt:lpwstr>
  </property>
</Properties>
</file>